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3.xml" ContentType="application/vnd.openxmlformats-officedocument.wordprocessingml.head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8.xml" ContentType="application/vnd.openxmlformats-officedocument.wordprocessingml.header+xml"/>
  <Override PartName="/word/footer11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12.xml" ContentType="application/vnd.openxmlformats-officedocument.wordprocessingml.footer+xml"/>
  <Override PartName="/word/header11.xml" ContentType="application/vnd.openxmlformats-officedocument.wordprocessingml.head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14.xml" ContentType="application/vnd.openxmlformats-officedocument.wordprocessingml.head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elacomgrelha"/>
        <w:tblW w:w="66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90"/>
      </w:tblGrid>
      <w:tr w:rsidR="004F5881" w:rsidRPr="00B66544" w14:paraId="5A27B466" w14:textId="77777777" w:rsidTr="0D8894B2">
        <w:trPr>
          <w:trHeight w:val="4841"/>
        </w:trPr>
        <w:tc>
          <w:tcPr>
            <w:tcW w:w="6690" w:type="dxa"/>
          </w:tcPr>
          <w:p w14:paraId="2F61E8AB" w14:textId="77777777" w:rsidR="004F5881" w:rsidRPr="00B66544" w:rsidRDefault="004F5881" w:rsidP="004F5881">
            <w:pPr>
              <w:pStyle w:val="Corpodetexto"/>
              <w:rPr>
                <w:rFonts w:ascii="NewsGotT" w:hAnsi="NewsGotT"/>
                <w:lang w:val="en-US" w:eastAsia="pt-PT"/>
              </w:rPr>
            </w:pPr>
            <w:r>
              <w:rPr>
                <w:noProof/>
                <w:lang w:eastAsia="pt-PT"/>
              </w:rPr>
              <w:drawing>
                <wp:inline distT="0" distB="0" distL="0" distR="0" wp14:anchorId="32E0847B" wp14:editId="679EBDCB">
                  <wp:extent cx="1885950" cy="1695450"/>
                  <wp:effectExtent l="0" t="0" r="0" b="0"/>
                  <wp:docPr id="21" name="Imagem 21" descr="C:\Users\lbarros.DEI\AppData\Local\Microsoft\Windows\INetCache\Content.Word\EE-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881" w:rsidRPr="00B66544" w14:paraId="53DB5CBF" w14:textId="77777777" w:rsidTr="0D8894B2">
        <w:trPr>
          <w:trHeight w:val="3628"/>
        </w:trPr>
        <w:tc>
          <w:tcPr>
            <w:tcW w:w="6690" w:type="dxa"/>
          </w:tcPr>
          <w:p w14:paraId="01F57A0F" w14:textId="77777777" w:rsidR="00311726" w:rsidRDefault="00311726" w:rsidP="00311726">
            <w:pPr>
              <w:pStyle w:val="paragraph"/>
              <w:spacing w:before="0" w:beforeAutospacing="0" w:after="0" w:afterAutospacing="0"/>
              <w:jc w:val="both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NewsGotT" w:hAnsi="NewsGotT" w:cs="Segoe UI"/>
                <w:color w:val="97999B"/>
                <w:sz w:val="34"/>
                <w:szCs w:val="34"/>
              </w:rPr>
              <w:t>Duarte Miguel Novo Rodrigues, pg47158</w:t>
            </w:r>
          </w:p>
          <w:p w14:paraId="40408373" w14:textId="41583737" w:rsidR="004F5881" w:rsidRPr="00311726" w:rsidRDefault="00311726" w:rsidP="00311726">
            <w:pPr>
              <w:spacing w:after="408"/>
              <w:rPr>
                <w:rFonts w:ascii="NewsGotT" w:hAnsi="NewsGotT"/>
                <w:color w:val="97999B"/>
                <w:sz w:val="34"/>
                <w:szCs w:val="34"/>
              </w:rPr>
            </w:pPr>
            <w:r>
              <w:rPr>
                <w:rStyle w:val="normaltextrun"/>
                <w:rFonts w:ascii="NewsGotT" w:hAnsi="NewsGotT" w:cs="Segoe UI"/>
                <w:color w:val="97999B"/>
                <w:sz w:val="34"/>
                <w:szCs w:val="34"/>
              </w:rPr>
              <w:t>João Pedro Dias Miranda, pg47232</w:t>
            </w:r>
          </w:p>
          <w:p w14:paraId="05FF96D1" w14:textId="50214D94" w:rsidR="004F5881" w:rsidRPr="00311726" w:rsidRDefault="00311726" w:rsidP="0D8894B2">
            <w:pPr>
              <w:rPr>
                <w:rFonts w:ascii="NewsGotT" w:hAnsi="NewsGotT"/>
                <w:b/>
                <w:bCs/>
                <w:color w:val="97999B"/>
                <w:sz w:val="34"/>
                <w:szCs w:val="34"/>
              </w:rPr>
            </w:pPr>
            <w:r w:rsidRPr="00B40321">
              <w:rPr>
                <w:rFonts w:ascii="NewsGotT" w:hAnsi="NewsGotT"/>
                <w:b/>
                <w:bCs/>
                <w:color w:val="97999B"/>
                <w:sz w:val="34"/>
                <w:szCs w:val="34"/>
              </w:rPr>
              <w:t>Conversor CC-CC para Instalações Solares Fotovoltaicas de Potência Elevada</w:t>
            </w:r>
          </w:p>
          <w:p w14:paraId="394980B4" w14:textId="77777777" w:rsidR="004F5881" w:rsidRPr="00311726" w:rsidRDefault="004F5881" w:rsidP="004F5881">
            <w:pPr>
              <w:pStyle w:val="Corpodetexto"/>
              <w:rPr>
                <w:rFonts w:ascii="NewsGotT" w:hAnsi="NewsGotT"/>
                <w:lang w:eastAsia="pt-PT"/>
              </w:rPr>
            </w:pPr>
          </w:p>
        </w:tc>
      </w:tr>
      <w:tr w:rsidR="00311726" w:rsidRPr="00B66544" w14:paraId="2318A32C" w14:textId="77777777" w:rsidTr="0D8894B2">
        <w:trPr>
          <w:trHeight w:val="5102"/>
        </w:trPr>
        <w:tc>
          <w:tcPr>
            <w:tcW w:w="6690" w:type="dxa"/>
          </w:tcPr>
          <w:p w14:paraId="66E1A2A9" w14:textId="77777777" w:rsidR="00311726" w:rsidRPr="00B40321" w:rsidRDefault="00311726" w:rsidP="00311726">
            <w:pPr>
              <w:rPr>
                <w:rFonts w:ascii="NewsGotT" w:hAnsi="NewsGotT"/>
                <w:color w:val="97999B"/>
                <w:sz w:val="28"/>
              </w:rPr>
            </w:pPr>
            <w:r w:rsidRPr="00B40321">
              <w:rPr>
                <w:rFonts w:ascii="NewsGotT" w:hAnsi="NewsGotT"/>
                <w:color w:val="97999B"/>
                <w:sz w:val="28"/>
              </w:rPr>
              <w:t>Projeto Integrador</w:t>
            </w:r>
          </w:p>
          <w:p w14:paraId="792A2919" w14:textId="77777777" w:rsidR="00311726" w:rsidRPr="00B40321" w:rsidRDefault="00311726" w:rsidP="00311726">
            <w:pPr>
              <w:rPr>
                <w:rFonts w:ascii="NewsGotT" w:hAnsi="NewsGotT"/>
                <w:color w:val="97999B"/>
                <w:sz w:val="28"/>
              </w:rPr>
            </w:pPr>
            <w:r w:rsidRPr="00B40321">
              <w:rPr>
                <w:rFonts w:ascii="NewsGotT" w:hAnsi="NewsGotT"/>
                <w:color w:val="97999B"/>
                <w:sz w:val="28"/>
              </w:rPr>
              <w:t>Eletrónica Industrial e Computadores</w:t>
            </w:r>
          </w:p>
          <w:p w14:paraId="6177A003" w14:textId="77777777" w:rsidR="00311726" w:rsidRPr="00B40321" w:rsidRDefault="00311726" w:rsidP="00311726">
            <w:pPr>
              <w:rPr>
                <w:rFonts w:ascii="NewsGotT" w:hAnsi="NewsGotT"/>
                <w:color w:val="97999B"/>
                <w:sz w:val="28"/>
              </w:rPr>
            </w:pPr>
          </w:p>
          <w:p w14:paraId="45427DB6" w14:textId="38EA11D6" w:rsidR="00311726" w:rsidRPr="00B40321" w:rsidRDefault="00311726" w:rsidP="00311726">
            <w:pPr>
              <w:rPr>
                <w:rFonts w:ascii="NewsGotT" w:hAnsi="NewsGotT"/>
                <w:color w:val="97999B"/>
                <w:sz w:val="28"/>
              </w:rPr>
            </w:pPr>
            <w:r w:rsidRPr="00B40321">
              <w:rPr>
                <w:rFonts w:ascii="NewsGotT" w:hAnsi="NewsGotT"/>
                <w:color w:val="97999B"/>
                <w:sz w:val="28"/>
              </w:rPr>
              <w:t xml:space="preserve">Trabalho realizado sob orientação </w:t>
            </w:r>
            <w:del w:id="0" w:author="Luis André Magalhães Barros" w:date="2022-06-13T09:44:00Z">
              <w:r w:rsidRPr="00B40321" w:rsidDel="00B71949">
                <w:rPr>
                  <w:rFonts w:ascii="NewsGotT" w:hAnsi="NewsGotT"/>
                  <w:color w:val="97999B"/>
                  <w:sz w:val="28"/>
                </w:rPr>
                <w:delText>de</w:delText>
              </w:r>
            </w:del>
            <w:ins w:id="1" w:author="Luis André Magalhães Barros" w:date="2022-06-13T09:44:00Z">
              <w:r w:rsidR="00B71949" w:rsidRPr="00B40321">
                <w:rPr>
                  <w:rFonts w:ascii="NewsGotT" w:hAnsi="NewsGotT"/>
                  <w:color w:val="97999B"/>
                  <w:sz w:val="28"/>
                </w:rPr>
                <w:t>d</w:t>
              </w:r>
              <w:r w:rsidR="00B71949">
                <w:rPr>
                  <w:rFonts w:ascii="NewsGotT" w:hAnsi="NewsGotT"/>
                  <w:color w:val="97999B"/>
                  <w:sz w:val="28"/>
                </w:rPr>
                <w:t>o</w:t>
              </w:r>
            </w:ins>
          </w:p>
          <w:p w14:paraId="22DD9B2A" w14:textId="77777777" w:rsidR="00311726" w:rsidRDefault="00311726" w:rsidP="00311726">
            <w:pPr>
              <w:rPr>
                <w:rFonts w:ascii="NewsGotT" w:hAnsi="NewsGotT"/>
                <w:b/>
                <w:color w:val="97999B"/>
                <w:sz w:val="28"/>
              </w:rPr>
            </w:pPr>
            <w:r>
              <w:rPr>
                <w:rFonts w:ascii="NewsGotT" w:hAnsi="NewsGotT"/>
                <w:b/>
                <w:color w:val="97999B"/>
                <w:sz w:val="28"/>
              </w:rPr>
              <w:t>Professor Doutor Gabriel Pinto</w:t>
            </w:r>
          </w:p>
          <w:p w14:paraId="2A967140" w14:textId="77777777" w:rsidR="00311726" w:rsidRPr="00170BEA" w:rsidRDefault="00311726" w:rsidP="00311726">
            <w:pPr>
              <w:rPr>
                <w:rFonts w:ascii="NewsGotT" w:hAnsi="NewsGotT"/>
                <w:color w:val="97999B"/>
                <w:sz w:val="28"/>
                <w:lang w:val="en-US"/>
              </w:rPr>
            </w:pPr>
            <w:r w:rsidRPr="00B66544">
              <w:rPr>
                <w:rFonts w:ascii="NewsGotT" w:hAnsi="NewsGotT"/>
                <w:b/>
                <w:color w:val="97999B"/>
                <w:sz w:val="28"/>
              </w:rPr>
              <w:t xml:space="preserve">Professor </w:t>
            </w:r>
            <w:r>
              <w:rPr>
                <w:rFonts w:ascii="NewsGotT" w:hAnsi="NewsGotT"/>
                <w:b/>
                <w:color w:val="97999B"/>
                <w:sz w:val="28"/>
              </w:rPr>
              <w:t>Luís Barros</w:t>
            </w:r>
          </w:p>
          <w:p w14:paraId="7C1A96D0" w14:textId="77777777" w:rsidR="00311726" w:rsidRPr="00B66544" w:rsidRDefault="00311726" w:rsidP="00311726">
            <w:pPr>
              <w:rPr>
                <w:rFonts w:ascii="NewsGotT" w:hAnsi="NewsGotT"/>
              </w:rPr>
            </w:pPr>
          </w:p>
        </w:tc>
      </w:tr>
      <w:tr w:rsidR="00311726" w:rsidRPr="00B66544" w14:paraId="2E920542" w14:textId="77777777" w:rsidTr="0D8894B2">
        <w:tc>
          <w:tcPr>
            <w:tcW w:w="6690" w:type="dxa"/>
          </w:tcPr>
          <w:p w14:paraId="0338A156" w14:textId="4039FD57" w:rsidR="00311726" w:rsidRPr="00B66544" w:rsidRDefault="008D4AEA" w:rsidP="00311726">
            <w:pPr>
              <w:pStyle w:val="Corpodetexto"/>
              <w:rPr>
                <w:rFonts w:ascii="NewsGotT" w:hAnsi="NewsGotT"/>
                <w:lang w:val="en-US" w:eastAsia="pt-PT"/>
              </w:rPr>
            </w:pPr>
            <w:proofErr w:type="spellStart"/>
            <w:r>
              <w:rPr>
                <w:rFonts w:ascii="NewsGotT" w:hAnsi="NewsGotT"/>
                <w:color w:val="97999B"/>
                <w:sz w:val="20"/>
                <w:lang w:val="en-US"/>
              </w:rPr>
              <w:t>Junho</w:t>
            </w:r>
            <w:proofErr w:type="spellEnd"/>
            <w:r w:rsidR="00311726" w:rsidRPr="00B66544">
              <w:rPr>
                <w:rFonts w:ascii="NewsGotT" w:hAnsi="NewsGotT"/>
                <w:color w:val="97999B"/>
                <w:sz w:val="20"/>
                <w:lang w:val="en-US"/>
              </w:rPr>
              <w:t xml:space="preserve"> de </w:t>
            </w:r>
            <w:r>
              <w:rPr>
                <w:rFonts w:ascii="NewsGotT" w:hAnsi="NewsGotT"/>
                <w:color w:val="97999B"/>
                <w:sz w:val="20"/>
                <w:lang w:val="en-US"/>
              </w:rPr>
              <w:t>2022</w:t>
            </w:r>
          </w:p>
        </w:tc>
      </w:tr>
    </w:tbl>
    <w:p w14:paraId="6BC139AF" w14:textId="5B56D8DB" w:rsidR="00700113" w:rsidRPr="00B66544" w:rsidRDefault="00700113" w:rsidP="00727333">
      <w:pPr>
        <w:rPr>
          <w:rFonts w:ascii="NewsGotT" w:hAnsi="NewsGotT"/>
        </w:rPr>
        <w:sectPr w:rsidR="00700113" w:rsidRPr="00B66544" w:rsidSect="00397C05">
          <w:headerReference w:type="default" r:id="rId12"/>
          <w:footerReference w:type="default" r:id="rId13"/>
          <w:headerReference w:type="first" r:id="rId14"/>
          <w:footerReference w:type="first" r:id="rId15"/>
          <w:pgSz w:w="11907" w:h="16840" w:code="9"/>
          <w:pgMar w:top="187" w:right="1418" w:bottom="425" w:left="4479" w:header="567" w:footer="567" w:gutter="0"/>
          <w:pgNumType w:fmt="lowerRoman" w:chapSep="emDash"/>
          <w:cols w:space="720"/>
          <w:titlePg/>
        </w:sectPr>
      </w:pPr>
      <w:r w:rsidRPr="00B66544">
        <w:rPr>
          <w:rFonts w:ascii="NewsGotT" w:hAnsi="NewsGotT"/>
        </w:rPr>
        <w:br w:type="page"/>
      </w:r>
    </w:p>
    <w:p w14:paraId="6A2FCD16" w14:textId="77777777" w:rsidR="00773B38" w:rsidRDefault="00773B38" w:rsidP="00727333">
      <w:pPr>
        <w:pStyle w:val="PhDCorpo"/>
      </w:pPr>
      <w:bookmarkStart w:id="2" w:name="_Toc310407890"/>
      <w:bookmarkStart w:id="3" w:name="_Toc471578912"/>
    </w:p>
    <w:p w14:paraId="7E67E25B" w14:textId="381C4906" w:rsidR="00727333" w:rsidRDefault="00727333" w:rsidP="008B5414">
      <w:pPr>
        <w:pStyle w:val="PhDcapitulosemnumero"/>
      </w:pPr>
      <w:bookmarkStart w:id="4" w:name="_Toc105865298"/>
      <w:r>
        <w:t>Agradecimentos</w:t>
      </w:r>
      <w:bookmarkEnd w:id="4"/>
    </w:p>
    <w:p w14:paraId="5D5C6861" w14:textId="424608B1" w:rsidR="00727333" w:rsidRDefault="00727333" w:rsidP="00786723">
      <w:pPr>
        <w:pStyle w:val="PhDCorpo"/>
      </w:pPr>
      <w:r>
        <w:tab/>
      </w:r>
      <w:r w:rsidR="00786723">
        <w:t xml:space="preserve">O desenvolvimento deste projeto contou com importantes contribuições de algumas pessoas, às quais </w:t>
      </w:r>
      <w:r w:rsidR="00334E05">
        <w:t>pretendemos</w:t>
      </w:r>
      <w:r w:rsidR="00786723">
        <w:t xml:space="preserve"> transmitir os </w:t>
      </w:r>
      <w:r w:rsidR="00334E05">
        <w:t>nossos</w:t>
      </w:r>
      <w:r w:rsidR="00786723">
        <w:t xml:space="preserve"> agradecimentos.</w:t>
      </w:r>
    </w:p>
    <w:p w14:paraId="4DEBE34B" w14:textId="77607619" w:rsidR="00D3760F" w:rsidRDefault="00385EAB" w:rsidP="00B726AF">
      <w:pPr>
        <w:pStyle w:val="PhDCorpo"/>
      </w:pPr>
      <w:r>
        <w:tab/>
      </w:r>
      <w:r w:rsidR="00D3760F">
        <w:t xml:space="preserve">Desde já, agradecemos aos nossos orientadores </w:t>
      </w:r>
      <w:r w:rsidR="0039166C" w:rsidRPr="0039166C">
        <w:t>Professor Doutor Gabriel Pinto</w:t>
      </w:r>
      <w:r w:rsidR="0039166C">
        <w:t xml:space="preserve"> e </w:t>
      </w:r>
      <w:r w:rsidR="0039166C" w:rsidRPr="0039166C">
        <w:t>Professor Luís Barros</w:t>
      </w:r>
      <w:r w:rsidR="0039166C">
        <w:t xml:space="preserve"> </w:t>
      </w:r>
      <w:r w:rsidR="007C2DE0">
        <w:t>pel</w:t>
      </w:r>
      <w:r w:rsidR="000A08F5">
        <w:t xml:space="preserve">o </w:t>
      </w:r>
      <w:r w:rsidR="00987F68">
        <w:t>total apoio, confiança demonstrada, solidariedade</w:t>
      </w:r>
      <w:r w:rsidR="0004675F">
        <w:t xml:space="preserve">, paciência </w:t>
      </w:r>
      <w:r w:rsidR="00987F68">
        <w:t xml:space="preserve">e amizade que sempre empregaram connosco. </w:t>
      </w:r>
      <w:r w:rsidR="00B726AF">
        <w:t>Destacamos também a disponibilidade diária, o entusiasmo demostrado ao longo deste semestre</w:t>
      </w:r>
      <w:r w:rsidR="00216B4F">
        <w:t xml:space="preserve"> e</w:t>
      </w:r>
      <w:r w:rsidR="00B726AF">
        <w:t xml:space="preserve"> o </w:t>
      </w:r>
      <w:r w:rsidR="007C2DE0">
        <w:t>apoio científico e incentivos prestados ao longo deste trabalho.</w:t>
      </w:r>
    </w:p>
    <w:p w14:paraId="5B9DD0D3" w14:textId="2F3E45F6" w:rsidR="00A73263" w:rsidRDefault="00A73263" w:rsidP="00772B40">
      <w:pPr>
        <w:pStyle w:val="PhDCorpo"/>
      </w:pPr>
      <w:r>
        <w:tab/>
        <w:t xml:space="preserve">Queremos deixar o nosso muito obrigado </w:t>
      </w:r>
      <w:r w:rsidR="00772B40">
        <w:t>aos técnicos das oficinas do Departamento de Eletrónica Industrial, Sr. Carlos Torres e Sr. Joel Almeida pela disponibilidade, apoio e simpatia prestados.</w:t>
      </w:r>
    </w:p>
    <w:p w14:paraId="44D7AD42" w14:textId="778CFD1C" w:rsidR="00727333" w:rsidRDefault="00575D6A" w:rsidP="004F047A">
      <w:pPr>
        <w:pStyle w:val="PhDCorpo"/>
      </w:pPr>
      <w:r>
        <w:tab/>
        <w:t>Agradecemos também aos</w:t>
      </w:r>
      <w:r w:rsidR="00E36515">
        <w:t xml:space="preserve"> nossos colegas de laboratório, </w:t>
      </w:r>
      <w:r w:rsidR="00743929">
        <w:t xml:space="preserve">Pedro Ponto, Safa </w:t>
      </w:r>
      <w:proofErr w:type="spellStart"/>
      <w:r w:rsidR="00743929">
        <w:t>Z</w:t>
      </w:r>
      <w:r w:rsidR="00262432">
        <w:t>ouaoui</w:t>
      </w:r>
      <w:proofErr w:type="spellEnd"/>
      <w:r w:rsidR="004F047A">
        <w:t>,</w:t>
      </w:r>
      <w:r w:rsidR="008A2AAB" w:rsidRPr="008A2AAB">
        <w:t xml:space="preserve"> José Cunha</w:t>
      </w:r>
      <w:r w:rsidR="004F047A">
        <w:t xml:space="preserve"> </w:t>
      </w:r>
      <w:r w:rsidR="00030C4F">
        <w:t>Nuno</w:t>
      </w:r>
      <w:ins w:id="5" w:author="Luis André Magalhães Barros" w:date="2022-06-13T09:44:00Z">
        <w:r w:rsidR="00B71949">
          <w:t xml:space="preserve"> Rodrigues</w:t>
        </w:r>
      </w:ins>
      <w:r w:rsidR="004F047A" w:rsidRPr="00A73263">
        <w:rPr>
          <w:highlight w:val="yellow"/>
        </w:rPr>
        <w:t>…</w:t>
      </w:r>
      <w:r w:rsidR="004F047A">
        <w:t xml:space="preserve"> pela ajuda e apoio prestados durante todo este tempo de convivência.</w:t>
      </w:r>
    </w:p>
    <w:p w14:paraId="3136DC9D" w14:textId="6A70FEDB" w:rsidR="004F047A" w:rsidRDefault="004F047A" w:rsidP="00EA075B">
      <w:pPr>
        <w:pStyle w:val="PhDCorpo"/>
      </w:pPr>
      <w:r>
        <w:tab/>
      </w:r>
      <w:r w:rsidR="00EA075B">
        <w:t>Pretendemos agradecer aos fabricantes R</w:t>
      </w:r>
      <w:r w:rsidR="00AE66A0">
        <w:t>OHM</w:t>
      </w:r>
      <w:r w:rsidR="000A1BBD">
        <w:t xml:space="preserve">, </w:t>
      </w:r>
      <w:proofErr w:type="spellStart"/>
      <w:r w:rsidR="00980EEE">
        <w:t>LittelFuse</w:t>
      </w:r>
      <w:proofErr w:type="spellEnd"/>
      <w:r w:rsidR="00980EEE">
        <w:t xml:space="preserve"> </w:t>
      </w:r>
      <w:r w:rsidR="003928C0">
        <w:t xml:space="preserve">e </w:t>
      </w:r>
      <w:r w:rsidR="008E059E">
        <w:t xml:space="preserve">TE </w:t>
      </w:r>
      <w:proofErr w:type="spellStart"/>
      <w:r w:rsidR="008E059E">
        <w:t>connectivity</w:t>
      </w:r>
      <w:proofErr w:type="spellEnd"/>
      <w:r w:rsidR="008E059E">
        <w:t xml:space="preserve"> </w:t>
      </w:r>
      <w:r w:rsidR="00EA075B">
        <w:t xml:space="preserve">pela disponibilidade e rapidez prestadas no envio de amostras dos seus produtos, nomeadamente </w:t>
      </w:r>
      <w:proofErr w:type="spellStart"/>
      <w:r w:rsidR="008E059E">
        <w:t>SiCs</w:t>
      </w:r>
      <w:proofErr w:type="spellEnd"/>
      <w:r w:rsidR="00EA075B">
        <w:t>,</w:t>
      </w:r>
      <w:r w:rsidR="003A486E">
        <w:t xml:space="preserve"> díodos </w:t>
      </w:r>
      <w:r w:rsidR="0002797D">
        <w:t xml:space="preserve">e </w:t>
      </w:r>
      <w:r w:rsidR="00496A98">
        <w:t xml:space="preserve">blocos </w:t>
      </w:r>
      <w:r w:rsidR="0002797D">
        <w:t>terminais</w:t>
      </w:r>
      <w:r w:rsidR="00496A98">
        <w:t>,</w:t>
      </w:r>
      <w:r w:rsidR="00EA075B">
        <w:t xml:space="preserve"> todos estes tratando-se de componentes de excelência e consistindo numa escolha fortemente indicada para o sistema desenvolvido.</w:t>
      </w:r>
    </w:p>
    <w:p w14:paraId="7F62B23B" w14:textId="668C6559" w:rsidR="00727333" w:rsidRDefault="00CC6F0E" w:rsidP="00CC6F0E">
      <w:pPr>
        <w:pStyle w:val="PhDCorpo"/>
      </w:pPr>
      <w:r>
        <w:tab/>
        <w:t xml:space="preserve">Por fim, um agradecimento muito especial aos nossos pais pelo amor, apoio e transmissão de valores, ficando-lhes eternamente grato por fazerem de </w:t>
      </w:r>
      <w:r w:rsidR="00173882">
        <w:t>nós</w:t>
      </w:r>
      <w:r>
        <w:t xml:space="preserve"> a</w:t>
      </w:r>
      <w:r w:rsidR="00173882">
        <w:t>s</w:t>
      </w:r>
      <w:r>
        <w:t xml:space="preserve"> pessoa</w:t>
      </w:r>
      <w:r w:rsidR="00173882">
        <w:t>s</w:t>
      </w:r>
      <w:r>
        <w:t xml:space="preserve"> que so</w:t>
      </w:r>
      <w:r w:rsidR="00173882">
        <w:t>mos</w:t>
      </w:r>
      <w:r>
        <w:t xml:space="preserve"> hoje.</w:t>
      </w:r>
    </w:p>
    <w:p w14:paraId="5A0B98AF" w14:textId="77777777" w:rsidR="00CC6F0E" w:rsidRDefault="00CC6F0E" w:rsidP="00727333">
      <w:pPr>
        <w:pStyle w:val="PhDcapitulosemnumero"/>
        <w:jc w:val="left"/>
      </w:pPr>
    </w:p>
    <w:p w14:paraId="3E18A689" w14:textId="20B4FAF0" w:rsidR="00CC6F0E" w:rsidRDefault="00CC6F0E" w:rsidP="00727333">
      <w:pPr>
        <w:pStyle w:val="PhDcapitulosemnumero"/>
        <w:jc w:val="left"/>
        <w:sectPr w:rsidR="00CC6F0E" w:rsidSect="00CB754E">
          <w:footerReference w:type="default" r:id="rId16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titlePg/>
          <w:docGrid w:linePitch="272"/>
        </w:sectPr>
      </w:pPr>
    </w:p>
    <w:p w14:paraId="6508B8F6" w14:textId="77777777" w:rsidR="00727333" w:rsidRDefault="00727333" w:rsidP="00727333">
      <w:pPr>
        <w:pStyle w:val="PhDCorpo"/>
      </w:pPr>
    </w:p>
    <w:p w14:paraId="03BFF37E" w14:textId="338DE14B" w:rsidR="00EC5A05" w:rsidRDefault="00E95E57" w:rsidP="008B5414">
      <w:pPr>
        <w:pStyle w:val="PhDcapitulosemnumero"/>
      </w:pPr>
      <w:bookmarkStart w:id="6" w:name="_Toc105865299"/>
      <w:r w:rsidRPr="00B66544">
        <w:t>Resumo</w:t>
      </w:r>
      <w:bookmarkEnd w:id="2"/>
      <w:bookmarkEnd w:id="3"/>
      <w:bookmarkEnd w:id="6"/>
    </w:p>
    <w:p w14:paraId="7C0999F9" w14:textId="14DFA2BC" w:rsidR="00843B41" w:rsidRDefault="00EC5A05" w:rsidP="00D548A4">
      <w:pPr>
        <w:pStyle w:val="PhDCorpo"/>
      </w:pPr>
      <w:r>
        <w:tab/>
      </w:r>
      <w:r w:rsidR="008B5414">
        <w:t>A nível mundial</w:t>
      </w:r>
      <w:r w:rsidR="001C0936">
        <w:t xml:space="preserve"> existe uma </w:t>
      </w:r>
      <w:r w:rsidR="001C0936" w:rsidRPr="001C0936">
        <w:t>enorme dependência dos combustíveis fósseis para a</w:t>
      </w:r>
      <w:r w:rsidR="001C0936">
        <w:t xml:space="preserve"> </w:t>
      </w:r>
      <w:r w:rsidR="001C0936" w:rsidRPr="001C0936">
        <w:t>obtenção de energia elétrica.</w:t>
      </w:r>
      <w:r w:rsidR="007A3E8E">
        <w:t xml:space="preserve"> O resultado da queima de combustíveis f</w:t>
      </w:r>
      <w:ins w:id="7" w:author="Luis André Magalhães Barros" w:date="2022-06-13T09:45:00Z">
        <w:r w:rsidR="00B71949">
          <w:t>ó</w:t>
        </w:r>
      </w:ins>
      <w:del w:id="8" w:author="Luis André Magalhães Barros" w:date="2022-06-13T09:45:00Z">
        <w:r w:rsidR="007A3E8E" w:rsidDel="00B71949">
          <w:delText>o</w:delText>
        </w:r>
      </w:del>
      <w:r w:rsidR="007A3E8E">
        <w:t>sseis resulta numa emissão de</w:t>
      </w:r>
      <w:ins w:id="9" w:author="Luis André Magalhães Barros" w:date="2022-06-13T09:44:00Z">
        <w:r w:rsidR="00B71949">
          <w:t xml:space="preserve"> CO</w:t>
        </w:r>
        <w:r w:rsidR="00B71949" w:rsidRPr="00B71949">
          <w:rPr>
            <w:vertAlign w:val="subscript"/>
            <w:rPrChange w:id="10" w:author="Luis André Magalhães Barros" w:date="2022-06-13T09:44:00Z">
              <w:rPr/>
            </w:rPrChange>
          </w:rPr>
          <w:t>2</w:t>
        </w:r>
      </w:ins>
      <w:r w:rsidR="007A3E8E" w:rsidRPr="001216CE">
        <w:t xml:space="preserve"> </w:t>
      </w:r>
      <m:oMath>
        <m:r>
          <w:del w:id="11" w:author="Luis André Magalhães Barros" w:date="2022-06-13T09:44:00Z">
            <m:rPr>
              <m:sty m:val="p"/>
            </m:rPr>
            <w:rPr>
              <w:rFonts w:ascii="Cambria Math" w:hAnsi="Cambria Math"/>
            </w:rPr>
            <m:t>C</m:t>
          </w:del>
        </m:r>
        <m:sSub>
          <m:sSubPr>
            <m:ctrlPr>
              <w:del w:id="12" w:author="Luis André Magalhães Barros" w:date="2022-06-13T09:44:00Z">
                <w:rPr>
                  <w:rFonts w:ascii="Cambria Math" w:hAnsi="Cambria Math"/>
                  <w:iCs/>
                </w:rPr>
              </w:del>
            </m:ctrlPr>
          </m:sSubPr>
          <m:e>
            <m:r>
              <w:del w:id="13" w:author="Luis André Magalhães Barros" w:date="2022-06-13T09:44:00Z">
                <m:rPr>
                  <m:sty m:val="p"/>
                </m:rPr>
                <w:rPr>
                  <w:rFonts w:ascii="Cambria Math" w:hAnsi="Cambria Math"/>
                </w:rPr>
                <m:t>0</m:t>
              </w:del>
            </m:r>
          </m:e>
          <m:sub>
            <m:r>
              <w:del w:id="14" w:author="Luis André Magalhães Barros" w:date="2022-06-13T09:44:00Z">
                <m:rPr>
                  <m:sty m:val="p"/>
                </m:rPr>
                <w:rPr>
                  <w:rFonts w:ascii="Cambria Math" w:hAnsi="Cambria Math"/>
                </w:rPr>
                <m:t>2</m:t>
              </w:del>
            </m:r>
          </m:sub>
        </m:sSub>
      </m:oMath>
      <w:del w:id="15" w:author="Luis André Magalhães Barros" w:date="2022-06-13T09:44:00Z">
        <w:r w:rsidR="003F4399" w:rsidDel="00B71949">
          <w:rPr>
            <w:rFonts w:eastAsiaTheme="minorEastAsia"/>
          </w:rPr>
          <w:delText xml:space="preserve"> </w:delText>
        </w:r>
      </w:del>
      <w:r w:rsidR="003F4399">
        <w:rPr>
          <w:rFonts w:eastAsiaTheme="minorEastAsia"/>
        </w:rPr>
        <w:t xml:space="preserve">para a atmosfera, provocando </w:t>
      </w:r>
      <w:r w:rsidR="004E1A2E">
        <w:rPr>
          <w:rFonts w:eastAsiaTheme="minorEastAsia"/>
        </w:rPr>
        <w:t xml:space="preserve">um enorme impacto ambiental. </w:t>
      </w:r>
      <w:r w:rsidR="000344D1">
        <w:rPr>
          <w:rFonts w:eastAsiaTheme="minorEastAsia"/>
        </w:rPr>
        <w:t>Entre outros motivos</w:t>
      </w:r>
      <w:r w:rsidR="00DB74D4">
        <w:rPr>
          <w:rFonts w:eastAsiaTheme="minorEastAsia"/>
        </w:rPr>
        <w:t xml:space="preserve">, a aposta </w:t>
      </w:r>
      <w:r w:rsidR="00407C43">
        <w:rPr>
          <w:rFonts w:eastAsiaTheme="minorEastAsia"/>
        </w:rPr>
        <w:t>em</w:t>
      </w:r>
      <w:r w:rsidR="009B52E2">
        <w:rPr>
          <w:rFonts w:eastAsiaTheme="minorEastAsia"/>
        </w:rPr>
        <w:t xml:space="preserve"> energias renováveis</w:t>
      </w:r>
      <w:r w:rsidR="009E79DE">
        <w:rPr>
          <w:rFonts w:eastAsiaTheme="minorEastAsia"/>
        </w:rPr>
        <w:t xml:space="preserve"> tem-se intensificando</w:t>
      </w:r>
      <w:r w:rsidR="00903CDE">
        <w:rPr>
          <w:rFonts w:eastAsiaTheme="minorEastAsia"/>
        </w:rPr>
        <w:t xml:space="preserve">, nomeadamente </w:t>
      </w:r>
      <w:r w:rsidR="00407C43">
        <w:rPr>
          <w:rFonts w:eastAsiaTheme="minorEastAsia"/>
        </w:rPr>
        <w:t>n</w:t>
      </w:r>
      <w:r w:rsidR="00903CDE" w:rsidRPr="00903CDE">
        <w:rPr>
          <w:rFonts w:eastAsiaTheme="minorEastAsia"/>
        </w:rPr>
        <w:t>a energia solar fotovoltaica</w:t>
      </w:r>
      <w:r w:rsidR="00903CDE">
        <w:rPr>
          <w:rFonts w:eastAsiaTheme="minorEastAsia"/>
        </w:rPr>
        <w:t>,</w:t>
      </w:r>
      <w:r w:rsidR="009B52E2">
        <w:rPr>
          <w:rFonts w:eastAsiaTheme="minorEastAsia"/>
        </w:rPr>
        <w:t xml:space="preserve"> como fonte de energia elétrica</w:t>
      </w:r>
      <w:ins w:id="16" w:author="Luis André Magalhães Barros" w:date="2022-06-13T09:45:00Z">
        <w:r w:rsidR="00B71949">
          <w:rPr>
            <w:rFonts w:eastAsiaTheme="minorEastAsia"/>
          </w:rPr>
          <w:t xml:space="preserve"> de forma a mitigar os problemas inerentes à utilização de combustíveis fósseis</w:t>
        </w:r>
      </w:ins>
      <w:r w:rsidR="009B52E2">
        <w:rPr>
          <w:rFonts w:eastAsiaTheme="minorEastAsia"/>
        </w:rPr>
        <w:t xml:space="preserve">. </w:t>
      </w:r>
      <w:r w:rsidR="001914E2">
        <w:rPr>
          <w:rFonts w:eastAsiaTheme="minorEastAsia"/>
        </w:rPr>
        <w:t xml:space="preserve">Portugal </w:t>
      </w:r>
      <w:r w:rsidR="00E85FD5">
        <w:rPr>
          <w:rFonts w:eastAsiaTheme="minorEastAsia"/>
        </w:rPr>
        <w:t xml:space="preserve">tem </w:t>
      </w:r>
      <w:r w:rsidR="00407C43">
        <w:rPr>
          <w:rFonts w:eastAsiaTheme="minorEastAsia"/>
        </w:rPr>
        <w:t>reforça</w:t>
      </w:r>
      <w:del w:id="17" w:author="Luis André Magalhães Barros" w:date="2022-06-13T09:46:00Z">
        <w:r w:rsidR="00407C43" w:rsidDel="00B71949">
          <w:rPr>
            <w:rFonts w:eastAsiaTheme="minorEastAsia"/>
          </w:rPr>
          <w:delText>n</w:delText>
        </w:r>
      </w:del>
      <w:r w:rsidR="00407C43">
        <w:rPr>
          <w:rFonts w:eastAsiaTheme="minorEastAsia"/>
        </w:rPr>
        <w:t xml:space="preserve">do </w:t>
      </w:r>
      <w:r w:rsidR="005D4940">
        <w:rPr>
          <w:rFonts w:eastAsiaTheme="minorEastAsia"/>
        </w:rPr>
        <w:t>a sua</w:t>
      </w:r>
      <w:r w:rsidR="00E85FD5">
        <w:rPr>
          <w:rFonts w:eastAsiaTheme="minorEastAsia"/>
        </w:rPr>
        <w:t xml:space="preserve"> </w:t>
      </w:r>
      <w:r w:rsidR="00157B30">
        <w:rPr>
          <w:rFonts w:eastAsiaTheme="minorEastAsia"/>
        </w:rPr>
        <w:t>parcela</w:t>
      </w:r>
      <w:r w:rsidR="00E85FD5">
        <w:rPr>
          <w:rFonts w:eastAsiaTheme="minorEastAsia"/>
        </w:rPr>
        <w:t xml:space="preserve"> de </w:t>
      </w:r>
      <w:r w:rsidR="00DB3802">
        <w:rPr>
          <w:rFonts w:eastAsiaTheme="minorEastAsia"/>
        </w:rPr>
        <w:t xml:space="preserve">energia obtida a partir de energias </w:t>
      </w:r>
      <w:r w:rsidR="000E3D43">
        <w:rPr>
          <w:rFonts w:eastAsiaTheme="minorEastAsia"/>
        </w:rPr>
        <w:t>renováveis</w:t>
      </w:r>
      <w:ins w:id="18" w:author="Luis André Magalhães Barros" w:date="2022-06-13T09:46:00Z">
        <w:r w:rsidR="00B71949">
          <w:rPr>
            <w:rFonts w:eastAsiaTheme="minorEastAsia"/>
          </w:rPr>
          <w:t>,</w:t>
        </w:r>
      </w:ins>
      <w:r w:rsidR="00E85FD5">
        <w:rPr>
          <w:rFonts w:eastAsiaTheme="minorEastAsia"/>
        </w:rPr>
        <w:t xml:space="preserve"> </w:t>
      </w:r>
      <w:del w:id="19" w:author="Luis André Magalhães Barros" w:date="2022-06-13T09:46:00Z">
        <w:r w:rsidR="00843B41" w:rsidDel="00B71949">
          <w:rPr>
            <w:rFonts w:eastAsiaTheme="minorEastAsia"/>
          </w:rPr>
          <w:delText>e</w:delText>
        </w:r>
        <w:r w:rsidR="00843B41" w:rsidRPr="005F4EC7" w:rsidDel="00B71949">
          <w:rPr>
            <w:rFonts w:eastAsiaTheme="minorEastAsia"/>
          </w:rPr>
          <w:delText xml:space="preserve"> tem</w:delText>
        </w:r>
      </w:del>
      <w:ins w:id="20" w:author="Luis André Magalhães Barros" w:date="2022-06-13T09:46:00Z">
        <w:r w:rsidR="00B71949">
          <w:rPr>
            <w:rFonts w:eastAsiaTheme="minorEastAsia"/>
          </w:rPr>
          <w:t>tendo</w:t>
        </w:r>
      </w:ins>
      <w:r w:rsidR="00843B41" w:rsidRPr="005F4EC7">
        <w:rPr>
          <w:rFonts w:eastAsiaTheme="minorEastAsia"/>
        </w:rPr>
        <w:t xml:space="preserve"> como objetivo atingir uma meta de 80 %</w:t>
      </w:r>
      <w:r w:rsidR="00843B41">
        <w:rPr>
          <w:rFonts w:eastAsiaTheme="minorEastAsia"/>
        </w:rPr>
        <w:t xml:space="preserve"> </w:t>
      </w:r>
      <w:r w:rsidR="00D548A4">
        <w:t xml:space="preserve">da energia produzida a partir destas </w:t>
      </w:r>
      <w:r w:rsidR="00843B41" w:rsidRPr="005F4EC7">
        <w:rPr>
          <w:rFonts w:eastAsiaTheme="minorEastAsia"/>
          <w:iCs/>
        </w:rPr>
        <w:t>já em 2025</w:t>
      </w:r>
      <w:r w:rsidR="00BE42FF" w:rsidRPr="005F4EC7">
        <w:rPr>
          <w:rFonts w:eastAsiaTheme="minorEastAsia"/>
          <w:iCs/>
        </w:rPr>
        <w:t>.</w:t>
      </w:r>
    </w:p>
    <w:p w14:paraId="219A52B2" w14:textId="440AAC93" w:rsidR="00D86D44" w:rsidRPr="005F4EC7" w:rsidRDefault="00D86D44" w:rsidP="00D86D44">
      <w:pPr>
        <w:pStyle w:val="PhDCorpo"/>
        <w:rPr>
          <w:rFonts w:eastAsiaTheme="minorEastAsia"/>
          <w:iCs/>
        </w:rPr>
      </w:pPr>
      <w:r>
        <w:tab/>
        <w:t xml:space="preserve">As soluções de conversores de eletrónica de potência </w:t>
      </w:r>
      <w:r w:rsidR="00E2306E">
        <w:t>para</w:t>
      </w:r>
      <w:r w:rsidR="00870F6B">
        <w:t xml:space="preserve"> interface com </w:t>
      </w:r>
      <w:r w:rsidR="00E2306E">
        <w:t>painéis</w:t>
      </w:r>
      <w:r w:rsidR="00870F6B">
        <w:t xml:space="preserve"> </w:t>
      </w:r>
      <w:r w:rsidR="00E2306E">
        <w:t>s</w:t>
      </w:r>
      <w:r w:rsidR="00870F6B">
        <w:t>olar</w:t>
      </w:r>
      <w:r w:rsidR="00E2306E">
        <w:t>es f</w:t>
      </w:r>
      <w:r w:rsidR="00870F6B">
        <w:t xml:space="preserve">otovoltaico são vastas e </w:t>
      </w:r>
      <w:r w:rsidR="002C306D">
        <w:t xml:space="preserve">apresentam vantagens e desvantagens consoante a finalidade. Além disso, </w:t>
      </w:r>
      <w:r w:rsidR="002B34CD">
        <w:t xml:space="preserve">quando o propósito passa por eficiência é importante ter em conta a escolha dos semicondutores </w:t>
      </w:r>
      <w:r w:rsidR="009B51D9">
        <w:t>de potências</w:t>
      </w:r>
      <w:r w:rsidR="002B34CD">
        <w:t xml:space="preserve"> </w:t>
      </w:r>
      <w:r w:rsidR="007C4F5F">
        <w:t>mais indicados.</w:t>
      </w:r>
    </w:p>
    <w:p w14:paraId="312B32D6" w14:textId="4E7F8EB9" w:rsidR="00903CDE" w:rsidRDefault="00843B41" w:rsidP="001D32A7">
      <w:pPr>
        <w:pStyle w:val="PhDCorpo"/>
      </w:pPr>
      <w:r>
        <w:tab/>
        <w:t xml:space="preserve">Este projeto consiste </w:t>
      </w:r>
      <w:r w:rsidR="00F2030C">
        <w:t xml:space="preserve">num estudo bibliográfico, implementação e desenvolvimento de </w:t>
      </w:r>
      <w:ins w:id="21" w:author="Luis André Magalhães Barros" w:date="2022-06-13T09:46:00Z">
        <w:r w:rsidR="00B71949">
          <w:t xml:space="preserve">uma </w:t>
        </w:r>
      </w:ins>
      <w:commentRangeStart w:id="22"/>
      <w:r>
        <w:t>topologia</w:t>
      </w:r>
      <w:del w:id="23" w:author="Luis André Magalhães Barros" w:date="2022-06-13T09:46:00Z">
        <w:r w:rsidDel="00B71949">
          <w:delText>s</w:delText>
        </w:r>
      </w:del>
      <w:r>
        <w:t xml:space="preserve"> de conversor</w:t>
      </w:r>
      <w:ins w:id="24" w:author="Luis André Magalhães Barros" w:date="2022-06-13T09:46:00Z">
        <w:r w:rsidR="00B71949">
          <w:t xml:space="preserve"> de eletr</w:t>
        </w:r>
      </w:ins>
      <w:ins w:id="25" w:author="Luis André Magalhães Barros" w:date="2022-06-13T09:47:00Z">
        <w:r w:rsidR="00B71949">
          <w:t xml:space="preserve">ónica </w:t>
        </w:r>
      </w:ins>
      <w:commentRangeEnd w:id="22"/>
      <w:ins w:id="26" w:author="Luis André Magalhães Barros" w:date="2022-06-13T09:50:00Z">
        <w:r w:rsidR="00B71949">
          <w:rPr>
            <w:rStyle w:val="Refdecomentrio"/>
            <w:rFonts w:eastAsia="Times New Roman"/>
            <w:lang w:eastAsia="pt-PT"/>
          </w:rPr>
          <w:commentReference w:id="22"/>
        </w:r>
      </w:ins>
      <w:ins w:id="27" w:author="Luis André Magalhães Barros" w:date="2022-06-13T09:47:00Z">
        <w:r w:rsidR="00B71949">
          <w:t>de potência</w:t>
        </w:r>
      </w:ins>
      <w:del w:id="28" w:author="Luis André Magalhães Barros" w:date="2022-06-13T09:46:00Z">
        <w:r w:rsidDel="00B71949">
          <w:delText>es</w:delText>
        </w:r>
      </w:del>
      <w:r>
        <w:t xml:space="preserve"> CC-CC para aplicações em instalações solares fotovoltaicas de potência elevada. </w:t>
      </w:r>
      <w:del w:id="29" w:author="Luis André Magalhães Barros" w:date="2022-06-13T09:47:00Z">
        <w:r w:rsidR="007C203F" w:rsidDel="00B71949">
          <w:delText>Para tal</w:delText>
        </w:r>
      </w:del>
      <w:ins w:id="30" w:author="Luis André Magalhães Barros" w:date="2022-06-13T09:47:00Z">
        <w:r w:rsidR="00B71949">
          <w:t>Neste estudo</w:t>
        </w:r>
      </w:ins>
      <w:r w:rsidR="007C203F">
        <w:t>, foi desenvolv</w:t>
      </w:r>
      <w:r w:rsidR="0002549B">
        <w:t>ido</w:t>
      </w:r>
      <w:r w:rsidR="007C203F">
        <w:t xml:space="preserve"> um conversor CC-CC do tipo </w:t>
      </w:r>
      <w:proofErr w:type="spellStart"/>
      <w:r w:rsidR="007C203F" w:rsidRPr="007C203F">
        <w:rPr>
          <w:i/>
          <w:iCs/>
        </w:rPr>
        <w:t>boost</w:t>
      </w:r>
      <w:proofErr w:type="spellEnd"/>
      <w:r w:rsidR="00B024D7">
        <w:rPr>
          <w:i/>
          <w:iCs/>
        </w:rPr>
        <w:t xml:space="preserve"> </w:t>
      </w:r>
      <w:proofErr w:type="spellStart"/>
      <w:r w:rsidR="00B024D7" w:rsidRPr="00B024D7">
        <w:rPr>
          <w:i/>
          <w:iCs/>
        </w:rPr>
        <w:t>interleaved</w:t>
      </w:r>
      <w:proofErr w:type="spellEnd"/>
      <w:r w:rsidR="0002549B">
        <w:t xml:space="preserve"> co</w:t>
      </w:r>
      <w:r w:rsidR="00345B10">
        <w:t xml:space="preserve">ntrolado pelo </w:t>
      </w:r>
      <w:r w:rsidR="007C203F">
        <w:t>algoritmo MPPT</w:t>
      </w:r>
      <w:r w:rsidR="00B024D7">
        <w:t xml:space="preserve"> </w:t>
      </w:r>
      <w:r w:rsidR="006E3FC9">
        <w:t>de c</w:t>
      </w:r>
      <w:r w:rsidR="00B024D7">
        <w:t xml:space="preserve">ondutância </w:t>
      </w:r>
      <w:r w:rsidR="006E3FC9">
        <w:t>i</w:t>
      </w:r>
      <w:r w:rsidR="00B024D7">
        <w:t>ncremental</w:t>
      </w:r>
      <w:r w:rsidR="00345B10">
        <w:t>,</w:t>
      </w:r>
      <w:r w:rsidR="00B024D7">
        <w:t xml:space="preserve"> aliado </w:t>
      </w:r>
      <w:r w:rsidR="00345B10">
        <w:t>a um</w:t>
      </w:r>
      <w:r w:rsidR="00B024D7">
        <w:t xml:space="preserve"> controlador PI</w:t>
      </w:r>
      <w:r w:rsidR="00345B10">
        <w:t xml:space="preserve"> para controlo individual da corrente em cada braço</w:t>
      </w:r>
      <w:r w:rsidR="007C203F">
        <w:t xml:space="preserve">, de </w:t>
      </w:r>
      <w:r w:rsidR="00DB760F">
        <w:t>modo a extrair</w:t>
      </w:r>
      <w:r w:rsidR="007C203F">
        <w:t xml:space="preserve"> a potência máxima disponibilizada pelo painel solar fotovoltaico para diferentes condições de radiação</w:t>
      </w:r>
      <w:r w:rsidR="00345B10">
        <w:t xml:space="preserve"> e temperatura</w:t>
      </w:r>
      <w:r w:rsidR="007C203F">
        <w:t xml:space="preserve">. </w:t>
      </w:r>
      <w:r w:rsidR="001D32A7">
        <w:t xml:space="preserve">Para </w:t>
      </w:r>
      <w:r w:rsidR="00DB760F">
        <w:t xml:space="preserve">implementação do </w:t>
      </w:r>
      <w:r w:rsidR="001D32A7">
        <w:t xml:space="preserve">controlo do sistema foi utilizado o microcontrolador </w:t>
      </w:r>
      <w:r w:rsidR="004C25F7" w:rsidRPr="00AD25D4">
        <w:rPr>
          <w:rStyle w:val="PhDLegendaFigurasCarter"/>
        </w:rPr>
        <w:t>TMS320F28335</w:t>
      </w:r>
      <w:r w:rsidR="004C25F7">
        <w:rPr>
          <w:rStyle w:val="PhDLegendaFigurasCarter"/>
        </w:rPr>
        <w:t xml:space="preserve"> </w:t>
      </w:r>
      <w:r w:rsidR="00FF1A1A">
        <w:t>da</w:t>
      </w:r>
      <w:r w:rsidR="001D32A7">
        <w:t xml:space="preserve"> Texas </w:t>
      </w:r>
      <w:proofErr w:type="spellStart"/>
      <w:r w:rsidR="001D32A7">
        <w:t>Instruments</w:t>
      </w:r>
      <w:proofErr w:type="spellEnd"/>
      <w:r w:rsidR="00FD6595">
        <w:t xml:space="preserve"> com programação em</w:t>
      </w:r>
      <w:r w:rsidR="001D32A7">
        <w:t xml:space="preserve"> linguagem C.</w:t>
      </w:r>
    </w:p>
    <w:p w14:paraId="51CD0148" w14:textId="6C836A20" w:rsidR="00ED7C8E" w:rsidRPr="00B66544" w:rsidRDefault="003E6196" w:rsidP="001D32A7">
      <w:pPr>
        <w:pStyle w:val="PhDCorpo"/>
      </w:pPr>
      <w:r>
        <w:tab/>
        <w:t xml:space="preserve">Neste projeto integrador são apresentados os resultados </w:t>
      </w:r>
      <w:r w:rsidR="00FD6595">
        <w:t>de</w:t>
      </w:r>
      <w:r>
        <w:t xml:space="preserve"> simulações computacionais, </w:t>
      </w:r>
      <w:del w:id="31" w:author="Luis André Magalhães Barros" w:date="2022-06-13T09:47:00Z">
        <w:r w:rsidDel="00B71949">
          <w:delText>a escolha</w:delText>
        </w:r>
      </w:del>
      <w:ins w:id="32" w:author="Luis André Magalhães Barros" w:date="2022-06-13T09:47:00Z">
        <w:r w:rsidR="00B71949">
          <w:t>o dimensionamento</w:t>
        </w:r>
      </w:ins>
      <w:r>
        <w:t xml:space="preserve"> do hardware </w:t>
      </w:r>
      <w:del w:id="33" w:author="Luis André Magalhães Barros" w:date="2022-06-13T09:49:00Z">
        <w:r w:rsidDel="00B71949">
          <w:delText xml:space="preserve">do sistema </w:delText>
        </w:r>
      </w:del>
      <w:r>
        <w:t>e resultados experimentais obtidos</w:t>
      </w:r>
      <w:ins w:id="34" w:author="Luis André Magalhães Barros" w:date="2022-06-13T09:49:00Z">
        <w:r w:rsidR="00B71949">
          <w:t>,</w:t>
        </w:r>
      </w:ins>
      <w:r w:rsidR="00FD6595">
        <w:t xml:space="preserve"> </w:t>
      </w:r>
      <w:del w:id="35" w:author="Luis André Magalhães Barros" w:date="2022-06-13T09:49:00Z">
        <w:r w:rsidR="00FD6595" w:rsidDel="00B71949">
          <w:delText xml:space="preserve">que </w:delText>
        </w:r>
      </w:del>
      <w:r>
        <w:t>comprova</w:t>
      </w:r>
      <w:ins w:id="36" w:author="Luis André Magalhães Barros" w:date="2022-06-13T09:49:00Z">
        <w:r w:rsidR="00B71949">
          <w:t>ndo</w:t>
        </w:r>
      </w:ins>
      <w:del w:id="37" w:author="Luis André Magalhães Barros" w:date="2022-06-13T09:49:00Z">
        <w:r w:rsidR="00FD6595" w:rsidDel="00B71949">
          <w:delText>m</w:delText>
        </w:r>
      </w:del>
      <w:r>
        <w:t xml:space="preserve"> o</w:t>
      </w:r>
      <w:r w:rsidR="00FD6595">
        <w:t xml:space="preserve"> correto</w:t>
      </w:r>
      <w:r>
        <w:t xml:space="preserve"> funcionamento do sistema.</w:t>
      </w:r>
    </w:p>
    <w:p w14:paraId="40B6F9E1" w14:textId="0513E6B4" w:rsidR="00DE03BF" w:rsidRPr="00082BE5" w:rsidRDefault="00ED7C8E" w:rsidP="00482341">
      <w:pPr>
        <w:tabs>
          <w:tab w:val="left" w:pos="567"/>
        </w:tabs>
        <w:spacing w:after="200" w:line="360" w:lineRule="auto"/>
        <w:ind w:left="1560" w:hanging="1560"/>
        <w:jc w:val="both"/>
        <w:rPr>
          <w:rFonts w:ascii="NewsGotT" w:eastAsiaTheme="minorHAnsi" w:hAnsi="NewsGotT"/>
          <w:sz w:val="24"/>
          <w:szCs w:val="22"/>
          <w:lang w:eastAsia="en-US"/>
        </w:rPr>
      </w:pPr>
      <w:r w:rsidRPr="00B66544">
        <w:rPr>
          <w:rFonts w:ascii="NewsGotT" w:eastAsiaTheme="minorHAnsi" w:hAnsi="NewsGotT"/>
          <w:b/>
          <w:sz w:val="24"/>
          <w:szCs w:val="22"/>
          <w:lang w:eastAsia="en-US"/>
        </w:rPr>
        <w:t>Palavras-Chave:</w:t>
      </w:r>
      <w:r w:rsidR="00482341">
        <w:rPr>
          <w:rFonts w:ascii="NewsGotT" w:eastAsiaTheme="minorHAnsi" w:hAnsi="NewsGotT"/>
          <w:sz w:val="24"/>
          <w:szCs w:val="22"/>
          <w:lang w:eastAsia="en-US"/>
        </w:rPr>
        <w:t xml:space="preserve"> </w:t>
      </w:r>
      <w:commentRangeStart w:id="38"/>
      <w:r w:rsidR="00082BE5" w:rsidRPr="00082BE5">
        <w:rPr>
          <w:rFonts w:ascii="NewsGotT" w:eastAsiaTheme="minorHAnsi" w:hAnsi="NewsGotT"/>
          <w:sz w:val="24"/>
          <w:szCs w:val="22"/>
          <w:lang w:eastAsia="en-US"/>
        </w:rPr>
        <w:t xml:space="preserve">Energias Renováveis, Sistemas solares fotovoltaicos, Conversor CC-CC </w:t>
      </w:r>
      <w:r w:rsidR="00082BE5">
        <w:rPr>
          <w:rFonts w:ascii="NewsGotT" w:eastAsiaTheme="minorHAnsi" w:hAnsi="NewsGotT"/>
          <w:sz w:val="24"/>
          <w:szCs w:val="22"/>
          <w:lang w:eastAsia="en-US"/>
        </w:rPr>
        <w:t xml:space="preserve">do tipo </w:t>
      </w:r>
      <w:proofErr w:type="spellStart"/>
      <w:r w:rsidR="00082BE5" w:rsidRPr="00082BE5">
        <w:rPr>
          <w:rFonts w:ascii="NewsGotT" w:eastAsiaTheme="minorHAnsi" w:hAnsi="NewsGotT"/>
          <w:i/>
          <w:iCs/>
          <w:sz w:val="24"/>
          <w:szCs w:val="22"/>
          <w:lang w:eastAsia="en-US"/>
        </w:rPr>
        <w:t>boost</w:t>
      </w:r>
      <w:proofErr w:type="spellEnd"/>
      <w:r w:rsidR="00482341">
        <w:rPr>
          <w:rFonts w:ascii="NewsGotT" w:eastAsiaTheme="minorHAnsi" w:hAnsi="NewsGotT"/>
          <w:sz w:val="24"/>
          <w:szCs w:val="22"/>
          <w:lang w:eastAsia="en-US"/>
        </w:rPr>
        <w:t xml:space="preserve"> </w:t>
      </w:r>
      <w:proofErr w:type="spellStart"/>
      <w:r w:rsidR="00082BE5" w:rsidRPr="00082BE5">
        <w:rPr>
          <w:rFonts w:ascii="NewsGotT" w:eastAsiaTheme="minorHAnsi" w:hAnsi="NewsGotT"/>
          <w:i/>
          <w:iCs/>
          <w:sz w:val="24"/>
          <w:szCs w:val="22"/>
          <w:lang w:eastAsia="en-US"/>
        </w:rPr>
        <w:t>interleaved</w:t>
      </w:r>
      <w:proofErr w:type="spellEnd"/>
      <w:r w:rsidR="00082BE5" w:rsidRPr="00082BE5">
        <w:rPr>
          <w:rFonts w:ascii="NewsGotT" w:eastAsiaTheme="minorHAnsi" w:hAnsi="NewsGotT"/>
          <w:sz w:val="24"/>
          <w:szCs w:val="22"/>
          <w:lang w:eastAsia="en-US"/>
        </w:rPr>
        <w:t>, MPPT</w:t>
      </w:r>
      <w:r w:rsidR="00F93CF4">
        <w:rPr>
          <w:rFonts w:ascii="NewsGotT" w:eastAsiaTheme="minorHAnsi" w:hAnsi="NewsGotT"/>
          <w:sz w:val="24"/>
          <w:szCs w:val="22"/>
          <w:lang w:eastAsia="en-US"/>
        </w:rPr>
        <w:t xml:space="preserve">, </w:t>
      </w:r>
      <w:r w:rsidR="00482341" w:rsidRPr="00482341">
        <w:rPr>
          <w:rFonts w:ascii="NewsGotT" w:eastAsiaTheme="minorHAnsi" w:hAnsi="NewsGotT"/>
          <w:sz w:val="24"/>
          <w:szCs w:val="22"/>
          <w:lang w:eastAsia="en-US"/>
        </w:rPr>
        <w:t>condutância incremental</w:t>
      </w:r>
      <w:r w:rsidR="00482341">
        <w:rPr>
          <w:rFonts w:ascii="NewsGotT" w:eastAsiaTheme="minorHAnsi" w:hAnsi="NewsGotT"/>
          <w:sz w:val="24"/>
          <w:szCs w:val="22"/>
          <w:lang w:eastAsia="en-US"/>
        </w:rPr>
        <w:t xml:space="preserve">, controlador </w:t>
      </w:r>
      <w:r w:rsidR="00F93CF4">
        <w:rPr>
          <w:rFonts w:ascii="NewsGotT" w:eastAsiaTheme="minorHAnsi" w:hAnsi="NewsGotT"/>
          <w:sz w:val="24"/>
          <w:szCs w:val="22"/>
          <w:lang w:eastAsia="en-US"/>
        </w:rPr>
        <w:t>PI</w:t>
      </w:r>
      <w:r w:rsidR="00082BE5">
        <w:rPr>
          <w:rFonts w:ascii="NewsGotT" w:eastAsiaTheme="minorHAnsi" w:hAnsi="NewsGotT"/>
          <w:sz w:val="24"/>
          <w:szCs w:val="22"/>
          <w:lang w:eastAsia="en-US"/>
        </w:rPr>
        <w:t>.</w:t>
      </w:r>
      <w:commentRangeEnd w:id="38"/>
      <w:r w:rsidR="00B71949">
        <w:rPr>
          <w:rStyle w:val="Refdecomentrio"/>
          <w:rFonts w:ascii="NewsGotT" w:hAnsi="NewsGotT"/>
        </w:rPr>
        <w:commentReference w:id="38"/>
      </w:r>
    </w:p>
    <w:p w14:paraId="1CA8DDBA" w14:textId="77777777" w:rsidR="00B80600" w:rsidRPr="00B66544" w:rsidRDefault="00B80600" w:rsidP="00DE03BF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hAnsi="NewsGotT"/>
          <w:sz w:val="24"/>
          <w:szCs w:val="24"/>
        </w:rPr>
      </w:pPr>
    </w:p>
    <w:p w14:paraId="07B705E3" w14:textId="24628448" w:rsidR="00B80600" w:rsidRPr="00B66544" w:rsidRDefault="00B80600" w:rsidP="00DE03BF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hAnsi="NewsGotT"/>
        </w:rPr>
      </w:pPr>
    </w:p>
    <w:p w14:paraId="2E7BD49C" w14:textId="77777777" w:rsidR="00B80600" w:rsidRPr="00B66544" w:rsidRDefault="00B80600" w:rsidP="00DE03BF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hAnsi="NewsGotT"/>
        </w:rPr>
        <w:sectPr w:rsidR="00B80600" w:rsidRPr="00B66544" w:rsidSect="00727333">
          <w:type w:val="even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titlePg/>
          <w:docGrid w:linePitch="272"/>
        </w:sectPr>
      </w:pPr>
    </w:p>
    <w:p w14:paraId="72797A52" w14:textId="63722ED7" w:rsidR="00B80600" w:rsidRPr="00B66544" w:rsidRDefault="00B80600" w:rsidP="00DE03BF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hAnsi="NewsGotT"/>
        </w:rPr>
      </w:pPr>
    </w:p>
    <w:p w14:paraId="0777FE98" w14:textId="77777777" w:rsidR="0018024C" w:rsidRPr="00B6233B" w:rsidRDefault="00D12456" w:rsidP="00180B48">
      <w:pPr>
        <w:pStyle w:val="PhDcapitulosemnumero"/>
        <w:rPr>
          <w:lang w:val="en-GB"/>
        </w:rPr>
      </w:pPr>
      <w:bookmarkStart w:id="39" w:name="_Toc310407891"/>
      <w:bookmarkStart w:id="40" w:name="_Toc471578913"/>
      <w:bookmarkStart w:id="41" w:name="_Toc105865300"/>
      <w:r w:rsidRPr="00B6233B">
        <w:rPr>
          <w:lang w:val="en-GB"/>
        </w:rPr>
        <w:t>Abstract</w:t>
      </w:r>
      <w:bookmarkEnd w:id="39"/>
      <w:bookmarkEnd w:id="40"/>
      <w:bookmarkEnd w:id="41"/>
    </w:p>
    <w:p w14:paraId="3CE8C15D" w14:textId="5996321A" w:rsidR="00EE64B1" w:rsidRDefault="002B11EE" w:rsidP="009F4CB9">
      <w:pPr>
        <w:pStyle w:val="Corpodetexto"/>
        <w:rPr>
          <w:rFonts w:ascii="NewsGotT" w:hAnsi="NewsGotT"/>
          <w:lang w:val="en-GB"/>
        </w:rPr>
      </w:pPr>
      <w:r>
        <w:rPr>
          <w:rFonts w:ascii="NewsGotT" w:hAnsi="NewsGotT"/>
          <w:lang w:val="en-GB"/>
        </w:rPr>
        <w:tab/>
      </w:r>
      <w:r w:rsidRPr="002B11EE">
        <w:rPr>
          <w:rFonts w:ascii="NewsGotT" w:hAnsi="NewsGotT"/>
          <w:lang w:val="en-GB"/>
        </w:rPr>
        <w:t>W</w:t>
      </w:r>
      <w:commentRangeStart w:id="42"/>
      <w:r w:rsidRPr="002B11EE">
        <w:rPr>
          <w:rFonts w:ascii="NewsGotT" w:hAnsi="NewsGotT"/>
          <w:lang w:val="en-GB"/>
        </w:rPr>
        <w:t>orld</w:t>
      </w:r>
      <w:commentRangeEnd w:id="42"/>
      <w:r w:rsidR="00B71949">
        <w:rPr>
          <w:rStyle w:val="Refdecomentrio"/>
          <w:rFonts w:ascii="NewsGotT" w:eastAsia="Times New Roman" w:hAnsi="NewsGotT"/>
          <w:lang w:eastAsia="pt-PT"/>
        </w:rPr>
        <w:commentReference w:id="42"/>
      </w:r>
      <w:r w:rsidRPr="002B11EE">
        <w:rPr>
          <w:rFonts w:ascii="NewsGotT" w:hAnsi="NewsGotT"/>
          <w:lang w:val="en-GB"/>
        </w:rPr>
        <w:t>wide there is a huge dependence on fossil fuels to obtain electricity.</w:t>
      </w:r>
      <w:r>
        <w:rPr>
          <w:rFonts w:ascii="NewsGotT" w:hAnsi="NewsGotT"/>
          <w:lang w:val="en-GB"/>
        </w:rPr>
        <w:t xml:space="preserve"> </w:t>
      </w:r>
      <w:r w:rsidR="002B4C5E" w:rsidRPr="002B4C5E">
        <w:rPr>
          <w:rFonts w:ascii="NewsGotT" w:hAnsi="NewsGotT"/>
          <w:lang w:val="en-GB"/>
        </w:rPr>
        <w:t>The result of burning fossil fuels results in a</w:t>
      </w:r>
      <w:ins w:id="43" w:author="Luis André Magalhães Barros" w:date="2022-06-13T09:49:00Z">
        <w:r w:rsidR="00B71949">
          <w:rPr>
            <w:rFonts w:ascii="NewsGotT" w:hAnsi="NewsGotT"/>
            <w:lang w:val="en-GB"/>
          </w:rPr>
          <w:t xml:space="preserve"> CO</w:t>
        </w:r>
        <w:r w:rsidR="00B71949" w:rsidRPr="00B71949">
          <w:rPr>
            <w:rFonts w:ascii="NewsGotT" w:hAnsi="NewsGotT"/>
            <w:vertAlign w:val="subscript"/>
            <w:lang w:val="en-GB"/>
            <w:rPrChange w:id="44" w:author="Luis André Magalhães Barros" w:date="2022-06-13T09:49:00Z">
              <w:rPr>
                <w:rFonts w:ascii="NewsGotT" w:hAnsi="NewsGotT"/>
                <w:lang w:val="en-GB"/>
              </w:rPr>
            </w:rPrChange>
          </w:rPr>
          <w:t>2</w:t>
        </w:r>
      </w:ins>
      <w:r w:rsidR="00246A0D">
        <w:rPr>
          <w:rFonts w:ascii="NewsGotT" w:hAnsi="NewsGotT"/>
          <w:lang w:val="en-GB"/>
        </w:rPr>
        <w:t xml:space="preserve"> </w:t>
      </w:r>
      <m:oMath>
        <m:r>
          <w:del w:id="45" w:author="Luis André Magalhães Barros" w:date="2022-06-13T09:49:00Z">
            <m:rPr>
              <m:sty m:val="p"/>
            </m:rPr>
            <w:rPr>
              <w:rFonts w:ascii="Cambria Math" w:hAnsi="Cambria Math"/>
              <w:lang w:val="en-GB"/>
            </w:rPr>
            <m:t>C</m:t>
          </w:del>
        </m:r>
        <m:sSub>
          <m:sSubPr>
            <m:ctrlPr>
              <w:del w:id="46" w:author="Luis André Magalhães Barros" w:date="2022-06-13T09:49:00Z">
                <w:rPr>
                  <w:rFonts w:ascii="Cambria Math" w:hAnsi="Cambria Math"/>
                  <w:iCs/>
                </w:rPr>
              </w:del>
            </m:ctrlPr>
          </m:sSubPr>
          <m:e>
            <m:r>
              <w:del w:id="47" w:author="Luis André Magalhães Barros" w:date="2022-06-13T09:49:00Z">
                <m:rPr>
                  <m:sty m:val="p"/>
                </m:rPr>
                <w:rPr>
                  <w:rFonts w:ascii="Cambria Math" w:hAnsi="Cambria Math"/>
                  <w:lang w:val="en-GB"/>
                </w:rPr>
                <m:t>0</m:t>
              </w:del>
            </m:r>
          </m:e>
          <m:sub>
            <m:r>
              <w:del w:id="48" w:author="Luis André Magalhães Barros" w:date="2022-06-13T09:49:00Z">
                <m:rPr>
                  <m:sty m:val="p"/>
                </m:rPr>
                <w:rPr>
                  <w:rFonts w:ascii="Cambria Math" w:hAnsi="Cambria Math"/>
                  <w:lang w:val="en-GB"/>
                </w:rPr>
                <m:t>2</m:t>
              </w:del>
            </m:r>
          </m:sub>
        </m:sSub>
      </m:oMath>
      <w:del w:id="49" w:author="Luis André Magalhães Barros" w:date="2022-06-13T09:49:00Z">
        <w:r w:rsidR="002B4C5E" w:rsidRPr="002B4C5E" w:rsidDel="00B71949">
          <w:rPr>
            <w:rFonts w:ascii="NewsGotT" w:hAnsi="NewsGotT"/>
            <w:lang w:val="en-GB"/>
          </w:rPr>
          <w:delText xml:space="preserve"> </w:delText>
        </w:r>
      </w:del>
      <w:r w:rsidR="002B4C5E" w:rsidRPr="002B4C5E">
        <w:rPr>
          <w:rFonts w:ascii="NewsGotT" w:hAnsi="NewsGotT"/>
          <w:lang w:val="en-GB"/>
        </w:rPr>
        <w:t>emission into the atmosphere, causing a huge environmental impact.</w:t>
      </w:r>
      <w:r w:rsidR="00B5779B">
        <w:rPr>
          <w:rFonts w:ascii="NewsGotT" w:hAnsi="NewsGotT"/>
          <w:lang w:val="en-GB"/>
        </w:rPr>
        <w:t xml:space="preserve"> </w:t>
      </w:r>
      <w:r w:rsidR="00B5779B" w:rsidRPr="00B5779B">
        <w:rPr>
          <w:rFonts w:ascii="NewsGotT" w:hAnsi="NewsGotT"/>
          <w:lang w:val="en-GB"/>
        </w:rPr>
        <w:t>Among other reasons, the focus on renewable energies has intensified, particularly in photovoltaic solar energy, as a source of electricity.</w:t>
      </w:r>
      <w:r w:rsidR="004C52AF">
        <w:rPr>
          <w:rFonts w:ascii="NewsGotT" w:hAnsi="NewsGotT"/>
          <w:lang w:val="en-GB"/>
        </w:rPr>
        <w:t xml:space="preserve"> </w:t>
      </w:r>
      <w:r w:rsidR="004C52AF" w:rsidRPr="004C52AF">
        <w:rPr>
          <w:rFonts w:ascii="NewsGotT" w:hAnsi="NewsGotT"/>
          <w:lang w:val="en-GB"/>
        </w:rPr>
        <w:t xml:space="preserve">Portugal has been strengthening its </w:t>
      </w:r>
      <w:r w:rsidR="00F46B8A" w:rsidRPr="00F46B8A">
        <w:rPr>
          <w:rFonts w:ascii="NewsGotT" w:hAnsi="NewsGotT"/>
          <w:lang w:val="en-GB"/>
        </w:rPr>
        <w:t>portion</w:t>
      </w:r>
      <w:r w:rsidR="00F46B8A">
        <w:rPr>
          <w:rFonts w:ascii="NewsGotT" w:hAnsi="NewsGotT"/>
          <w:lang w:val="en-GB"/>
        </w:rPr>
        <w:t xml:space="preserve"> </w:t>
      </w:r>
      <w:r w:rsidR="004C52AF" w:rsidRPr="004C52AF">
        <w:rPr>
          <w:rFonts w:ascii="NewsGotT" w:hAnsi="NewsGotT"/>
          <w:lang w:val="en-GB"/>
        </w:rPr>
        <w:t>of energy obtained from renewable energy</w:t>
      </w:r>
      <w:r w:rsidR="00B8532D">
        <w:rPr>
          <w:rFonts w:ascii="NewsGotT" w:hAnsi="NewsGotT"/>
          <w:lang w:val="en-GB"/>
        </w:rPr>
        <w:t xml:space="preserve"> </w:t>
      </w:r>
      <w:r w:rsidR="00B8532D" w:rsidRPr="00B8532D">
        <w:rPr>
          <w:rFonts w:ascii="NewsGotT" w:hAnsi="NewsGotT"/>
          <w:lang w:val="en-GB"/>
        </w:rPr>
        <w:t>and aims to achieve a target of 80</w:t>
      </w:r>
      <w:r w:rsidR="00B8532D">
        <w:rPr>
          <w:rFonts w:ascii="NewsGotT" w:hAnsi="NewsGotT"/>
          <w:lang w:val="en-GB"/>
        </w:rPr>
        <w:t> </w:t>
      </w:r>
      <w:r w:rsidR="00B8532D" w:rsidRPr="00B8532D">
        <w:rPr>
          <w:rFonts w:ascii="NewsGotT" w:hAnsi="NewsGotT"/>
          <w:lang w:val="en-GB"/>
        </w:rPr>
        <w:t>% of the energy produced from these as early as 2025.</w:t>
      </w:r>
    </w:p>
    <w:p w14:paraId="6BA23C9F" w14:textId="6BAD2B7D" w:rsidR="002B4C5E" w:rsidRDefault="00203FFF" w:rsidP="009F4CB9">
      <w:pPr>
        <w:pStyle w:val="Corpodetexto"/>
        <w:rPr>
          <w:rFonts w:ascii="NewsGotT" w:hAnsi="NewsGotT"/>
          <w:lang w:val="en-GB"/>
        </w:rPr>
      </w:pPr>
      <w:r>
        <w:rPr>
          <w:rFonts w:ascii="NewsGotT" w:hAnsi="NewsGotT"/>
          <w:lang w:val="en-GB"/>
        </w:rPr>
        <w:tab/>
      </w:r>
      <w:r w:rsidRPr="00203FFF">
        <w:rPr>
          <w:rFonts w:ascii="NewsGotT" w:hAnsi="NewsGotT"/>
          <w:lang w:val="en-GB"/>
        </w:rPr>
        <w:t>Power electronics converter solutions for solar photovoltaic panel</w:t>
      </w:r>
      <w:r w:rsidR="00BC13CE">
        <w:rPr>
          <w:rFonts w:ascii="NewsGotT" w:hAnsi="NewsGotT"/>
          <w:lang w:val="en-GB"/>
        </w:rPr>
        <w:t>s</w:t>
      </w:r>
      <w:r w:rsidRPr="00203FFF">
        <w:rPr>
          <w:rFonts w:ascii="NewsGotT" w:hAnsi="NewsGotT"/>
          <w:lang w:val="en-GB"/>
        </w:rPr>
        <w:t xml:space="preserve"> interface are vast</w:t>
      </w:r>
      <w:r>
        <w:rPr>
          <w:rFonts w:ascii="NewsGotT" w:hAnsi="NewsGotT"/>
          <w:lang w:val="en-GB"/>
        </w:rPr>
        <w:t xml:space="preserve"> </w:t>
      </w:r>
      <w:r w:rsidR="00386FBF" w:rsidRPr="00386FBF">
        <w:rPr>
          <w:rFonts w:ascii="NewsGotT" w:hAnsi="NewsGotT"/>
          <w:lang w:val="en-GB"/>
        </w:rPr>
        <w:t>and have advantages and disadvantages depending on the purpose.</w:t>
      </w:r>
      <w:r w:rsidR="0003774E">
        <w:rPr>
          <w:rFonts w:ascii="NewsGotT" w:hAnsi="NewsGotT"/>
          <w:lang w:val="en-GB"/>
        </w:rPr>
        <w:t xml:space="preserve"> </w:t>
      </w:r>
      <w:r w:rsidR="0003774E" w:rsidRPr="0003774E">
        <w:rPr>
          <w:rFonts w:ascii="NewsGotT" w:hAnsi="NewsGotT"/>
          <w:lang w:val="en-GB"/>
        </w:rPr>
        <w:t xml:space="preserve">In addition, when the purpose is efficient it is important to </w:t>
      </w:r>
      <w:r w:rsidR="00BC13CE" w:rsidRPr="0003774E">
        <w:rPr>
          <w:rFonts w:ascii="NewsGotT" w:hAnsi="NewsGotT"/>
          <w:lang w:val="en-GB"/>
        </w:rPr>
        <w:t>consider</w:t>
      </w:r>
      <w:r w:rsidR="0003774E" w:rsidRPr="0003774E">
        <w:rPr>
          <w:rFonts w:ascii="NewsGotT" w:hAnsi="NewsGotT"/>
          <w:lang w:val="en-GB"/>
        </w:rPr>
        <w:t xml:space="preserve"> the choice of the most indicated power semiconductors.</w:t>
      </w:r>
    </w:p>
    <w:p w14:paraId="774789E0" w14:textId="5342F3A1" w:rsidR="002B4C5E" w:rsidRDefault="0098350A" w:rsidP="009F4CB9">
      <w:pPr>
        <w:pStyle w:val="Corpodetexto"/>
        <w:rPr>
          <w:rFonts w:ascii="NewsGotT" w:hAnsi="NewsGotT"/>
          <w:lang w:val="en-GB"/>
        </w:rPr>
      </w:pPr>
      <w:r>
        <w:rPr>
          <w:rFonts w:ascii="NewsGotT" w:hAnsi="NewsGotT"/>
          <w:lang w:val="en-GB"/>
        </w:rPr>
        <w:tab/>
      </w:r>
      <w:r w:rsidRPr="0098350A">
        <w:rPr>
          <w:rFonts w:ascii="NewsGotT" w:hAnsi="NewsGotT"/>
          <w:lang w:val="en-GB"/>
        </w:rPr>
        <w:t xml:space="preserve">This project consists of a bibliographic study, </w:t>
      </w:r>
      <w:r w:rsidR="00A32AD5" w:rsidRPr="0098350A">
        <w:rPr>
          <w:rFonts w:ascii="NewsGotT" w:hAnsi="NewsGotT"/>
          <w:lang w:val="en-GB"/>
        </w:rPr>
        <w:t>implementation,</w:t>
      </w:r>
      <w:r w:rsidRPr="0098350A">
        <w:rPr>
          <w:rFonts w:ascii="NewsGotT" w:hAnsi="NewsGotT"/>
          <w:lang w:val="en-GB"/>
        </w:rPr>
        <w:t xml:space="preserve"> and</w:t>
      </w:r>
      <w:r w:rsidR="00E34DCB">
        <w:rPr>
          <w:rFonts w:ascii="NewsGotT" w:hAnsi="NewsGotT"/>
          <w:lang w:val="en-GB"/>
        </w:rPr>
        <w:t xml:space="preserve"> </w:t>
      </w:r>
      <w:r w:rsidR="00E34DCB" w:rsidRPr="00E34DCB">
        <w:rPr>
          <w:rFonts w:ascii="NewsGotT" w:hAnsi="NewsGotT"/>
          <w:lang w:val="en-GB"/>
        </w:rPr>
        <w:t>development of CC-CC converter topologies for applications in high-power photovoltaic solar installations.</w:t>
      </w:r>
      <w:r w:rsidR="00EE1B20">
        <w:rPr>
          <w:rFonts w:ascii="NewsGotT" w:hAnsi="NewsGotT"/>
          <w:lang w:val="en-GB"/>
        </w:rPr>
        <w:t xml:space="preserve"> </w:t>
      </w:r>
      <w:r w:rsidR="00EE1B20" w:rsidRPr="00EE1B20">
        <w:rPr>
          <w:rFonts w:ascii="NewsGotT" w:hAnsi="NewsGotT"/>
          <w:lang w:val="en-GB"/>
        </w:rPr>
        <w:t>To this end, an interleaved boost CC-CC converter controlled by the MPPT algorithm of incremental conductance was developed</w:t>
      </w:r>
      <w:r w:rsidR="006B1CC2">
        <w:rPr>
          <w:rFonts w:ascii="NewsGotT" w:hAnsi="NewsGotT"/>
          <w:lang w:val="en-GB"/>
        </w:rPr>
        <w:t xml:space="preserve">, </w:t>
      </w:r>
      <w:r w:rsidR="006B1CC2" w:rsidRPr="006B1CC2">
        <w:rPr>
          <w:rFonts w:ascii="NewsGotT" w:hAnsi="NewsGotT"/>
          <w:lang w:val="en-GB"/>
        </w:rPr>
        <w:t>combined with a PI controller for individual control of the chain on each arm</w:t>
      </w:r>
      <w:r w:rsidR="00652DA0">
        <w:rPr>
          <w:rFonts w:ascii="NewsGotT" w:hAnsi="NewsGotT"/>
          <w:lang w:val="en-GB"/>
        </w:rPr>
        <w:t xml:space="preserve">, </w:t>
      </w:r>
      <w:r w:rsidR="00652DA0" w:rsidRPr="00652DA0">
        <w:rPr>
          <w:rFonts w:ascii="NewsGotT" w:hAnsi="NewsGotT"/>
          <w:lang w:val="en-GB"/>
        </w:rPr>
        <w:t>to extract the maximum power available by the photovoltaic solar panel for different radiation and temperature conditions.</w:t>
      </w:r>
      <w:r w:rsidR="006E29D6">
        <w:rPr>
          <w:rFonts w:ascii="NewsGotT" w:hAnsi="NewsGotT"/>
          <w:lang w:val="en-GB"/>
        </w:rPr>
        <w:t xml:space="preserve"> </w:t>
      </w:r>
      <w:r w:rsidR="00714AAB" w:rsidRPr="00714AAB">
        <w:rPr>
          <w:rFonts w:ascii="NewsGotT" w:hAnsi="NewsGotT"/>
          <w:lang w:val="en-GB"/>
        </w:rPr>
        <w:t>To implement the system control, the TMS320F28335 microcontroller from Texas Instruments with C-language programming was used.</w:t>
      </w:r>
    </w:p>
    <w:p w14:paraId="14110FDC" w14:textId="6D6A396B" w:rsidR="002B4C5E" w:rsidRPr="00B6233B" w:rsidRDefault="00714AAB" w:rsidP="009F4CB9">
      <w:pPr>
        <w:pStyle w:val="Corpodetexto"/>
        <w:rPr>
          <w:rFonts w:ascii="NewsGotT" w:hAnsi="NewsGotT"/>
          <w:lang w:val="en-GB"/>
        </w:rPr>
      </w:pPr>
      <w:r>
        <w:rPr>
          <w:rFonts w:ascii="NewsGotT" w:hAnsi="NewsGotT"/>
          <w:lang w:val="en-GB"/>
        </w:rPr>
        <w:tab/>
      </w:r>
      <w:r w:rsidR="00A80287" w:rsidRPr="00A80287">
        <w:rPr>
          <w:rFonts w:ascii="NewsGotT" w:hAnsi="NewsGotT"/>
          <w:lang w:val="en-GB"/>
        </w:rPr>
        <w:t>In this project are presented the results of computational simulations,</w:t>
      </w:r>
      <w:r w:rsidR="000305CC">
        <w:rPr>
          <w:rFonts w:ascii="NewsGotT" w:hAnsi="NewsGotT"/>
          <w:lang w:val="en-GB"/>
        </w:rPr>
        <w:t xml:space="preserve"> </w:t>
      </w:r>
      <w:r w:rsidR="000305CC" w:rsidRPr="000305CC">
        <w:rPr>
          <w:rFonts w:ascii="NewsGotT" w:hAnsi="NewsGotT"/>
          <w:lang w:val="en-GB"/>
        </w:rPr>
        <w:t>the choice of system hardware and obtained experimental results that prove the correct functioning of the system.</w:t>
      </w:r>
    </w:p>
    <w:p w14:paraId="484EDA69" w14:textId="2E33CC2D" w:rsidR="00475291" w:rsidRPr="00B66544" w:rsidRDefault="00475291" w:rsidP="00341810">
      <w:pPr>
        <w:tabs>
          <w:tab w:val="left" w:pos="993"/>
        </w:tabs>
        <w:spacing w:after="200" w:line="360" w:lineRule="auto"/>
        <w:ind w:left="993" w:hanging="993"/>
        <w:jc w:val="both"/>
        <w:rPr>
          <w:rStyle w:val="PhDkeywordsinglesCarter"/>
          <w:rFonts w:ascii="NewsGotT" w:hAnsi="NewsGotT"/>
        </w:rPr>
      </w:pPr>
      <w:r w:rsidRPr="00B66544">
        <w:rPr>
          <w:rFonts w:ascii="NewsGotT" w:eastAsiaTheme="minorHAnsi" w:hAnsi="NewsGotT"/>
          <w:b/>
          <w:sz w:val="24"/>
          <w:szCs w:val="22"/>
          <w:lang w:val="en-US" w:eastAsia="en-US"/>
        </w:rPr>
        <w:t>Keywords</w:t>
      </w:r>
      <w:r w:rsidR="00341810">
        <w:rPr>
          <w:rFonts w:ascii="NewsGotT" w:eastAsiaTheme="minorHAnsi" w:hAnsi="NewsGotT"/>
          <w:b/>
          <w:sz w:val="24"/>
          <w:szCs w:val="22"/>
          <w:lang w:val="en-US" w:eastAsia="en-US"/>
        </w:rPr>
        <w:t xml:space="preserve">: </w:t>
      </w:r>
      <w:r w:rsidR="00341810" w:rsidRPr="00341810">
        <w:rPr>
          <w:rStyle w:val="PhDkeywordsinglesCarter"/>
          <w:rFonts w:ascii="NewsGotT" w:hAnsi="NewsGotT"/>
        </w:rPr>
        <w:t>Renewable Energies, Photovoltaic solar systems, boost interleaved type DC-DC converter, MPPT, incremental conductance, PI controller.</w:t>
      </w:r>
    </w:p>
    <w:p w14:paraId="2F3FBC90" w14:textId="7081BF1F" w:rsidR="00B80600" w:rsidRPr="00B66544" w:rsidRDefault="00B80600" w:rsidP="00B63DA1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eastAsiaTheme="minorHAnsi" w:hAnsi="NewsGotT"/>
          <w:sz w:val="24"/>
          <w:szCs w:val="22"/>
          <w:lang w:val="en-US" w:eastAsia="en-US"/>
        </w:rPr>
      </w:pPr>
    </w:p>
    <w:p w14:paraId="3C8DFF2C" w14:textId="047DF8CB" w:rsidR="00B80600" w:rsidRPr="00B66544" w:rsidRDefault="00B80600" w:rsidP="00B63DA1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eastAsiaTheme="minorHAnsi" w:hAnsi="NewsGotT"/>
          <w:sz w:val="24"/>
          <w:szCs w:val="22"/>
          <w:lang w:val="en-US" w:eastAsia="en-US"/>
        </w:rPr>
      </w:pPr>
    </w:p>
    <w:p w14:paraId="6E213A1D" w14:textId="77777777" w:rsidR="00B80600" w:rsidRPr="00B66544" w:rsidRDefault="00B80600" w:rsidP="00B63DA1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eastAsiaTheme="minorHAnsi" w:hAnsi="NewsGotT"/>
          <w:sz w:val="24"/>
          <w:szCs w:val="22"/>
          <w:lang w:val="en-US" w:eastAsia="en-US"/>
        </w:rPr>
        <w:sectPr w:rsidR="00B80600" w:rsidRPr="00B66544" w:rsidSect="00CB754E">
          <w:footerReference w:type="default" r:id="rId19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titlePg/>
          <w:docGrid w:linePitch="272"/>
        </w:sectPr>
      </w:pPr>
    </w:p>
    <w:p w14:paraId="602DABAC" w14:textId="77777777" w:rsidR="000E6366" w:rsidRPr="00B6233B" w:rsidRDefault="000E6366" w:rsidP="005370A5">
      <w:pPr>
        <w:tabs>
          <w:tab w:val="left" w:pos="567"/>
        </w:tabs>
        <w:spacing w:before="720" w:after="800" w:line="360" w:lineRule="auto"/>
        <w:jc w:val="center"/>
        <w:rPr>
          <w:rFonts w:ascii="NewsGotT" w:hAnsi="NewsGotT"/>
          <w:lang w:val="en-GB"/>
        </w:rPr>
      </w:pPr>
      <w:proofErr w:type="spellStart"/>
      <w:r w:rsidRPr="00B6233B">
        <w:rPr>
          <w:rFonts w:ascii="NewsGotT" w:eastAsiaTheme="minorHAnsi" w:hAnsi="NewsGotT"/>
          <w:b/>
          <w:smallCaps/>
          <w:sz w:val="44"/>
          <w:szCs w:val="22"/>
          <w:lang w:val="en-GB" w:eastAsia="en-US"/>
        </w:rPr>
        <w:lastRenderedPageBreak/>
        <w:t>Índice</w:t>
      </w:r>
      <w:proofErr w:type="spellEnd"/>
    </w:p>
    <w:p w14:paraId="1B140EFA" w14:textId="275AA311" w:rsidR="00985757" w:rsidRDefault="009D01F6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\o "1-5" \h \z \u </w:instrText>
      </w:r>
      <w:r w:rsidRPr="00B66544">
        <w:rPr>
          <w:rFonts w:ascii="NewsGotT" w:hAnsi="NewsGotT"/>
        </w:rPr>
        <w:fldChar w:fldCharType="separate"/>
      </w:r>
      <w:hyperlink w:anchor="_Toc105865298" w:history="1">
        <w:r w:rsidR="00985757" w:rsidRPr="00CD7B2D">
          <w:rPr>
            <w:rStyle w:val="Hiperligao"/>
            <w:noProof/>
          </w:rPr>
          <w:t>Agradecimentos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_Toc105865298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ii</w:t>
        </w:r>
        <w:r w:rsidR="00985757">
          <w:rPr>
            <w:noProof/>
            <w:webHidden/>
          </w:rPr>
          <w:fldChar w:fldCharType="end"/>
        </w:r>
      </w:hyperlink>
    </w:p>
    <w:p w14:paraId="6B8F3CEC" w14:textId="1255E5E0" w:rsidR="00985757" w:rsidRDefault="00C94EE9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5865299" w:history="1">
        <w:r w:rsidR="00985757" w:rsidRPr="00CD7B2D">
          <w:rPr>
            <w:rStyle w:val="Hiperligao"/>
            <w:noProof/>
          </w:rPr>
          <w:t>Resumo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_Toc105865299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iv</w:t>
        </w:r>
        <w:r w:rsidR="00985757">
          <w:rPr>
            <w:noProof/>
            <w:webHidden/>
          </w:rPr>
          <w:fldChar w:fldCharType="end"/>
        </w:r>
      </w:hyperlink>
    </w:p>
    <w:p w14:paraId="71211B19" w14:textId="40E50F60" w:rsidR="00985757" w:rsidRDefault="00C94EE9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5865300" w:history="1">
        <w:r w:rsidR="00985757" w:rsidRPr="00CD7B2D">
          <w:rPr>
            <w:rStyle w:val="Hiperligao"/>
            <w:noProof/>
            <w:lang w:val="en-GB"/>
          </w:rPr>
          <w:t>Abstract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_Toc105865300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v</w:t>
        </w:r>
        <w:r w:rsidR="00985757">
          <w:rPr>
            <w:noProof/>
            <w:webHidden/>
          </w:rPr>
          <w:fldChar w:fldCharType="end"/>
        </w:r>
      </w:hyperlink>
    </w:p>
    <w:p w14:paraId="1E19878B" w14:textId="7DB8DE7C" w:rsidR="00985757" w:rsidRDefault="00C94EE9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5865301" w:history="1">
        <w:r w:rsidR="00985757" w:rsidRPr="00CD7B2D">
          <w:rPr>
            <w:rStyle w:val="Hiperligao"/>
            <w:noProof/>
          </w:rPr>
          <w:t>Lista de Figuras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_Toc105865301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ix</w:t>
        </w:r>
        <w:r w:rsidR="00985757">
          <w:rPr>
            <w:noProof/>
            <w:webHidden/>
          </w:rPr>
          <w:fldChar w:fldCharType="end"/>
        </w:r>
      </w:hyperlink>
    </w:p>
    <w:p w14:paraId="5471A3E8" w14:textId="2BAC57B6" w:rsidR="00985757" w:rsidRDefault="00C94EE9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5865302" w:history="1">
        <w:r w:rsidR="00985757" w:rsidRPr="00CD7B2D">
          <w:rPr>
            <w:rStyle w:val="Hiperligao"/>
            <w:noProof/>
          </w:rPr>
          <w:t>Lista de Tabelas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_Toc105865302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xi</w:t>
        </w:r>
        <w:r w:rsidR="00985757">
          <w:rPr>
            <w:noProof/>
            <w:webHidden/>
          </w:rPr>
          <w:fldChar w:fldCharType="end"/>
        </w:r>
      </w:hyperlink>
    </w:p>
    <w:p w14:paraId="26A9CEE7" w14:textId="2E6797E9" w:rsidR="00985757" w:rsidRDefault="00C94EE9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5865303" w:history="1">
        <w:r w:rsidR="00985757" w:rsidRPr="00CD7B2D">
          <w:rPr>
            <w:rStyle w:val="Hiperligao"/>
            <w:noProof/>
          </w:rPr>
          <w:t>Acrónimos e Siglas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_Toc105865303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xiii</w:t>
        </w:r>
        <w:r w:rsidR="00985757">
          <w:rPr>
            <w:noProof/>
            <w:webHidden/>
          </w:rPr>
          <w:fldChar w:fldCharType="end"/>
        </w:r>
      </w:hyperlink>
    </w:p>
    <w:p w14:paraId="5B7342AB" w14:textId="5B625E76" w:rsidR="00985757" w:rsidRDefault="00C94EE9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5865304" w:history="1">
        <w:r w:rsidR="00985757" w:rsidRPr="00CD7B2D">
          <w:rPr>
            <w:rStyle w:val="Hiperligao"/>
            <w:noProof/>
          </w:rPr>
          <w:t>Nomenclatura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_Toc105865304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15</w:t>
        </w:r>
        <w:r w:rsidR="00985757">
          <w:rPr>
            <w:noProof/>
            <w:webHidden/>
          </w:rPr>
          <w:fldChar w:fldCharType="end"/>
        </w:r>
      </w:hyperlink>
    </w:p>
    <w:p w14:paraId="6FD17049" w14:textId="6CB28A62" w:rsidR="00985757" w:rsidRDefault="00C94EE9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5865305" w:history="1">
        <w:r w:rsidR="00985757" w:rsidRPr="00CD7B2D">
          <w:rPr>
            <w:rStyle w:val="Hiperligao"/>
            <w:noProof/>
          </w:rPr>
          <w:t>Capítulo 1 Introdução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_Toc105865305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17</w:t>
        </w:r>
        <w:r w:rsidR="00985757">
          <w:rPr>
            <w:noProof/>
            <w:webHidden/>
          </w:rPr>
          <w:fldChar w:fldCharType="end"/>
        </w:r>
      </w:hyperlink>
    </w:p>
    <w:p w14:paraId="50CD9C60" w14:textId="128647F7" w:rsidR="00985757" w:rsidRDefault="00C94EE9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5865306" w:history="1">
        <w:r w:rsidR="00985757" w:rsidRPr="00CD7B2D">
          <w:rPr>
            <w:rStyle w:val="Hiperligao"/>
            <w:noProof/>
          </w:rPr>
          <w:t>Capítulo 2 Estado da Arte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_Toc105865306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19</w:t>
        </w:r>
        <w:r w:rsidR="00985757">
          <w:rPr>
            <w:noProof/>
            <w:webHidden/>
          </w:rPr>
          <w:fldChar w:fldCharType="end"/>
        </w:r>
      </w:hyperlink>
    </w:p>
    <w:p w14:paraId="7AF4F274" w14:textId="2311699A" w:rsidR="00985757" w:rsidRDefault="00C94EE9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07" w:history="1">
        <w:r w:rsidR="00985757" w:rsidRPr="00CD7B2D">
          <w:rPr>
            <w:rStyle w:val="Hiperligao"/>
            <w:noProof/>
          </w:rPr>
          <w:t>2.1</w:t>
        </w:r>
        <w:r w:rsidR="0098575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Introdução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_Toc105865307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19</w:t>
        </w:r>
        <w:r w:rsidR="00985757">
          <w:rPr>
            <w:noProof/>
            <w:webHidden/>
          </w:rPr>
          <w:fldChar w:fldCharType="end"/>
        </w:r>
      </w:hyperlink>
    </w:p>
    <w:p w14:paraId="22063558" w14:textId="40A45ADF" w:rsidR="00985757" w:rsidRDefault="00C94EE9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08" w:history="1">
        <w:r w:rsidR="00985757" w:rsidRPr="00CD7B2D">
          <w:rPr>
            <w:rStyle w:val="Hiperligao"/>
            <w:noProof/>
          </w:rPr>
          <w:t>2.2</w:t>
        </w:r>
        <w:r w:rsidR="0098575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Conversor CC-CC do tipo Boost Entrelaçado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_Toc105865308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20</w:t>
        </w:r>
        <w:r w:rsidR="00985757">
          <w:rPr>
            <w:noProof/>
            <w:webHidden/>
          </w:rPr>
          <w:fldChar w:fldCharType="end"/>
        </w:r>
      </w:hyperlink>
    </w:p>
    <w:p w14:paraId="63392558" w14:textId="24781B75" w:rsidR="00985757" w:rsidRDefault="00C94EE9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09" w:history="1">
        <w:r w:rsidR="00985757" w:rsidRPr="00CD7B2D">
          <w:rPr>
            <w:rStyle w:val="Hiperligao"/>
            <w:noProof/>
          </w:rPr>
          <w:t>2.3</w:t>
        </w:r>
        <w:r w:rsidR="0098575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Método da Condutância Incremental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_Toc105865309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26</w:t>
        </w:r>
        <w:r w:rsidR="00985757">
          <w:rPr>
            <w:noProof/>
            <w:webHidden/>
          </w:rPr>
          <w:fldChar w:fldCharType="end"/>
        </w:r>
      </w:hyperlink>
    </w:p>
    <w:p w14:paraId="225A7989" w14:textId="27E7AC8E" w:rsidR="00985757" w:rsidRDefault="00C94EE9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5865310" w:history="1">
        <w:r w:rsidR="00985757" w:rsidRPr="00CD7B2D">
          <w:rPr>
            <w:rStyle w:val="Hiperligao"/>
            <w:noProof/>
          </w:rPr>
          <w:t>Capítulo 3 Simulações Computacionais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_Toc105865310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27</w:t>
        </w:r>
        <w:r w:rsidR="00985757">
          <w:rPr>
            <w:noProof/>
            <w:webHidden/>
          </w:rPr>
          <w:fldChar w:fldCharType="end"/>
        </w:r>
      </w:hyperlink>
    </w:p>
    <w:p w14:paraId="03F54B13" w14:textId="67A5DBB8" w:rsidR="00985757" w:rsidRDefault="00C94EE9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11" w:history="1">
        <w:r w:rsidR="00985757" w:rsidRPr="00CD7B2D">
          <w:rPr>
            <w:rStyle w:val="Hiperligao"/>
            <w:noProof/>
          </w:rPr>
          <w:t>3.1</w:t>
        </w:r>
        <w:r w:rsidR="0098575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Introdução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_Toc105865311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27</w:t>
        </w:r>
        <w:r w:rsidR="00985757">
          <w:rPr>
            <w:noProof/>
            <w:webHidden/>
          </w:rPr>
          <w:fldChar w:fldCharType="end"/>
        </w:r>
      </w:hyperlink>
    </w:p>
    <w:p w14:paraId="744DC442" w14:textId="0DC409EE" w:rsidR="00985757" w:rsidRDefault="00C94EE9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12" w:history="1">
        <w:r w:rsidR="00985757" w:rsidRPr="00CD7B2D">
          <w:rPr>
            <w:rStyle w:val="Hiperligao"/>
            <w:noProof/>
          </w:rPr>
          <w:t>3.2</w:t>
        </w:r>
        <w:r w:rsidR="0098575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Número de Braços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_Toc105865312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27</w:t>
        </w:r>
        <w:r w:rsidR="00985757">
          <w:rPr>
            <w:noProof/>
            <w:webHidden/>
          </w:rPr>
          <w:fldChar w:fldCharType="end"/>
        </w:r>
      </w:hyperlink>
    </w:p>
    <w:p w14:paraId="666F0632" w14:textId="01493568" w:rsidR="00985757" w:rsidRDefault="00C94EE9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13" w:history="1">
        <w:r w:rsidR="00985757" w:rsidRPr="00CD7B2D">
          <w:rPr>
            <w:rStyle w:val="Hiperligao"/>
            <w:noProof/>
          </w:rPr>
          <w:t>3.3</w:t>
        </w:r>
        <w:r w:rsidR="0098575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Frequência de Comutação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_Toc105865313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30</w:t>
        </w:r>
        <w:r w:rsidR="00985757">
          <w:rPr>
            <w:noProof/>
            <w:webHidden/>
          </w:rPr>
          <w:fldChar w:fldCharType="end"/>
        </w:r>
      </w:hyperlink>
    </w:p>
    <w:p w14:paraId="4C4D8D7F" w14:textId="1ADBB18C" w:rsidR="00985757" w:rsidRDefault="00C94EE9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14" w:history="1">
        <w:r w:rsidR="00985757" w:rsidRPr="00CD7B2D">
          <w:rPr>
            <w:rStyle w:val="Hiperligao"/>
            <w:noProof/>
          </w:rPr>
          <w:t>3.4</w:t>
        </w:r>
        <w:r w:rsidR="0098575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Circuito de Controlo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_Toc105865314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32</w:t>
        </w:r>
        <w:r w:rsidR="00985757">
          <w:rPr>
            <w:noProof/>
            <w:webHidden/>
          </w:rPr>
          <w:fldChar w:fldCharType="end"/>
        </w:r>
      </w:hyperlink>
    </w:p>
    <w:p w14:paraId="563A191A" w14:textId="46198E1F" w:rsidR="00985757" w:rsidRDefault="00C94EE9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15" w:history="1">
        <w:r w:rsidR="00985757" w:rsidRPr="00CD7B2D">
          <w:rPr>
            <w:rStyle w:val="Hiperligao"/>
            <w:noProof/>
          </w:rPr>
          <w:t>3.5</w:t>
        </w:r>
        <w:r w:rsidR="0098575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Modelo Físico do Painel Fotovoltaico PSIM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_Toc105865315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32</w:t>
        </w:r>
        <w:r w:rsidR="00985757">
          <w:rPr>
            <w:noProof/>
            <w:webHidden/>
          </w:rPr>
          <w:fldChar w:fldCharType="end"/>
        </w:r>
      </w:hyperlink>
    </w:p>
    <w:p w14:paraId="0DE1DDBB" w14:textId="5F7F841E" w:rsidR="00985757" w:rsidRDefault="00C94EE9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16" w:history="1">
        <w:r w:rsidR="00985757" w:rsidRPr="00CD7B2D">
          <w:rPr>
            <w:rStyle w:val="Hiperligao"/>
            <w:noProof/>
          </w:rPr>
          <w:t>3.6</w:t>
        </w:r>
        <w:r w:rsidR="0098575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Circuito Completo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_Toc105865316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33</w:t>
        </w:r>
        <w:r w:rsidR="00985757">
          <w:rPr>
            <w:noProof/>
            <w:webHidden/>
          </w:rPr>
          <w:fldChar w:fldCharType="end"/>
        </w:r>
      </w:hyperlink>
    </w:p>
    <w:p w14:paraId="2D03F5E6" w14:textId="16A072E7" w:rsidR="00985757" w:rsidRDefault="00C94EE9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5865317" w:history="1">
        <w:r w:rsidR="00985757" w:rsidRPr="00CD7B2D">
          <w:rPr>
            <w:rStyle w:val="Hiperligao"/>
            <w:noProof/>
          </w:rPr>
          <w:t>Capítulo 4 Protótipo Escala Reduzida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_Toc105865317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37</w:t>
        </w:r>
        <w:r w:rsidR="00985757">
          <w:rPr>
            <w:noProof/>
            <w:webHidden/>
          </w:rPr>
          <w:fldChar w:fldCharType="end"/>
        </w:r>
      </w:hyperlink>
    </w:p>
    <w:p w14:paraId="0BFD3D6B" w14:textId="6E294167" w:rsidR="00985757" w:rsidRDefault="00C94EE9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18" w:history="1">
        <w:r w:rsidR="00985757" w:rsidRPr="00CD7B2D">
          <w:rPr>
            <w:rStyle w:val="Hiperligao"/>
            <w:noProof/>
          </w:rPr>
          <w:t>4.1</w:t>
        </w:r>
        <w:r w:rsidR="0098575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Introdução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_Toc105865318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37</w:t>
        </w:r>
        <w:r w:rsidR="00985757">
          <w:rPr>
            <w:noProof/>
            <w:webHidden/>
          </w:rPr>
          <w:fldChar w:fldCharType="end"/>
        </w:r>
      </w:hyperlink>
    </w:p>
    <w:p w14:paraId="0D29E294" w14:textId="5D4E7BD8" w:rsidR="00985757" w:rsidRDefault="00C94EE9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19" w:history="1">
        <w:r w:rsidR="00985757" w:rsidRPr="00CD7B2D">
          <w:rPr>
            <w:rStyle w:val="Hiperligao"/>
            <w:noProof/>
          </w:rPr>
          <w:t>4.2</w:t>
        </w:r>
        <w:r w:rsidR="0098575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Simulações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_Toc105865319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38</w:t>
        </w:r>
        <w:r w:rsidR="00985757">
          <w:rPr>
            <w:noProof/>
            <w:webHidden/>
          </w:rPr>
          <w:fldChar w:fldCharType="end"/>
        </w:r>
      </w:hyperlink>
    </w:p>
    <w:p w14:paraId="1AE5FDCB" w14:textId="5938B6DA" w:rsidR="00985757" w:rsidRDefault="00C94EE9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20" w:history="1">
        <w:r w:rsidR="00985757" w:rsidRPr="00CD7B2D">
          <w:rPr>
            <w:rStyle w:val="Hiperligao"/>
            <w:noProof/>
          </w:rPr>
          <w:t>4.3</w:t>
        </w:r>
        <w:r w:rsidR="0098575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Desenvolvimento do Protótipo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_Toc105865320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42</w:t>
        </w:r>
        <w:r w:rsidR="00985757">
          <w:rPr>
            <w:noProof/>
            <w:webHidden/>
          </w:rPr>
          <w:fldChar w:fldCharType="end"/>
        </w:r>
      </w:hyperlink>
    </w:p>
    <w:p w14:paraId="044606CD" w14:textId="60B54A91" w:rsidR="00985757" w:rsidRDefault="00C94EE9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21" w:history="1">
        <w:r w:rsidR="00985757" w:rsidRPr="00CD7B2D">
          <w:rPr>
            <w:rStyle w:val="Hiperligao"/>
            <w:noProof/>
          </w:rPr>
          <w:t>4.4</w:t>
        </w:r>
        <w:r w:rsidR="0098575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Resultados Experimentais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_Toc105865321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44</w:t>
        </w:r>
        <w:r w:rsidR="00985757">
          <w:rPr>
            <w:noProof/>
            <w:webHidden/>
          </w:rPr>
          <w:fldChar w:fldCharType="end"/>
        </w:r>
      </w:hyperlink>
    </w:p>
    <w:p w14:paraId="0D7FA6D7" w14:textId="08880512" w:rsidR="00985757" w:rsidRDefault="00C94EE9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05865322" w:history="1">
        <w:r w:rsidR="00985757" w:rsidRPr="00CD7B2D">
          <w:rPr>
            <w:rStyle w:val="Hiperligao"/>
            <w:noProof/>
          </w:rPr>
          <w:t>4.4.1</w:t>
        </w:r>
        <w:r w:rsidR="00985757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Testes ao conversor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_Toc105865322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44</w:t>
        </w:r>
        <w:r w:rsidR="00985757">
          <w:rPr>
            <w:noProof/>
            <w:webHidden/>
          </w:rPr>
          <w:fldChar w:fldCharType="end"/>
        </w:r>
      </w:hyperlink>
    </w:p>
    <w:p w14:paraId="75303AB4" w14:textId="11C4F95D" w:rsidR="00985757" w:rsidRDefault="00C94EE9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05865323" w:history="1">
        <w:r w:rsidR="00985757" w:rsidRPr="00CD7B2D">
          <w:rPr>
            <w:rStyle w:val="Hiperligao"/>
            <w:noProof/>
          </w:rPr>
          <w:t>4.4.2</w:t>
        </w:r>
        <w:r w:rsidR="00985757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Testes ao algoritmo PI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_Toc105865323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45</w:t>
        </w:r>
        <w:r w:rsidR="00985757">
          <w:rPr>
            <w:noProof/>
            <w:webHidden/>
          </w:rPr>
          <w:fldChar w:fldCharType="end"/>
        </w:r>
      </w:hyperlink>
    </w:p>
    <w:p w14:paraId="5648F8DC" w14:textId="1947A03D" w:rsidR="00985757" w:rsidRDefault="00C94EE9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05865324" w:history="1">
        <w:r w:rsidR="00985757" w:rsidRPr="00CD7B2D">
          <w:rPr>
            <w:rStyle w:val="Hiperligao"/>
            <w:noProof/>
          </w:rPr>
          <w:t>4.4.3</w:t>
        </w:r>
        <w:r w:rsidR="00985757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Testes ao MPPT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_Toc105865324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45</w:t>
        </w:r>
        <w:r w:rsidR="00985757">
          <w:rPr>
            <w:noProof/>
            <w:webHidden/>
          </w:rPr>
          <w:fldChar w:fldCharType="end"/>
        </w:r>
      </w:hyperlink>
    </w:p>
    <w:p w14:paraId="487FF84C" w14:textId="702C5C27" w:rsidR="00985757" w:rsidRDefault="00C94EE9">
      <w:pPr>
        <w:pStyle w:val="ndice1"/>
        <w:tabs>
          <w:tab w:val="left" w:pos="1000"/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5865325" w:history="1">
        <w:r w:rsidR="00985757" w:rsidRPr="00CD7B2D">
          <w:rPr>
            <w:rStyle w:val="Hiperligao"/>
            <w:noProof/>
          </w:rPr>
          <w:t>Anexo A</w:t>
        </w:r>
        <w:r w:rsidR="00985757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Tecnologias Painéis Solares Fotovoltaicos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_Toc105865325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47</w:t>
        </w:r>
        <w:r w:rsidR="00985757">
          <w:rPr>
            <w:noProof/>
            <w:webHidden/>
          </w:rPr>
          <w:fldChar w:fldCharType="end"/>
        </w:r>
      </w:hyperlink>
    </w:p>
    <w:p w14:paraId="7065566B" w14:textId="25021B28" w:rsidR="00985757" w:rsidRDefault="00C94EE9">
      <w:pPr>
        <w:pStyle w:val="ndice1"/>
        <w:tabs>
          <w:tab w:val="left" w:pos="1000"/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5865326" w:history="1">
        <w:r w:rsidR="00985757" w:rsidRPr="00CD7B2D">
          <w:rPr>
            <w:rStyle w:val="Hiperligao"/>
            <w:noProof/>
          </w:rPr>
          <w:t>Anexo B</w:t>
        </w:r>
        <w:r w:rsidR="00985757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Configurações dos Sistemas Fotovoltaicos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_Toc105865326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49</w:t>
        </w:r>
        <w:r w:rsidR="00985757">
          <w:rPr>
            <w:noProof/>
            <w:webHidden/>
          </w:rPr>
          <w:fldChar w:fldCharType="end"/>
        </w:r>
      </w:hyperlink>
    </w:p>
    <w:p w14:paraId="7AB14CC4" w14:textId="1FEDFF09" w:rsidR="00985757" w:rsidRDefault="00C94EE9">
      <w:pPr>
        <w:pStyle w:val="ndice1"/>
        <w:tabs>
          <w:tab w:val="left" w:pos="1000"/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5865327" w:history="1">
        <w:r w:rsidR="00985757" w:rsidRPr="00CD7B2D">
          <w:rPr>
            <w:rStyle w:val="Hiperligao"/>
            <w:noProof/>
          </w:rPr>
          <w:t>Anexo C</w:t>
        </w:r>
        <w:r w:rsidR="00985757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Topologias de Conversores de Potência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_Toc105865327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51</w:t>
        </w:r>
        <w:r w:rsidR="00985757">
          <w:rPr>
            <w:noProof/>
            <w:webHidden/>
          </w:rPr>
          <w:fldChar w:fldCharType="end"/>
        </w:r>
      </w:hyperlink>
    </w:p>
    <w:p w14:paraId="7EDAEBD1" w14:textId="2A3F1050" w:rsidR="00985757" w:rsidRDefault="00C94EE9">
      <w:pPr>
        <w:pStyle w:val="ndice1"/>
        <w:tabs>
          <w:tab w:val="left" w:pos="1000"/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5865328" w:history="1">
        <w:r w:rsidR="00985757" w:rsidRPr="00CD7B2D">
          <w:rPr>
            <w:rStyle w:val="Hiperligao"/>
            <w:noProof/>
          </w:rPr>
          <w:t>Anexo D</w:t>
        </w:r>
        <w:r w:rsidR="00985757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Algoritmos MPPT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_Toc105865328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55</w:t>
        </w:r>
        <w:r w:rsidR="00985757">
          <w:rPr>
            <w:noProof/>
            <w:webHidden/>
          </w:rPr>
          <w:fldChar w:fldCharType="end"/>
        </w:r>
      </w:hyperlink>
    </w:p>
    <w:p w14:paraId="2F95B16E" w14:textId="04F15CAA" w:rsidR="00985757" w:rsidRDefault="00C94EE9">
      <w:pPr>
        <w:pStyle w:val="ndice1"/>
        <w:tabs>
          <w:tab w:val="left" w:pos="1000"/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5865329" w:history="1">
        <w:r w:rsidR="00985757" w:rsidRPr="00CD7B2D">
          <w:rPr>
            <w:rStyle w:val="Hiperligao"/>
            <w:noProof/>
          </w:rPr>
          <w:t>Anexo E</w:t>
        </w:r>
        <w:r w:rsidR="00985757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Semicondutores de Potência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_Toc105865329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59</w:t>
        </w:r>
        <w:r w:rsidR="00985757">
          <w:rPr>
            <w:noProof/>
            <w:webHidden/>
          </w:rPr>
          <w:fldChar w:fldCharType="end"/>
        </w:r>
      </w:hyperlink>
    </w:p>
    <w:p w14:paraId="1CC49038" w14:textId="5F41531B" w:rsidR="00985757" w:rsidRDefault="00C94EE9">
      <w:pPr>
        <w:pStyle w:val="ndice1"/>
        <w:tabs>
          <w:tab w:val="left" w:pos="1000"/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5865330" w:history="1">
        <w:r w:rsidR="00985757" w:rsidRPr="00CD7B2D">
          <w:rPr>
            <w:rStyle w:val="Hiperligao"/>
            <w:noProof/>
          </w:rPr>
          <w:t>Anexo F</w:t>
        </w:r>
        <w:r w:rsidR="00985757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Aquisição e Condicionamento de Sinal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_Toc105865330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61</w:t>
        </w:r>
        <w:r w:rsidR="00985757">
          <w:rPr>
            <w:noProof/>
            <w:webHidden/>
          </w:rPr>
          <w:fldChar w:fldCharType="end"/>
        </w:r>
      </w:hyperlink>
    </w:p>
    <w:p w14:paraId="3BDD8438" w14:textId="1343FFC7" w:rsidR="00985757" w:rsidRDefault="00C94EE9">
      <w:pPr>
        <w:pStyle w:val="ndice1"/>
        <w:tabs>
          <w:tab w:val="left" w:pos="1000"/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5865331" w:history="1">
        <w:r w:rsidR="00985757" w:rsidRPr="00CD7B2D">
          <w:rPr>
            <w:rStyle w:val="Hiperligao"/>
            <w:noProof/>
          </w:rPr>
          <w:t>Anexo G</w:t>
        </w:r>
        <w:r w:rsidR="00985757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985757" w:rsidRPr="00CD7B2D">
          <w:rPr>
            <w:rStyle w:val="Hiperligao"/>
            <w:noProof/>
          </w:rPr>
          <w:t>Sistema de controlo e Drive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_Toc105865331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63</w:t>
        </w:r>
        <w:r w:rsidR="00985757">
          <w:rPr>
            <w:noProof/>
            <w:webHidden/>
          </w:rPr>
          <w:fldChar w:fldCharType="end"/>
        </w:r>
      </w:hyperlink>
    </w:p>
    <w:p w14:paraId="3C2623F2" w14:textId="3C1DDBC4" w:rsidR="00985757" w:rsidRDefault="00C94EE9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5865332" w:history="1">
        <w:r w:rsidR="00985757" w:rsidRPr="00CD7B2D">
          <w:rPr>
            <w:rStyle w:val="Hiperligao"/>
            <w:rFonts w:ascii="NewsGotT" w:hAnsi="NewsGotT"/>
            <w:noProof/>
          </w:rPr>
          <w:t>Referências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_Toc105865332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65</w:t>
        </w:r>
        <w:r w:rsidR="00985757">
          <w:rPr>
            <w:noProof/>
            <w:webHidden/>
          </w:rPr>
          <w:fldChar w:fldCharType="end"/>
        </w:r>
      </w:hyperlink>
    </w:p>
    <w:p w14:paraId="1EC91DE4" w14:textId="1E3DDF52" w:rsidR="009D01F6" w:rsidRPr="00B66544" w:rsidRDefault="009D01F6">
      <w:pPr>
        <w:pStyle w:val="ndice1"/>
        <w:tabs>
          <w:tab w:val="right" w:leader="dot" w:pos="8494"/>
        </w:tabs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21353EDE" w14:textId="77777777" w:rsidR="00FA2CCF" w:rsidRPr="00B66544" w:rsidRDefault="00FA2CCF" w:rsidP="00FA2CCF">
      <w:pPr>
        <w:rPr>
          <w:rFonts w:ascii="NewsGotT" w:hAnsi="NewsGotT"/>
        </w:rPr>
      </w:pPr>
    </w:p>
    <w:p w14:paraId="02A67F85" w14:textId="77777777" w:rsidR="00B80600" w:rsidRPr="00B66544" w:rsidRDefault="00B80600" w:rsidP="00B80600">
      <w:pPr>
        <w:rPr>
          <w:rFonts w:ascii="NewsGotT" w:hAnsi="NewsGotT"/>
        </w:rPr>
        <w:sectPr w:rsidR="00B80600" w:rsidRPr="00B66544" w:rsidSect="00FA2CCF">
          <w:footerReference w:type="even" r:id="rId20"/>
          <w:footerReference w:type="default" r:id="rId21"/>
          <w:headerReference w:type="first" r:id="rId22"/>
          <w:footerReference w:type="first" r:id="rId23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4B21B31F" w14:textId="14725EAB" w:rsidR="00B80600" w:rsidRPr="00B66544" w:rsidRDefault="00B80600" w:rsidP="00B80600">
      <w:pPr>
        <w:rPr>
          <w:rFonts w:ascii="NewsGotT" w:hAnsi="NewsGotT"/>
        </w:rPr>
      </w:pPr>
    </w:p>
    <w:p w14:paraId="11CA7C62" w14:textId="77777777" w:rsidR="000E6366" w:rsidRPr="00B66544" w:rsidRDefault="000E6366" w:rsidP="00180B48">
      <w:pPr>
        <w:pStyle w:val="PhDcapitulosemnumero"/>
      </w:pPr>
      <w:bookmarkStart w:id="50" w:name="_Toc471578914"/>
      <w:bookmarkStart w:id="51" w:name="_Toc105865301"/>
      <w:r w:rsidRPr="00B66544">
        <w:t>Lista de Figuras</w:t>
      </w:r>
      <w:bookmarkEnd w:id="50"/>
      <w:bookmarkEnd w:id="51"/>
    </w:p>
    <w:p w14:paraId="575AF850" w14:textId="3BA96780" w:rsidR="00985757" w:rsidRDefault="00EB163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\h \z \c "Figura" </w:instrText>
      </w:r>
      <w:r w:rsidRPr="00B66544">
        <w:rPr>
          <w:rFonts w:ascii="NewsGotT" w:hAnsi="NewsGotT"/>
        </w:rPr>
        <w:fldChar w:fldCharType="separate"/>
      </w:r>
      <w:hyperlink w:anchor="_Toc105865333" w:history="1">
        <w:r w:rsidR="00985757" w:rsidRPr="00D27804">
          <w:rPr>
            <w:rStyle w:val="Hiperligao"/>
            <w:noProof/>
          </w:rPr>
          <w:t>Figura 1.1 - Capacidade Fotovoltaica Instalada em Portugal.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_Toc105865333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17</w:t>
        </w:r>
        <w:r w:rsidR="00985757">
          <w:rPr>
            <w:noProof/>
            <w:webHidden/>
          </w:rPr>
          <w:fldChar w:fldCharType="end"/>
        </w:r>
      </w:hyperlink>
    </w:p>
    <w:p w14:paraId="57F4F51F" w14:textId="6871D800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34" w:history="1">
        <w:r w:rsidR="00985757" w:rsidRPr="00D27804">
          <w:rPr>
            <w:rStyle w:val="Hiperligao"/>
            <w:noProof/>
          </w:rPr>
          <w:t>Figura 2.1 - Modelo básico equivalente de uma célula solar fotovoltaica.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_Toc105865334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19</w:t>
        </w:r>
        <w:r w:rsidR="00985757">
          <w:rPr>
            <w:noProof/>
            <w:webHidden/>
          </w:rPr>
          <w:fldChar w:fldCharType="end"/>
        </w:r>
      </w:hyperlink>
    </w:p>
    <w:p w14:paraId="6B6C7ADA" w14:textId="47BC983F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35" w:history="1">
        <w:r w:rsidR="00985757" w:rsidRPr="00D27804">
          <w:rPr>
            <w:rStyle w:val="Hiperligao"/>
            <w:noProof/>
          </w:rPr>
          <w:t xml:space="preserve">Figura 2.2 - Configuração do tipo </w:t>
        </w:r>
        <w:r w:rsidR="00985757" w:rsidRPr="00D27804">
          <w:rPr>
            <w:rStyle w:val="Hiperligao"/>
            <w:i/>
            <w:iCs/>
            <w:noProof/>
          </w:rPr>
          <w:t>multi-string.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_Toc105865335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20</w:t>
        </w:r>
        <w:r w:rsidR="00985757">
          <w:rPr>
            <w:noProof/>
            <w:webHidden/>
          </w:rPr>
          <w:fldChar w:fldCharType="end"/>
        </w:r>
      </w:hyperlink>
    </w:p>
    <w:p w14:paraId="3BB2002C" w14:textId="1A934CB9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36" w:history="1">
        <w:r w:rsidR="00985757" w:rsidRPr="00D27804">
          <w:rPr>
            <w:rStyle w:val="Hiperligao"/>
            <w:noProof/>
          </w:rPr>
          <w:t xml:space="preserve">Figura 2.3 - </w:t>
        </w:r>
        <w:r w:rsidR="00985757" w:rsidRPr="00D27804">
          <w:rPr>
            <w:rStyle w:val="Hiperligao"/>
            <w:i/>
            <w:iCs/>
            <w:noProof/>
          </w:rPr>
          <w:t>Ripple</w:t>
        </w:r>
        <w:r w:rsidR="00985757" w:rsidRPr="00D27804">
          <w:rPr>
            <w:rStyle w:val="Hiperligao"/>
            <w:noProof/>
          </w:rPr>
          <w:t xml:space="preserve"> de corrente de entrada em função do </w:t>
        </w:r>
        <w:r w:rsidR="00985757" w:rsidRPr="00D27804">
          <w:rPr>
            <w:rStyle w:val="Hiperligao"/>
            <w:i/>
            <w:iCs/>
            <w:noProof/>
          </w:rPr>
          <w:t>duty cycle</w:t>
        </w:r>
        <w:r w:rsidR="00985757" w:rsidRPr="00D27804">
          <w:rPr>
            <w:rStyle w:val="Hiperligao"/>
            <w:noProof/>
          </w:rPr>
          <w:t xml:space="preserve"> (D) e do número de braços do conversor (N).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_Toc105865336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21</w:t>
        </w:r>
        <w:r w:rsidR="00985757">
          <w:rPr>
            <w:noProof/>
            <w:webHidden/>
          </w:rPr>
          <w:fldChar w:fldCharType="end"/>
        </w:r>
      </w:hyperlink>
    </w:p>
    <w:p w14:paraId="36BD5EF1" w14:textId="63F40D1E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37" w:history="1">
        <w:r w:rsidR="00985757" w:rsidRPr="00D27804">
          <w:rPr>
            <w:rStyle w:val="Hiperligao"/>
            <w:noProof/>
          </w:rPr>
          <w:t xml:space="preserve">Figura 2.4 - Conversor CC do tipo </w:t>
        </w:r>
        <w:r w:rsidR="00985757" w:rsidRPr="00D27804">
          <w:rPr>
            <w:rStyle w:val="Hiperligao"/>
            <w:i/>
            <w:iCs/>
            <w:noProof/>
          </w:rPr>
          <w:t>boost</w:t>
        </w:r>
        <w:r w:rsidR="00985757" w:rsidRPr="00D27804">
          <w:rPr>
            <w:rStyle w:val="Hiperligao"/>
            <w:noProof/>
          </w:rPr>
          <w:t xml:space="preserve"> entrelaçado com 2 braços.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_Toc105865337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21</w:t>
        </w:r>
        <w:r w:rsidR="00985757">
          <w:rPr>
            <w:noProof/>
            <w:webHidden/>
          </w:rPr>
          <w:fldChar w:fldCharType="end"/>
        </w:r>
      </w:hyperlink>
    </w:p>
    <w:p w14:paraId="19F01DEB" w14:textId="1BA53377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38" w:history="1">
        <w:r w:rsidR="00985757" w:rsidRPr="00D27804">
          <w:rPr>
            <w:rStyle w:val="Hiperligao"/>
            <w:noProof/>
          </w:rPr>
          <w:t>Figura 2.5 - Formas de onda ideais do conversor CC-CC do tipo boost entrelaçado, D &lt; 0,5.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_Toc105865338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22</w:t>
        </w:r>
        <w:r w:rsidR="00985757">
          <w:rPr>
            <w:noProof/>
            <w:webHidden/>
          </w:rPr>
          <w:fldChar w:fldCharType="end"/>
        </w:r>
      </w:hyperlink>
    </w:p>
    <w:p w14:paraId="2BB87619" w14:textId="6062AFBD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39" w:history="1">
        <w:r w:rsidR="00985757" w:rsidRPr="00D27804">
          <w:rPr>
            <w:rStyle w:val="Hiperligao"/>
            <w:noProof/>
          </w:rPr>
          <w:t>Figura 2.6 - Circuito Equivalente do primeiro e terceiro estágios, D &lt; 0,5.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_Toc105865339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22</w:t>
        </w:r>
        <w:r w:rsidR="00985757">
          <w:rPr>
            <w:noProof/>
            <w:webHidden/>
          </w:rPr>
          <w:fldChar w:fldCharType="end"/>
        </w:r>
      </w:hyperlink>
    </w:p>
    <w:p w14:paraId="5E97599F" w14:textId="6A4070B7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40" w:history="1">
        <w:r w:rsidR="00985757" w:rsidRPr="00D27804">
          <w:rPr>
            <w:rStyle w:val="Hiperligao"/>
            <w:noProof/>
          </w:rPr>
          <w:t>Figura 2.7 - Circuito Equivalente do segundo estágio, D &lt; 0,5.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_Toc105865340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23</w:t>
        </w:r>
        <w:r w:rsidR="00985757">
          <w:rPr>
            <w:noProof/>
            <w:webHidden/>
          </w:rPr>
          <w:fldChar w:fldCharType="end"/>
        </w:r>
      </w:hyperlink>
    </w:p>
    <w:p w14:paraId="6F561FF8" w14:textId="6CB53712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41" w:history="1">
        <w:r w:rsidR="00985757" w:rsidRPr="00D27804">
          <w:rPr>
            <w:rStyle w:val="Hiperligao"/>
            <w:noProof/>
          </w:rPr>
          <w:t>Figura 2.8 - Circuito Equivalente do quarto estágio, D &lt; 0,5.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_Toc105865341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23</w:t>
        </w:r>
        <w:r w:rsidR="00985757">
          <w:rPr>
            <w:noProof/>
            <w:webHidden/>
          </w:rPr>
          <w:fldChar w:fldCharType="end"/>
        </w:r>
      </w:hyperlink>
    </w:p>
    <w:p w14:paraId="56156CEC" w14:textId="1877A2F8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42" w:history="1">
        <w:r w:rsidR="00985757" w:rsidRPr="00D27804">
          <w:rPr>
            <w:rStyle w:val="Hiperligao"/>
            <w:noProof/>
          </w:rPr>
          <w:t xml:space="preserve">Figura 2.9 - Formas de onda ideais do conversor CC-CC do tipo </w:t>
        </w:r>
        <w:r w:rsidR="00985757" w:rsidRPr="00D27804">
          <w:rPr>
            <w:rStyle w:val="Hiperligao"/>
            <w:i/>
            <w:noProof/>
          </w:rPr>
          <w:t xml:space="preserve">boost </w:t>
        </w:r>
        <w:r w:rsidR="00985757" w:rsidRPr="00D27804">
          <w:rPr>
            <w:rStyle w:val="Hiperligao"/>
            <w:noProof/>
          </w:rPr>
          <w:t>entrelaçado, D ≥ 0,5</w:t>
        </w:r>
        <w:r w:rsidR="00985757" w:rsidRPr="00D27804">
          <w:rPr>
            <w:rStyle w:val="Hiperligao"/>
            <w:i/>
            <w:noProof/>
          </w:rPr>
          <w:t>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_Toc105865342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24</w:t>
        </w:r>
        <w:r w:rsidR="00985757">
          <w:rPr>
            <w:noProof/>
            <w:webHidden/>
          </w:rPr>
          <w:fldChar w:fldCharType="end"/>
        </w:r>
      </w:hyperlink>
    </w:p>
    <w:p w14:paraId="0F006F15" w14:textId="03070450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43" w:history="1">
        <w:r w:rsidR="00985757" w:rsidRPr="00D27804">
          <w:rPr>
            <w:rStyle w:val="Hiperligao"/>
            <w:noProof/>
          </w:rPr>
          <w:t>Figura 2.10 - Circuito Equivalente do primeiro e terceiro estágios, D ≥ 0,5.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_Toc105865343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24</w:t>
        </w:r>
        <w:r w:rsidR="00985757">
          <w:rPr>
            <w:noProof/>
            <w:webHidden/>
          </w:rPr>
          <w:fldChar w:fldCharType="end"/>
        </w:r>
      </w:hyperlink>
    </w:p>
    <w:p w14:paraId="1EB227D6" w14:textId="46BF80E8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44" w:history="1">
        <w:r w:rsidR="00985757" w:rsidRPr="00D27804">
          <w:rPr>
            <w:rStyle w:val="Hiperligao"/>
            <w:noProof/>
          </w:rPr>
          <w:t>Figura 2.11 - Circuito Equivalente do segundo estágio, D ≥ 0,5.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_Toc105865344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25</w:t>
        </w:r>
        <w:r w:rsidR="00985757">
          <w:rPr>
            <w:noProof/>
            <w:webHidden/>
          </w:rPr>
          <w:fldChar w:fldCharType="end"/>
        </w:r>
      </w:hyperlink>
    </w:p>
    <w:p w14:paraId="33AF00DA" w14:textId="3B5F88AF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45" w:history="1">
        <w:r w:rsidR="00985757" w:rsidRPr="00D27804">
          <w:rPr>
            <w:rStyle w:val="Hiperligao"/>
            <w:noProof/>
          </w:rPr>
          <w:t>Figura 2.12 - Circuito Equivalente do quarto estágio, D ≥ 0,5.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_Toc105865345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25</w:t>
        </w:r>
        <w:r w:rsidR="00985757">
          <w:rPr>
            <w:noProof/>
            <w:webHidden/>
          </w:rPr>
          <w:fldChar w:fldCharType="end"/>
        </w:r>
      </w:hyperlink>
    </w:p>
    <w:p w14:paraId="5BC0894E" w14:textId="7EB840D3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46" w:history="1">
        <w:r w:rsidR="00985757" w:rsidRPr="00D27804">
          <w:rPr>
            <w:rStyle w:val="Hiperligao"/>
            <w:noProof/>
          </w:rPr>
          <w:t>Figura 2.13 – Fluxograma do método da condutância incremental.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_Toc105865346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26</w:t>
        </w:r>
        <w:r w:rsidR="00985757">
          <w:rPr>
            <w:noProof/>
            <w:webHidden/>
          </w:rPr>
          <w:fldChar w:fldCharType="end"/>
        </w:r>
      </w:hyperlink>
    </w:p>
    <w:p w14:paraId="04605493" w14:textId="41C6CD9F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47" w:history="1">
        <w:r w:rsidR="00985757" w:rsidRPr="00D27804">
          <w:rPr>
            <w:rStyle w:val="Hiperligao"/>
            <w:noProof/>
          </w:rPr>
          <w:t>Figura 3.1 - Resultados de simulação para diferentes números de braços, f = 40 kHz: (a) 1 braço; (b) 2 braços; (c) 3 braços; (d) 5 braços.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_Toc105865347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29</w:t>
        </w:r>
        <w:r w:rsidR="00985757">
          <w:rPr>
            <w:noProof/>
            <w:webHidden/>
          </w:rPr>
          <w:fldChar w:fldCharType="end"/>
        </w:r>
      </w:hyperlink>
    </w:p>
    <w:p w14:paraId="7E9939B4" w14:textId="0CD102EA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48" w:history="1">
        <w:r w:rsidR="00985757" w:rsidRPr="00D27804">
          <w:rPr>
            <w:rStyle w:val="Hiperligao"/>
            <w:noProof/>
          </w:rPr>
          <w:t>Figura 3.2 - Modelo do SiC G2R120MT33J no PSIM.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_Toc105865348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31</w:t>
        </w:r>
        <w:r w:rsidR="00985757">
          <w:rPr>
            <w:noProof/>
            <w:webHidden/>
          </w:rPr>
          <w:fldChar w:fldCharType="end"/>
        </w:r>
      </w:hyperlink>
    </w:p>
    <w:p w14:paraId="5747B855" w14:textId="7D34213F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49" w:history="1">
        <w:r w:rsidR="00985757" w:rsidRPr="00D27804">
          <w:rPr>
            <w:rStyle w:val="Hiperligao"/>
            <w:noProof/>
          </w:rPr>
          <w:t xml:space="preserve">Figura 3.3 - Modelo PSIM do conversor CC-CC do tipo </w:t>
        </w:r>
        <w:r w:rsidR="00985757" w:rsidRPr="00D27804">
          <w:rPr>
            <w:rStyle w:val="Hiperligao"/>
            <w:i/>
            <w:noProof/>
          </w:rPr>
          <w:t>boost</w:t>
        </w:r>
        <w:r w:rsidR="00985757" w:rsidRPr="00D27804">
          <w:rPr>
            <w:rStyle w:val="Hiperligao"/>
            <w:noProof/>
          </w:rPr>
          <w:t xml:space="preserve"> interleaved para a simulação das perdas nos SiCs.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_Toc105865349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31</w:t>
        </w:r>
        <w:r w:rsidR="00985757">
          <w:rPr>
            <w:noProof/>
            <w:webHidden/>
          </w:rPr>
          <w:fldChar w:fldCharType="end"/>
        </w:r>
      </w:hyperlink>
    </w:p>
    <w:p w14:paraId="75777E26" w14:textId="7844046B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50" w:history="1">
        <w:r w:rsidR="00985757" w:rsidRPr="00D27804">
          <w:rPr>
            <w:rStyle w:val="Hiperligao"/>
            <w:noProof/>
          </w:rPr>
          <w:t>Figura 3.5 - Modelo físico painel solar fotovoltaico LG Neon 2 de 350 W.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_Toc105865350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32</w:t>
        </w:r>
        <w:r w:rsidR="00985757">
          <w:rPr>
            <w:noProof/>
            <w:webHidden/>
          </w:rPr>
          <w:fldChar w:fldCharType="end"/>
        </w:r>
      </w:hyperlink>
    </w:p>
    <w:p w14:paraId="042F7FE1" w14:textId="7EF2BCE6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51" w:history="1">
        <w:r w:rsidR="00985757" w:rsidRPr="00D27804">
          <w:rPr>
            <w:rStyle w:val="Hiperligao"/>
            <w:noProof/>
          </w:rPr>
          <w:t>Figura 3.6 – Diagrama esquemático circuito completo.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_Toc105865351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33</w:t>
        </w:r>
        <w:r w:rsidR="00985757">
          <w:rPr>
            <w:noProof/>
            <w:webHidden/>
          </w:rPr>
          <w:fldChar w:fldCharType="end"/>
        </w:r>
      </w:hyperlink>
    </w:p>
    <w:p w14:paraId="2D4988D2" w14:textId="382CCF0E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52" w:history="1">
        <w:r w:rsidR="00985757" w:rsidRPr="00D27804">
          <w:rPr>
            <w:rStyle w:val="Hiperligao"/>
            <w:noProof/>
          </w:rPr>
          <w:t>Figura 3.7 - Circuito de simulação completo.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_Toc105865352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33</w:t>
        </w:r>
        <w:r w:rsidR="00985757">
          <w:rPr>
            <w:noProof/>
            <w:webHidden/>
          </w:rPr>
          <w:fldChar w:fldCharType="end"/>
        </w:r>
      </w:hyperlink>
    </w:p>
    <w:p w14:paraId="7912AEF6" w14:textId="10B6C35A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53" w:history="1">
        <w:r w:rsidR="00985757" w:rsidRPr="00D27804">
          <w:rPr>
            <w:rStyle w:val="Hiperligao"/>
            <w:noProof/>
          </w:rPr>
          <w:t xml:space="preserve">Figura 3.8 – Simulação do circuito para condições de operação constantes (a) Potência à saída do painel e potência máxima para as condições de operação, corrente à saída do painel e corrente de referência; (b) </w:t>
        </w:r>
        <w:r w:rsidR="00985757" w:rsidRPr="00D27804">
          <w:rPr>
            <w:rStyle w:val="Hiperligao"/>
            <w:i/>
            <w:iCs/>
            <w:noProof/>
          </w:rPr>
          <w:t xml:space="preserve">Ripple </w:t>
        </w:r>
        <w:r w:rsidR="00985757" w:rsidRPr="00D27804">
          <w:rPr>
            <w:rStyle w:val="Hiperligao"/>
            <w:noProof/>
          </w:rPr>
          <w:t>da corrente de entrada.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_Toc105865353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34</w:t>
        </w:r>
        <w:r w:rsidR="00985757">
          <w:rPr>
            <w:noProof/>
            <w:webHidden/>
          </w:rPr>
          <w:fldChar w:fldCharType="end"/>
        </w:r>
      </w:hyperlink>
    </w:p>
    <w:p w14:paraId="5CCF08EE" w14:textId="2AC25253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54" w:history="1">
        <w:r w:rsidR="00985757" w:rsidRPr="00D27804">
          <w:rPr>
            <w:rStyle w:val="Hiperligao"/>
            <w:noProof/>
          </w:rPr>
          <w:t xml:space="preserve">Figura 3.9 - Simulação do circuito para condições de operação variantes ao longo do tempo (a) Potência à saída do painel e potência máxima para as condições de operação, corrente à saída do painel e corrente de referência; (b) </w:t>
        </w:r>
        <w:r w:rsidR="00985757" w:rsidRPr="00D27804">
          <w:rPr>
            <w:rStyle w:val="Hiperligao"/>
            <w:i/>
            <w:iCs/>
            <w:noProof/>
          </w:rPr>
          <w:t xml:space="preserve">Ripple </w:t>
        </w:r>
        <w:r w:rsidR="00985757" w:rsidRPr="00D27804">
          <w:rPr>
            <w:rStyle w:val="Hiperligao"/>
            <w:noProof/>
          </w:rPr>
          <w:t>da corrente de entrada.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_Toc105865354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35</w:t>
        </w:r>
        <w:r w:rsidR="00985757">
          <w:rPr>
            <w:noProof/>
            <w:webHidden/>
          </w:rPr>
          <w:fldChar w:fldCharType="end"/>
        </w:r>
      </w:hyperlink>
    </w:p>
    <w:p w14:paraId="0D966C27" w14:textId="70D4C943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55" w:history="1">
        <w:r w:rsidR="00985757" w:rsidRPr="00D27804">
          <w:rPr>
            <w:rStyle w:val="Hiperligao"/>
            <w:noProof/>
          </w:rPr>
          <w:t xml:space="preserve">Figura 4.1 - Simulação do circuito do protótipo para condições de operação constantes (a) Potência à saída do painel e potência máxima para as condições de operação, corrente à saída do painel e corrente de referência; (b) </w:t>
        </w:r>
        <w:r w:rsidR="00985757" w:rsidRPr="00D27804">
          <w:rPr>
            <w:rStyle w:val="Hiperligao"/>
            <w:i/>
            <w:iCs/>
            <w:noProof/>
          </w:rPr>
          <w:t>Ripple</w:t>
        </w:r>
        <w:r w:rsidR="00985757" w:rsidRPr="00D27804">
          <w:rPr>
            <w:rStyle w:val="Hiperligao"/>
            <w:noProof/>
          </w:rPr>
          <w:t xml:space="preserve"> da corrente de entrada.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_Toc105865355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38</w:t>
        </w:r>
        <w:r w:rsidR="00985757">
          <w:rPr>
            <w:noProof/>
            <w:webHidden/>
          </w:rPr>
          <w:fldChar w:fldCharType="end"/>
        </w:r>
      </w:hyperlink>
    </w:p>
    <w:p w14:paraId="5EBFD7E7" w14:textId="26A4E6C4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56" w:history="1">
        <w:r w:rsidR="00985757" w:rsidRPr="00D27804">
          <w:rPr>
            <w:rStyle w:val="Hiperligao"/>
            <w:noProof/>
          </w:rPr>
          <w:t xml:space="preserve">Figura 4.2 - Simulação do circuito do protótipo para intensidade luminosa variante ao longo do tempo (a) Potência à saída do painel e potência máxima para as condições de operação, corrente à saída do painel e corrente de referência; (b) Tensão à saída do painel; (c) </w:t>
        </w:r>
        <w:r w:rsidR="00985757" w:rsidRPr="00D27804">
          <w:rPr>
            <w:rStyle w:val="Hiperligao"/>
            <w:i/>
            <w:iCs/>
            <w:noProof/>
          </w:rPr>
          <w:t>Ripple</w:t>
        </w:r>
        <w:r w:rsidR="00985757" w:rsidRPr="00D27804">
          <w:rPr>
            <w:rStyle w:val="Hiperligao"/>
            <w:noProof/>
          </w:rPr>
          <w:t xml:space="preserve"> da corrente de entrada.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_Toc105865356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39</w:t>
        </w:r>
        <w:r w:rsidR="00985757">
          <w:rPr>
            <w:noProof/>
            <w:webHidden/>
          </w:rPr>
          <w:fldChar w:fldCharType="end"/>
        </w:r>
      </w:hyperlink>
    </w:p>
    <w:p w14:paraId="00CA9A8E" w14:textId="6C64158E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57" w:history="1">
        <w:r w:rsidR="00985757" w:rsidRPr="00D27804">
          <w:rPr>
            <w:rStyle w:val="Hiperligao"/>
            <w:noProof/>
          </w:rPr>
          <w:t>Figura 4.3 - Simulação do circuito do protótipo para temperatura variante ao longo do tempo (a) Potência à saída do painel e potência máxima para as condições de operação, corrente à saída do painel e corrente de referência; (b) Tensão à saída do painel;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_Toc105865357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41</w:t>
        </w:r>
        <w:r w:rsidR="00985757">
          <w:rPr>
            <w:noProof/>
            <w:webHidden/>
          </w:rPr>
          <w:fldChar w:fldCharType="end"/>
        </w:r>
      </w:hyperlink>
    </w:p>
    <w:p w14:paraId="7797E0B2" w14:textId="3434E85B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58" w:history="1">
        <w:r w:rsidR="00985757" w:rsidRPr="00D27804">
          <w:rPr>
            <w:rStyle w:val="Hiperligao"/>
            <w:noProof/>
          </w:rPr>
          <w:t>Figura 4.4 - Simulação da corrente em cada braço para valores de resistência de bobina diferentes.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_Toc105865358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41</w:t>
        </w:r>
        <w:r w:rsidR="00985757">
          <w:rPr>
            <w:noProof/>
            <w:webHidden/>
          </w:rPr>
          <w:fldChar w:fldCharType="end"/>
        </w:r>
      </w:hyperlink>
    </w:p>
    <w:p w14:paraId="189405D4" w14:textId="71A3173F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59" w:history="1">
        <w:r w:rsidR="00985757" w:rsidRPr="00D27804">
          <w:rPr>
            <w:rStyle w:val="Hiperligao"/>
            <w:noProof/>
          </w:rPr>
          <w:t>Figura 4.5 - PCB desenvolvida para o Conversor CC-CC do tipo boost interleaved (a) Top; (b) Bottom.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_Toc105865359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42</w:t>
        </w:r>
        <w:r w:rsidR="00985757">
          <w:rPr>
            <w:noProof/>
            <w:webHidden/>
          </w:rPr>
          <w:fldChar w:fldCharType="end"/>
        </w:r>
      </w:hyperlink>
    </w:p>
    <w:p w14:paraId="01B04A18" w14:textId="20C17AC3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60" w:history="1">
        <w:r w:rsidR="00985757" w:rsidRPr="00D27804">
          <w:rPr>
            <w:rStyle w:val="Hiperligao"/>
            <w:noProof/>
          </w:rPr>
          <w:t xml:space="preserve">Figura 4.6 - Circuito implementado para a proteção de </w:t>
        </w:r>
        <w:r w:rsidR="00985757" w:rsidRPr="00D27804">
          <w:rPr>
            <w:rStyle w:val="Hiperligao"/>
            <w:i/>
            <w:iCs/>
            <w:noProof/>
          </w:rPr>
          <w:t>gate</w:t>
        </w:r>
        <w:r w:rsidR="00985757" w:rsidRPr="00D27804">
          <w:rPr>
            <w:rStyle w:val="Hiperligao"/>
            <w:noProof/>
          </w:rPr>
          <w:t>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_Toc105865360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43</w:t>
        </w:r>
        <w:r w:rsidR="00985757">
          <w:rPr>
            <w:noProof/>
            <w:webHidden/>
          </w:rPr>
          <w:fldChar w:fldCharType="end"/>
        </w:r>
      </w:hyperlink>
    </w:p>
    <w:p w14:paraId="63173769" w14:textId="2F6AF030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61" w:history="1">
        <w:r w:rsidR="00985757" w:rsidRPr="00D27804">
          <w:rPr>
            <w:rStyle w:val="Hiperligao"/>
            <w:noProof/>
          </w:rPr>
          <w:t xml:space="preserve">Figura 4.7 - Sistema integrado do conversor CC-CC do tipo </w:t>
        </w:r>
        <w:r w:rsidR="00985757" w:rsidRPr="00D27804">
          <w:rPr>
            <w:rStyle w:val="Hiperligao"/>
            <w:i/>
            <w:iCs/>
            <w:noProof/>
          </w:rPr>
          <w:t>boost</w:t>
        </w:r>
        <w:r w:rsidR="00985757" w:rsidRPr="00D27804">
          <w:rPr>
            <w:rStyle w:val="Hiperligao"/>
            <w:noProof/>
          </w:rPr>
          <w:t xml:space="preserve"> </w:t>
        </w:r>
        <w:r w:rsidR="00985757" w:rsidRPr="00D27804">
          <w:rPr>
            <w:rStyle w:val="Hiperligao"/>
            <w:i/>
            <w:iCs/>
            <w:noProof/>
          </w:rPr>
          <w:t>interleaved</w:t>
        </w:r>
        <w:r w:rsidR="00985757" w:rsidRPr="00D27804">
          <w:rPr>
            <w:rStyle w:val="Hiperligao"/>
            <w:noProof/>
          </w:rPr>
          <w:t>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_Toc105865361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43</w:t>
        </w:r>
        <w:r w:rsidR="00985757">
          <w:rPr>
            <w:noProof/>
            <w:webHidden/>
          </w:rPr>
          <w:fldChar w:fldCharType="end"/>
        </w:r>
      </w:hyperlink>
    </w:p>
    <w:p w14:paraId="0CB595EF" w14:textId="6B124B7B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62" w:history="1">
        <w:r w:rsidR="00985757" w:rsidRPr="00D27804">
          <w:rPr>
            <w:rStyle w:val="Hiperligao"/>
            <w:noProof/>
          </w:rPr>
          <w:t>Figura 4.8 - Vista geral da integração do sistema na bancada de trabalho.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_Toc105865362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43</w:t>
        </w:r>
        <w:r w:rsidR="00985757">
          <w:rPr>
            <w:noProof/>
            <w:webHidden/>
          </w:rPr>
          <w:fldChar w:fldCharType="end"/>
        </w:r>
      </w:hyperlink>
    </w:p>
    <w:p w14:paraId="2D45B3B0" w14:textId="5F7D5DD6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63" w:history="1">
        <w:r w:rsidR="00985757" w:rsidRPr="00D27804">
          <w:rPr>
            <w:rStyle w:val="Hiperligao"/>
            <w:noProof/>
          </w:rPr>
          <w:t xml:space="preserve">Figura 4.9 - Resultados experimentais do conversor: (a) Valor médio das correntes em cada braço e à entrada com D = 0 %; (b) Valor médio das correntes em cada braço e à entrada com D = 50 %; (c) </w:t>
        </w:r>
        <w:r w:rsidR="00985757" w:rsidRPr="00D27804">
          <w:rPr>
            <w:rStyle w:val="Hiperligao"/>
            <w:i/>
            <w:iCs/>
            <w:noProof/>
          </w:rPr>
          <w:t>Ripple</w:t>
        </w:r>
        <w:r w:rsidR="00985757" w:rsidRPr="00D27804">
          <w:rPr>
            <w:rStyle w:val="Hiperligao"/>
            <w:noProof/>
          </w:rPr>
          <w:t xml:space="preserve"> da corrente em cada braço com D = 50 %.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_Toc105865363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44</w:t>
        </w:r>
        <w:r w:rsidR="00985757">
          <w:rPr>
            <w:noProof/>
            <w:webHidden/>
          </w:rPr>
          <w:fldChar w:fldCharType="end"/>
        </w:r>
      </w:hyperlink>
    </w:p>
    <w:p w14:paraId="660B33D0" w14:textId="75BA96E9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64" w:history="1">
        <w:r w:rsidR="00985757" w:rsidRPr="00D27804">
          <w:rPr>
            <w:rStyle w:val="Hiperligao"/>
            <w:noProof/>
          </w:rPr>
          <w:t>Figura 4.10 - Resultados experimentais do algoritmo PI com uma corrente de referência de 2,25 A: (a) Valor médio das correntes em cada braço e à entrada; (b)</w:t>
        </w:r>
        <w:r w:rsidR="00985757" w:rsidRPr="00D27804">
          <w:rPr>
            <w:rStyle w:val="Hiperligao"/>
            <w:i/>
            <w:iCs/>
            <w:noProof/>
          </w:rPr>
          <w:t xml:space="preserve"> Ripple</w:t>
        </w:r>
        <w:r w:rsidR="00985757" w:rsidRPr="00D27804">
          <w:rPr>
            <w:rStyle w:val="Hiperligao"/>
            <w:noProof/>
          </w:rPr>
          <w:t xml:space="preserve"> da corrente em cada braço.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_Toc105865364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45</w:t>
        </w:r>
        <w:r w:rsidR="00985757">
          <w:rPr>
            <w:noProof/>
            <w:webHidden/>
          </w:rPr>
          <w:fldChar w:fldCharType="end"/>
        </w:r>
      </w:hyperlink>
    </w:p>
    <w:p w14:paraId="56CF9A56" w14:textId="58668B4C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65" w:history="1">
        <w:r w:rsidR="00985757" w:rsidRPr="00D27804">
          <w:rPr>
            <w:rStyle w:val="Hiperligao"/>
            <w:noProof/>
          </w:rPr>
          <w:t>Figura 4. - Modelo básico equivalente de uma célula solar fotovoltaico.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_Toc105865365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47</w:t>
        </w:r>
        <w:r w:rsidR="00985757">
          <w:rPr>
            <w:noProof/>
            <w:webHidden/>
          </w:rPr>
          <w:fldChar w:fldCharType="end"/>
        </w:r>
      </w:hyperlink>
    </w:p>
    <w:p w14:paraId="7560C508" w14:textId="07A23D22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66" w:history="1">
        <w:r w:rsidR="00985757" w:rsidRPr="00D27804">
          <w:rPr>
            <w:rStyle w:val="Hiperligao"/>
            <w:noProof/>
          </w:rPr>
          <w:t>Figura 4. - PV estrutura centralizada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_Toc105865366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49</w:t>
        </w:r>
        <w:r w:rsidR="00985757">
          <w:rPr>
            <w:noProof/>
            <w:webHidden/>
          </w:rPr>
          <w:fldChar w:fldCharType="end"/>
        </w:r>
      </w:hyperlink>
    </w:p>
    <w:p w14:paraId="1C73C469" w14:textId="1D403FA6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67" w:history="1">
        <w:r w:rsidR="00985757" w:rsidRPr="00D27804">
          <w:rPr>
            <w:rStyle w:val="Hiperligao"/>
            <w:noProof/>
          </w:rPr>
          <w:t>Figura 4. - PV estrutura do tipo string.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_Toc105865367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49</w:t>
        </w:r>
        <w:r w:rsidR="00985757">
          <w:rPr>
            <w:noProof/>
            <w:webHidden/>
          </w:rPr>
          <w:fldChar w:fldCharType="end"/>
        </w:r>
      </w:hyperlink>
    </w:p>
    <w:p w14:paraId="2042B767" w14:textId="4F662FB1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68" w:history="1">
        <w:r w:rsidR="00985757" w:rsidRPr="00D27804">
          <w:rPr>
            <w:rStyle w:val="Hiperligao"/>
            <w:noProof/>
          </w:rPr>
          <w:t>Figura 4. - PV estrutura ac-module.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_Toc105865368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50</w:t>
        </w:r>
        <w:r w:rsidR="00985757">
          <w:rPr>
            <w:noProof/>
            <w:webHidden/>
          </w:rPr>
          <w:fldChar w:fldCharType="end"/>
        </w:r>
      </w:hyperlink>
    </w:p>
    <w:p w14:paraId="3A82BA4B" w14:textId="374AC759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69" w:history="1">
        <w:r w:rsidR="00985757" w:rsidRPr="00D27804">
          <w:rPr>
            <w:rStyle w:val="Hiperligao"/>
            <w:noProof/>
          </w:rPr>
          <w:t>Figura 4. - PV estrutura do tipo multi-string.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_Toc105865369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50</w:t>
        </w:r>
        <w:r w:rsidR="00985757">
          <w:rPr>
            <w:noProof/>
            <w:webHidden/>
          </w:rPr>
          <w:fldChar w:fldCharType="end"/>
        </w:r>
      </w:hyperlink>
    </w:p>
    <w:p w14:paraId="44319AD9" w14:textId="0C8B237B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70" w:history="1">
        <w:r w:rsidR="00985757" w:rsidRPr="00D27804">
          <w:rPr>
            <w:rStyle w:val="Hiperligao"/>
            <w:noProof/>
            <w:lang w:val="en-GB"/>
          </w:rPr>
          <w:t>Figura 4. - Conversor Boost tradicional (</w:t>
        </w:r>
        <w:r w:rsidR="00985757" w:rsidRPr="00D27804">
          <w:rPr>
            <w:rStyle w:val="Hiperligao"/>
            <w:i/>
            <w:iCs/>
            <w:noProof/>
            <w:lang w:val="en-GB"/>
          </w:rPr>
          <w:t>Step-up</w:t>
        </w:r>
        <w:r w:rsidR="00985757" w:rsidRPr="00D27804">
          <w:rPr>
            <w:rStyle w:val="Hiperligao"/>
            <w:noProof/>
            <w:lang w:val="en-GB"/>
          </w:rPr>
          <w:t>).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_Toc105865370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51</w:t>
        </w:r>
        <w:r w:rsidR="00985757">
          <w:rPr>
            <w:noProof/>
            <w:webHidden/>
          </w:rPr>
          <w:fldChar w:fldCharType="end"/>
        </w:r>
      </w:hyperlink>
    </w:p>
    <w:p w14:paraId="3E0E5B3D" w14:textId="662CCF87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71" w:history="1">
        <w:r w:rsidR="00985757" w:rsidRPr="00D27804">
          <w:rPr>
            <w:rStyle w:val="Hiperligao"/>
            <w:noProof/>
          </w:rPr>
          <w:t xml:space="preserve">Figura 4. - Conversor CC do tipo </w:t>
        </w:r>
        <w:r w:rsidR="00985757" w:rsidRPr="00D27804">
          <w:rPr>
            <w:rStyle w:val="Hiperligao"/>
            <w:i/>
            <w:iCs/>
            <w:noProof/>
          </w:rPr>
          <w:t>boost</w:t>
        </w:r>
        <w:r w:rsidR="00985757" w:rsidRPr="00D27804">
          <w:rPr>
            <w:rStyle w:val="Hiperligao"/>
            <w:noProof/>
          </w:rPr>
          <w:t xml:space="preserve"> em cascata.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_Toc105865371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52</w:t>
        </w:r>
        <w:r w:rsidR="00985757">
          <w:rPr>
            <w:noProof/>
            <w:webHidden/>
          </w:rPr>
          <w:fldChar w:fldCharType="end"/>
        </w:r>
      </w:hyperlink>
    </w:p>
    <w:p w14:paraId="47CEF5EC" w14:textId="4B7A1E4B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72" w:history="1">
        <w:r w:rsidR="00985757" w:rsidRPr="00D27804">
          <w:rPr>
            <w:rStyle w:val="Hiperligao"/>
            <w:noProof/>
            <w:lang w:val="en-GB"/>
          </w:rPr>
          <w:t>Figura 4. –Topologia</w:t>
        </w:r>
        <w:r w:rsidR="00985757" w:rsidRPr="00D27804">
          <w:rPr>
            <w:rStyle w:val="Hiperligao"/>
            <w:i/>
            <w:iCs/>
            <w:noProof/>
            <w:lang w:val="en-GB"/>
          </w:rPr>
          <w:t>switched-capacitor</w:t>
        </w:r>
        <w:r w:rsidR="00985757" w:rsidRPr="00D27804">
          <w:rPr>
            <w:rStyle w:val="Hiperligao"/>
            <w:noProof/>
            <w:lang w:val="en-GB"/>
          </w:rPr>
          <w:t xml:space="preserve"> (a) Célula </w:t>
        </w:r>
        <w:r w:rsidR="00985757" w:rsidRPr="00D27804">
          <w:rPr>
            <w:rStyle w:val="Hiperligao"/>
            <w:i/>
            <w:iCs/>
            <w:noProof/>
            <w:lang w:val="en-GB"/>
          </w:rPr>
          <w:t>switched-capacitor;</w:t>
        </w:r>
        <w:r w:rsidR="00985757" w:rsidRPr="00D27804">
          <w:rPr>
            <w:rStyle w:val="Hiperligao"/>
            <w:noProof/>
            <w:lang w:val="en-GB"/>
          </w:rPr>
          <w:t xml:space="preserve"> (b) Conversor CC do tipo boost </w:t>
        </w:r>
        <w:r w:rsidR="00985757" w:rsidRPr="00D27804">
          <w:rPr>
            <w:rStyle w:val="Hiperligao"/>
            <w:i/>
            <w:iCs/>
            <w:noProof/>
            <w:lang w:val="en-GB"/>
          </w:rPr>
          <w:t>switched-capacitor.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_Toc105865372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52</w:t>
        </w:r>
        <w:r w:rsidR="00985757">
          <w:rPr>
            <w:noProof/>
            <w:webHidden/>
          </w:rPr>
          <w:fldChar w:fldCharType="end"/>
        </w:r>
      </w:hyperlink>
    </w:p>
    <w:p w14:paraId="69BD3281" w14:textId="47CF6331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73" w:history="1">
        <w:r w:rsidR="00985757" w:rsidRPr="00D27804">
          <w:rPr>
            <w:rStyle w:val="Hiperligao"/>
            <w:noProof/>
            <w:lang w:val="en-GB"/>
          </w:rPr>
          <w:t xml:space="preserve">Figura 4. – Topologia </w:t>
        </w:r>
        <w:r w:rsidR="00985757" w:rsidRPr="00D27804">
          <w:rPr>
            <w:rStyle w:val="Hiperligao"/>
            <w:i/>
            <w:iCs/>
            <w:noProof/>
            <w:lang w:val="en-GB"/>
          </w:rPr>
          <w:t>switched-inductor</w:t>
        </w:r>
        <w:r w:rsidR="00985757" w:rsidRPr="00D27804">
          <w:rPr>
            <w:rStyle w:val="Hiperligao"/>
            <w:noProof/>
            <w:lang w:val="en-GB"/>
          </w:rPr>
          <w:t xml:space="preserve"> (a) Célula </w:t>
        </w:r>
        <w:r w:rsidR="00985757" w:rsidRPr="00D27804">
          <w:rPr>
            <w:rStyle w:val="Hiperligao"/>
            <w:i/>
            <w:iCs/>
            <w:noProof/>
            <w:lang w:val="en-GB"/>
          </w:rPr>
          <w:t>switched-inductor</w:t>
        </w:r>
        <w:r w:rsidR="00985757" w:rsidRPr="00D27804">
          <w:rPr>
            <w:rStyle w:val="Hiperligao"/>
            <w:noProof/>
            <w:lang w:val="en-GB"/>
          </w:rPr>
          <w:t xml:space="preserve"> ;(b) Conversor CC do tipo boost </w:t>
        </w:r>
        <w:r w:rsidR="00985757" w:rsidRPr="00D27804">
          <w:rPr>
            <w:rStyle w:val="Hiperligao"/>
            <w:i/>
            <w:iCs/>
            <w:noProof/>
            <w:lang w:val="en-GB"/>
          </w:rPr>
          <w:t>switched-inductor.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_Toc105865373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53</w:t>
        </w:r>
        <w:r w:rsidR="00985757">
          <w:rPr>
            <w:noProof/>
            <w:webHidden/>
          </w:rPr>
          <w:fldChar w:fldCharType="end"/>
        </w:r>
      </w:hyperlink>
    </w:p>
    <w:p w14:paraId="1A475B8D" w14:textId="30C83FC1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74" w:history="1">
        <w:r w:rsidR="00985757" w:rsidRPr="00D27804">
          <w:rPr>
            <w:rStyle w:val="Hiperligao"/>
            <w:noProof/>
          </w:rPr>
          <w:t xml:space="preserve">Figura 4. - Conversor CC do tipo </w:t>
        </w:r>
        <w:r w:rsidR="00985757" w:rsidRPr="00D27804">
          <w:rPr>
            <w:rStyle w:val="Hiperligao"/>
            <w:i/>
            <w:iCs/>
            <w:noProof/>
          </w:rPr>
          <w:t>boost</w:t>
        </w:r>
        <w:r w:rsidR="00985757" w:rsidRPr="00D27804">
          <w:rPr>
            <w:rStyle w:val="Hiperligao"/>
            <w:noProof/>
          </w:rPr>
          <w:t xml:space="preserve"> entrelaçado com 2 braços.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_Toc105865374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53</w:t>
        </w:r>
        <w:r w:rsidR="00985757">
          <w:rPr>
            <w:noProof/>
            <w:webHidden/>
          </w:rPr>
          <w:fldChar w:fldCharType="end"/>
        </w:r>
      </w:hyperlink>
    </w:p>
    <w:p w14:paraId="3E8FFE26" w14:textId="528DBB69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75" w:history="1">
        <w:r w:rsidR="00985757" w:rsidRPr="00D27804">
          <w:rPr>
            <w:rStyle w:val="Hiperligao"/>
            <w:noProof/>
          </w:rPr>
          <w:t>Figura 4. – Algoritmo de Perturbação e Observação (P&amp;O).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_Toc105865375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56</w:t>
        </w:r>
        <w:r w:rsidR="00985757">
          <w:rPr>
            <w:noProof/>
            <w:webHidden/>
          </w:rPr>
          <w:fldChar w:fldCharType="end"/>
        </w:r>
      </w:hyperlink>
    </w:p>
    <w:p w14:paraId="3515CE0C" w14:textId="14D76CD2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76" w:history="1">
        <w:r w:rsidR="00985757" w:rsidRPr="00D27804">
          <w:rPr>
            <w:rStyle w:val="Hiperligao"/>
            <w:noProof/>
          </w:rPr>
          <w:t>Figura 4. - Método da condutância incremental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_Toc105865376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57</w:t>
        </w:r>
        <w:r w:rsidR="00985757">
          <w:rPr>
            <w:noProof/>
            <w:webHidden/>
          </w:rPr>
          <w:fldChar w:fldCharType="end"/>
        </w:r>
      </w:hyperlink>
    </w:p>
    <w:p w14:paraId="208E7ED3" w14:textId="64A4C55F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77" w:history="1">
        <w:r w:rsidR="00985757" w:rsidRPr="00D27804">
          <w:rPr>
            <w:rStyle w:val="Hiperligao"/>
            <w:noProof/>
          </w:rPr>
          <w:t>Figura 4. - Mapeamento dos semicondutores de potência.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_Toc105865377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60</w:t>
        </w:r>
        <w:r w:rsidR="00985757">
          <w:rPr>
            <w:noProof/>
            <w:webHidden/>
          </w:rPr>
          <w:fldChar w:fldCharType="end"/>
        </w:r>
      </w:hyperlink>
    </w:p>
    <w:p w14:paraId="15A41DAD" w14:textId="706039AF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78" w:history="1">
        <w:r w:rsidR="00985757" w:rsidRPr="00D27804">
          <w:rPr>
            <w:rStyle w:val="Hiperligao"/>
            <w:noProof/>
          </w:rPr>
          <w:t>Figura 4. - Placa do sensor de tensão CYHVS5-25 (desenvolvida no GEPE).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_Toc105865378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61</w:t>
        </w:r>
        <w:r w:rsidR="00985757">
          <w:rPr>
            <w:noProof/>
            <w:webHidden/>
          </w:rPr>
          <w:fldChar w:fldCharType="end"/>
        </w:r>
      </w:hyperlink>
    </w:p>
    <w:p w14:paraId="54133217" w14:textId="102C21C0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79" w:history="1">
        <w:r w:rsidR="00985757" w:rsidRPr="00D27804">
          <w:rPr>
            <w:rStyle w:val="Hiperligao"/>
            <w:noProof/>
          </w:rPr>
          <w:t>Figura 4. - Placa do sensor de corrente LA100-P (desenvolvida no GEPE).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_Toc105865379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62</w:t>
        </w:r>
        <w:r w:rsidR="00985757">
          <w:rPr>
            <w:noProof/>
            <w:webHidden/>
          </w:rPr>
          <w:fldChar w:fldCharType="end"/>
        </w:r>
      </w:hyperlink>
    </w:p>
    <w:p w14:paraId="7F7577B1" w14:textId="48C59FB5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80" w:history="1">
        <w:r w:rsidR="00985757" w:rsidRPr="00D27804">
          <w:rPr>
            <w:rStyle w:val="Hiperligao"/>
            <w:noProof/>
          </w:rPr>
          <w:t>Figura 4. - Caixa de aquisição e condicionamento de sinal.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_Toc105865380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62</w:t>
        </w:r>
        <w:r w:rsidR="00985757">
          <w:rPr>
            <w:noProof/>
            <w:webHidden/>
          </w:rPr>
          <w:fldChar w:fldCharType="end"/>
        </w:r>
      </w:hyperlink>
    </w:p>
    <w:p w14:paraId="587DAB40" w14:textId="2468F4A7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81" w:history="1">
        <w:r w:rsidR="00985757" w:rsidRPr="00D27804">
          <w:rPr>
            <w:rStyle w:val="Hiperligao"/>
            <w:noProof/>
          </w:rPr>
          <w:t>Figura 4. - Placa de drive (desenvolvida no GEPE).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_Toc105865381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63</w:t>
        </w:r>
        <w:r w:rsidR="00985757">
          <w:rPr>
            <w:noProof/>
            <w:webHidden/>
          </w:rPr>
          <w:fldChar w:fldCharType="end"/>
        </w:r>
      </w:hyperlink>
    </w:p>
    <w:p w14:paraId="681F8A18" w14:textId="667595BD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82" w:history="1">
        <w:r w:rsidR="00985757" w:rsidRPr="00D27804">
          <w:rPr>
            <w:rStyle w:val="Hiperligao"/>
            <w:noProof/>
          </w:rPr>
          <w:t>Figura 4. - TMS320F28335 com kit experimental da Texas Instruments.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_Toc105865382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64</w:t>
        </w:r>
        <w:r w:rsidR="00985757">
          <w:rPr>
            <w:noProof/>
            <w:webHidden/>
          </w:rPr>
          <w:fldChar w:fldCharType="end"/>
        </w:r>
      </w:hyperlink>
    </w:p>
    <w:p w14:paraId="2116B46A" w14:textId="1D019E60" w:rsidR="00680075" w:rsidRPr="00B66544" w:rsidRDefault="00EB1633" w:rsidP="00B66544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1F7E0686" w14:textId="77777777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38452FA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default" r:id="rId24"/>
          <w:footerReference w:type="default" r:id="rId25"/>
          <w:headerReference w:type="first" r:id="rId26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6B74FBB3" w14:textId="1F0B673D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1428988" w14:textId="77777777" w:rsidR="000E6366" w:rsidRPr="00B66544" w:rsidRDefault="000E6366" w:rsidP="00180B48">
      <w:pPr>
        <w:pStyle w:val="PhDcapitulosemnumero"/>
      </w:pPr>
      <w:bookmarkStart w:id="52" w:name="_Toc471578915"/>
      <w:bookmarkStart w:id="53" w:name="_Toc105865302"/>
      <w:r w:rsidRPr="00B66544">
        <w:t xml:space="preserve">Lista de </w:t>
      </w:r>
      <w:r w:rsidR="00EC3273" w:rsidRPr="00B66544">
        <w:t>Tabelas</w:t>
      </w:r>
      <w:bookmarkEnd w:id="52"/>
      <w:bookmarkEnd w:id="53"/>
    </w:p>
    <w:p w14:paraId="4500B82F" w14:textId="77D0423C" w:rsidR="00985757" w:rsidRDefault="00C2400B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\h \z \c "Tabela" </w:instrText>
      </w:r>
      <w:r w:rsidRPr="00B66544">
        <w:rPr>
          <w:rFonts w:ascii="NewsGotT" w:hAnsi="NewsGotT"/>
        </w:rPr>
        <w:fldChar w:fldCharType="separate"/>
      </w:r>
      <w:hyperlink w:anchor="_Toc105865383" w:history="1">
        <w:r w:rsidR="00985757" w:rsidRPr="00BF086D">
          <w:rPr>
            <w:rStyle w:val="Hiperligao"/>
            <w:noProof/>
          </w:rPr>
          <w:t xml:space="preserve">Tabela 3.1 - Especificações de </w:t>
        </w:r>
        <w:r w:rsidR="00985757" w:rsidRPr="00BF086D">
          <w:rPr>
            <w:rStyle w:val="Hiperligao"/>
            <w:i/>
            <w:iCs/>
            <w:noProof/>
          </w:rPr>
          <w:t>design</w:t>
        </w:r>
        <w:r w:rsidR="00985757" w:rsidRPr="00BF086D">
          <w:rPr>
            <w:rStyle w:val="Hiperligao"/>
            <w:noProof/>
          </w:rPr>
          <w:t>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_Toc105865383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27</w:t>
        </w:r>
        <w:r w:rsidR="00985757">
          <w:rPr>
            <w:noProof/>
            <w:webHidden/>
          </w:rPr>
          <w:fldChar w:fldCharType="end"/>
        </w:r>
      </w:hyperlink>
    </w:p>
    <w:p w14:paraId="47A6C2D5" w14:textId="1B2DBDAA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84" w:history="1">
        <w:r w:rsidR="00985757" w:rsidRPr="00BF086D">
          <w:rPr>
            <w:rStyle w:val="Hiperligao"/>
            <w:noProof/>
          </w:rPr>
          <w:t>Tabela 3.2 – Valores das bobinas e condensador para diferentes números de braços, f = 40 kHz.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_Toc105865384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28</w:t>
        </w:r>
        <w:r w:rsidR="00985757">
          <w:rPr>
            <w:noProof/>
            <w:webHidden/>
          </w:rPr>
          <w:fldChar w:fldCharType="end"/>
        </w:r>
      </w:hyperlink>
    </w:p>
    <w:p w14:paraId="638D4476" w14:textId="1671457E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85" w:history="1">
        <w:r w:rsidR="00985757" w:rsidRPr="00BF086D">
          <w:rPr>
            <w:rStyle w:val="Hiperligao"/>
            <w:noProof/>
          </w:rPr>
          <w:t>Tabela 3.3 - Bobinas de 10 A de corrente DC da série 197 do fabricante Hammond Manufacturing.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_Toc105865385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30</w:t>
        </w:r>
        <w:r w:rsidR="00985757">
          <w:rPr>
            <w:noProof/>
            <w:webHidden/>
          </w:rPr>
          <w:fldChar w:fldCharType="end"/>
        </w:r>
      </w:hyperlink>
    </w:p>
    <w:p w14:paraId="3D884FF7" w14:textId="18D51F30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86" w:history="1">
        <w:r w:rsidR="00985757" w:rsidRPr="00BF086D">
          <w:rPr>
            <w:rStyle w:val="Hiperligao"/>
            <w:noProof/>
          </w:rPr>
          <w:t>Tabela 3.4 - Valores de frequência e da capacidade calculados para as diferentes bobinas.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_Toc105865386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30</w:t>
        </w:r>
        <w:r w:rsidR="00985757">
          <w:rPr>
            <w:noProof/>
            <w:webHidden/>
          </w:rPr>
          <w:fldChar w:fldCharType="end"/>
        </w:r>
      </w:hyperlink>
    </w:p>
    <w:p w14:paraId="31707C31" w14:textId="533203BF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87" w:history="1">
        <w:r w:rsidR="00985757" w:rsidRPr="00BF086D">
          <w:rPr>
            <w:rStyle w:val="Hiperligao"/>
            <w:noProof/>
          </w:rPr>
          <w:t>Tabela 3.5 - Cálculo do valor total de perdas em relação ao à indutância e frequência.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_Toc105865387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31</w:t>
        </w:r>
        <w:r w:rsidR="00985757">
          <w:rPr>
            <w:noProof/>
            <w:webHidden/>
          </w:rPr>
          <w:fldChar w:fldCharType="end"/>
        </w:r>
      </w:hyperlink>
    </w:p>
    <w:p w14:paraId="435925E3" w14:textId="592263CD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88" w:history="1">
        <w:r w:rsidR="00985757" w:rsidRPr="00BF086D">
          <w:rPr>
            <w:rStyle w:val="Hiperligao"/>
            <w:noProof/>
          </w:rPr>
          <w:t>Tabela 4.1 - Especificações do protótipo.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_Toc105865388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37</w:t>
        </w:r>
        <w:r w:rsidR="00985757">
          <w:rPr>
            <w:noProof/>
            <w:webHidden/>
          </w:rPr>
          <w:fldChar w:fldCharType="end"/>
        </w:r>
      </w:hyperlink>
    </w:p>
    <w:p w14:paraId="4E0F573F" w14:textId="1E200D4C" w:rsidR="00985757" w:rsidRDefault="00C94EE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865389" w:history="1">
        <w:r w:rsidR="00985757" w:rsidRPr="00BF086D">
          <w:rPr>
            <w:rStyle w:val="Hiperligao"/>
            <w:noProof/>
          </w:rPr>
          <w:t>Tabela 4.2 - Comparação dos dispositivos IGBTs, SiC e GaN para os conversores multinível.</w:t>
        </w:r>
        <w:r w:rsidR="00985757">
          <w:rPr>
            <w:noProof/>
            <w:webHidden/>
          </w:rPr>
          <w:tab/>
        </w:r>
        <w:r w:rsidR="00985757">
          <w:rPr>
            <w:noProof/>
            <w:webHidden/>
          </w:rPr>
          <w:fldChar w:fldCharType="begin"/>
        </w:r>
        <w:r w:rsidR="00985757">
          <w:rPr>
            <w:noProof/>
            <w:webHidden/>
          </w:rPr>
          <w:instrText xml:space="preserve"> PAGEREF _Toc105865389 \h </w:instrText>
        </w:r>
        <w:r w:rsidR="00985757">
          <w:rPr>
            <w:noProof/>
            <w:webHidden/>
          </w:rPr>
        </w:r>
        <w:r w:rsidR="00985757">
          <w:rPr>
            <w:noProof/>
            <w:webHidden/>
          </w:rPr>
          <w:fldChar w:fldCharType="separate"/>
        </w:r>
        <w:r w:rsidR="00985757">
          <w:rPr>
            <w:noProof/>
            <w:webHidden/>
          </w:rPr>
          <w:t>60</w:t>
        </w:r>
        <w:r w:rsidR="00985757">
          <w:rPr>
            <w:noProof/>
            <w:webHidden/>
          </w:rPr>
          <w:fldChar w:fldCharType="end"/>
        </w:r>
      </w:hyperlink>
    </w:p>
    <w:p w14:paraId="12DBA983" w14:textId="3D92E74D" w:rsidR="00FA2CCF" w:rsidRPr="00B66544" w:rsidRDefault="00C2400B" w:rsidP="00FA2CCF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77F9AE7F" w14:textId="7296EF82" w:rsidR="005A3027" w:rsidRPr="00B66544" w:rsidRDefault="005A3027" w:rsidP="009F4CB9">
      <w:pPr>
        <w:pStyle w:val="Corpodetexto"/>
        <w:rPr>
          <w:rFonts w:ascii="NewsGotT" w:hAnsi="NewsGotT"/>
        </w:rPr>
      </w:pPr>
    </w:p>
    <w:p w14:paraId="236F4A4F" w14:textId="1F26053B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6259A08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7"/>
          <w:headerReference w:type="default" r:id="rId28"/>
          <w:footerReference w:type="even" r:id="rId29"/>
          <w:footerReference w:type="default" r:id="rId30"/>
          <w:headerReference w:type="first" r:id="rId31"/>
          <w:footerReference w:type="first" r:id="rId32"/>
          <w:type w:val="oddPage"/>
          <w:pgSz w:w="11907" w:h="16840" w:code="9"/>
          <w:pgMar w:top="1134" w:right="1418" w:bottom="1134" w:left="1418" w:header="510" w:footer="57" w:gutter="0"/>
          <w:pgNumType w:fmt="lowerRoman" w:chapSep="emDash"/>
          <w:cols w:space="720"/>
          <w:docGrid w:linePitch="272"/>
        </w:sectPr>
      </w:pPr>
    </w:p>
    <w:p w14:paraId="10A36534" w14:textId="6723C56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79B7BFC9" w14:textId="77777777" w:rsidR="00247C17" w:rsidRPr="00B66544" w:rsidRDefault="005370A5" w:rsidP="00180B48">
      <w:pPr>
        <w:pStyle w:val="PhDcapitulosemnumero"/>
      </w:pPr>
      <w:bookmarkStart w:id="54" w:name="_Toc471578917"/>
      <w:bookmarkStart w:id="55" w:name="_Toc105865303"/>
      <w:r w:rsidRPr="00B66544">
        <w:t>Acrónimos e Siglas</w:t>
      </w:r>
      <w:bookmarkEnd w:id="54"/>
      <w:bookmarkEnd w:id="55"/>
    </w:p>
    <w:tbl>
      <w:tblPr>
        <w:tblW w:w="8504" w:type="dxa"/>
        <w:tblLayout w:type="fixed"/>
        <w:tblLook w:val="01E0" w:firstRow="1" w:lastRow="1" w:firstColumn="1" w:lastColumn="1" w:noHBand="0" w:noVBand="0"/>
      </w:tblPr>
      <w:tblGrid>
        <w:gridCol w:w="2104"/>
        <w:gridCol w:w="6400"/>
        <w:tblGridChange w:id="56">
          <w:tblGrid>
            <w:gridCol w:w="2104"/>
            <w:gridCol w:w="6400"/>
          </w:tblGrid>
        </w:tblGridChange>
      </w:tblGrid>
      <w:tr w:rsidR="0031584E" w:rsidRPr="00B66544" w14:paraId="5220AB96" w14:textId="77777777" w:rsidTr="00474BB3">
        <w:tc>
          <w:tcPr>
            <w:tcW w:w="2104" w:type="dxa"/>
            <w:shd w:val="clear" w:color="auto" w:fill="auto"/>
          </w:tcPr>
          <w:p w14:paraId="194577E2" w14:textId="13A794E5" w:rsidR="0031584E" w:rsidRPr="00B66544" w:rsidRDefault="0031584E" w:rsidP="005370A5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Acrónimo/Sigla</w:t>
            </w:r>
          </w:p>
        </w:tc>
        <w:tc>
          <w:tcPr>
            <w:tcW w:w="6400" w:type="dxa"/>
            <w:shd w:val="clear" w:color="auto" w:fill="auto"/>
          </w:tcPr>
          <w:p w14:paraId="1914E84E" w14:textId="77777777" w:rsidR="0031584E" w:rsidRPr="00B66544" w:rsidRDefault="0031584E" w:rsidP="005370A5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Significado</w:t>
            </w:r>
          </w:p>
        </w:tc>
      </w:tr>
      <w:tr w:rsidR="002508BE" w:rsidRPr="00B66544" w14:paraId="11081367" w14:textId="77777777" w:rsidTr="00A64086">
        <w:tblPrEx>
          <w:tblW w:w="8504" w:type="dxa"/>
          <w:tblLayout w:type="fixed"/>
          <w:tblLook w:val="01E0" w:firstRow="1" w:lastRow="1" w:firstColumn="1" w:lastColumn="1" w:noHBand="0" w:noVBand="0"/>
          <w:tblPrExChange w:id="57" w:author="Luis André Magalhães Barros" w:date="2022-06-13T10:08:00Z">
            <w:tblPrEx>
              <w:tblW w:w="8504" w:type="dxa"/>
              <w:tblLayout w:type="fixed"/>
              <w:tblLook w:val="01E0" w:firstRow="1" w:lastRow="1" w:firstColumn="1" w:lastColumn="1" w:noHBand="0" w:noVBand="0"/>
            </w:tblPrEx>
          </w:tblPrExChange>
        </w:tblPrEx>
        <w:tc>
          <w:tcPr>
            <w:tcW w:w="2104" w:type="dxa"/>
            <w:shd w:val="clear" w:color="auto" w:fill="auto"/>
            <w:vAlign w:val="center"/>
            <w:tcPrChange w:id="58" w:author="Luis André Magalhães Barros" w:date="2022-06-13T10:08:00Z">
              <w:tcPr>
                <w:tcW w:w="2104" w:type="dxa"/>
                <w:shd w:val="clear" w:color="auto" w:fill="auto"/>
              </w:tcPr>
            </w:tcPrChange>
          </w:tcPr>
          <w:p w14:paraId="5532F4B9" w14:textId="4CD5FF41" w:rsidR="002508BE" w:rsidRPr="00624732" w:rsidRDefault="002508BE">
            <w:pPr>
              <w:pStyle w:val="PhDCorpo"/>
              <w:spacing w:before="120" w:after="120" w:line="240" w:lineRule="auto"/>
              <w:jc w:val="left"/>
              <w:pPrChange w:id="59" w:author="Luis André Magalhães Barros" w:date="2022-06-13T10:08:00Z">
                <w:pPr>
                  <w:pStyle w:val="PhDCorpo"/>
                </w:pPr>
              </w:pPrChange>
            </w:pPr>
            <w:r w:rsidRPr="00D77E73">
              <w:t>ANN</w:t>
            </w:r>
          </w:p>
        </w:tc>
        <w:tc>
          <w:tcPr>
            <w:tcW w:w="6400" w:type="dxa"/>
            <w:shd w:val="clear" w:color="auto" w:fill="auto"/>
            <w:tcPrChange w:id="60" w:author="Luis André Magalhães Barros" w:date="2022-06-13T10:08:00Z">
              <w:tcPr>
                <w:tcW w:w="6400" w:type="dxa"/>
                <w:shd w:val="clear" w:color="auto" w:fill="auto"/>
              </w:tcPr>
            </w:tcPrChange>
          </w:tcPr>
          <w:p w14:paraId="48AE4637" w14:textId="77777777" w:rsidR="002508BE" w:rsidRDefault="002508BE">
            <w:pPr>
              <w:pStyle w:val="PhDCorpo"/>
              <w:spacing w:before="120" w:after="120" w:line="240" w:lineRule="auto"/>
              <w:rPr>
                <w:i/>
                <w:iCs/>
              </w:rPr>
              <w:pPrChange w:id="61" w:author="Luis André Magalhães Barros" w:date="2022-06-13T10:07:00Z">
                <w:pPr>
                  <w:pStyle w:val="PhDCorpo"/>
                </w:pPr>
              </w:pPrChange>
            </w:pPr>
            <w:r w:rsidRPr="00D77E73">
              <w:rPr>
                <w:i/>
                <w:iCs/>
              </w:rPr>
              <w:t xml:space="preserve">Artificial Neural Networks </w:t>
            </w:r>
          </w:p>
          <w:p w14:paraId="1EE34CDA" w14:textId="60C89182" w:rsidR="002508BE" w:rsidRPr="00D9271C" w:rsidRDefault="002508BE">
            <w:pPr>
              <w:pStyle w:val="PhDCorpo"/>
              <w:spacing w:before="120" w:after="120" w:line="240" w:lineRule="auto"/>
              <w:pPrChange w:id="62" w:author="Luis André Magalhães Barros" w:date="2022-06-13T10:07:00Z">
                <w:pPr>
                  <w:pStyle w:val="PhDCorpo"/>
                </w:pPr>
              </w:pPrChange>
            </w:pPr>
            <w:r>
              <w:t>R</w:t>
            </w:r>
            <w:r w:rsidRPr="00684B17">
              <w:t xml:space="preserve">ede </w:t>
            </w:r>
            <w:r>
              <w:t>N</w:t>
            </w:r>
            <w:r w:rsidRPr="00684B17">
              <w:t>eural</w:t>
            </w:r>
            <w:r>
              <w:t xml:space="preserve"> Artificial </w:t>
            </w:r>
          </w:p>
        </w:tc>
      </w:tr>
      <w:tr w:rsidR="002508BE" w:rsidRPr="00B66544" w14:paraId="7DA09E30" w14:textId="77777777" w:rsidTr="00A64086">
        <w:tblPrEx>
          <w:tblW w:w="8504" w:type="dxa"/>
          <w:tblLayout w:type="fixed"/>
          <w:tblLook w:val="01E0" w:firstRow="1" w:lastRow="1" w:firstColumn="1" w:lastColumn="1" w:noHBand="0" w:noVBand="0"/>
          <w:tblPrExChange w:id="63" w:author="Luis André Magalhães Barros" w:date="2022-06-13T10:08:00Z">
            <w:tblPrEx>
              <w:tblW w:w="8504" w:type="dxa"/>
              <w:tblLayout w:type="fixed"/>
              <w:tblLook w:val="01E0" w:firstRow="1" w:lastRow="1" w:firstColumn="1" w:lastColumn="1" w:noHBand="0" w:noVBand="0"/>
            </w:tblPrEx>
          </w:tblPrExChange>
        </w:tblPrEx>
        <w:tc>
          <w:tcPr>
            <w:tcW w:w="2104" w:type="dxa"/>
            <w:shd w:val="clear" w:color="auto" w:fill="auto"/>
            <w:vAlign w:val="center"/>
            <w:tcPrChange w:id="64" w:author="Luis André Magalhães Barros" w:date="2022-06-13T10:08:00Z">
              <w:tcPr>
                <w:tcW w:w="2104" w:type="dxa"/>
                <w:shd w:val="clear" w:color="auto" w:fill="auto"/>
              </w:tcPr>
            </w:tcPrChange>
          </w:tcPr>
          <w:p w14:paraId="2D88DD15" w14:textId="7F0EF8E0" w:rsidR="002508BE" w:rsidRDefault="002508BE">
            <w:pPr>
              <w:pStyle w:val="PhDCorpo"/>
              <w:spacing w:before="120" w:after="120" w:line="240" w:lineRule="auto"/>
              <w:jc w:val="left"/>
              <w:pPrChange w:id="65" w:author="Luis André Magalhães Barros" w:date="2022-06-13T10:08:00Z">
                <w:pPr>
                  <w:pStyle w:val="PhDCorpo"/>
                </w:pPr>
              </w:pPrChange>
            </w:pPr>
            <w:r w:rsidRPr="00624732">
              <w:t>C</w:t>
            </w:r>
            <w:r>
              <w:t>A</w:t>
            </w:r>
          </w:p>
        </w:tc>
        <w:tc>
          <w:tcPr>
            <w:tcW w:w="6400" w:type="dxa"/>
            <w:shd w:val="clear" w:color="auto" w:fill="auto"/>
            <w:tcPrChange w:id="66" w:author="Luis André Magalhães Barros" w:date="2022-06-13T10:08:00Z">
              <w:tcPr>
                <w:tcW w:w="6400" w:type="dxa"/>
                <w:shd w:val="clear" w:color="auto" w:fill="auto"/>
              </w:tcPr>
            </w:tcPrChange>
          </w:tcPr>
          <w:p w14:paraId="7696434B" w14:textId="7C6EA5D4" w:rsidR="002508BE" w:rsidRPr="00747FAF" w:rsidRDefault="002508BE">
            <w:pPr>
              <w:pStyle w:val="PhDCorpo"/>
              <w:spacing w:before="120" w:after="120" w:line="240" w:lineRule="auto"/>
              <w:jc w:val="left"/>
              <w:pPrChange w:id="67" w:author="Luis André Magalhães Barros" w:date="2022-06-13T10:08:00Z">
                <w:pPr>
                  <w:pStyle w:val="PhDCorpo"/>
                </w:pPr>
              </w:pPrChange>
            </w:pPr>
            <w:r w:rsidRPr="00D9271C">
              <w:t>Corrente Alternada</w:t>
            </w:r>
          </w:p>
        </w:tc>
      </w:tr>
      <w:tr w:rsidR="002508BE" w:rsidRPr="00B66544" w14:paraId="4996260E" w14:textId="77777777" w:rsidTr="00A64086">
        <w:tblPrEx>
          <w:tblW w:w="8504" w:type="dxa"/>
          <w:tblLayout w:type="fixed"/>
          <w:tblLook w:val="01E0" w:firstRow="1" w:lastRow="1" w:firstColumn="1" w:lastColumn="1" w:noHBand="0" w:noVBand="0"/>
          <w:tblPrExChange w:id="68" w:author="Luis André Magalhães Barros" w:date="2022-06-13T10:08:00Z">
            <w:tblPrEx>
              <w:tblW w:w="8504" w:type="dxa"/>
              <w:tblLayout w:type="fixed"/>
              <w:tblLook w:val="01E0" w:firstRow="1" w:lastRow="1" w:firstColumn="1" w:lastColumn="1" w:noHBand="0" w:noVBand="0"/>
            </w:tblPrEx>
          </w:tblPrExChange>
        </w:tblPrEx>
        <w:tc>
          <w:tcPr>
            <w:tcW w:w="2104" w:type="dxa"/>
            <w:shd w:val="clear" w:color="auto" w:fill="auto"/>
            <w:vAlign w:val="center"/>
            <w:tcPrChange w:id="69" w:author="Luis André Magalhães Barros" w:date="2022-06-13T10:08:00Z">
              <w:tcPr>
                <w:tcW w:w="2104" w:type="dxa"/>
                <w:shd w:val="clear" w:color="auto" w:fill="auto"/>
              </w:tcPr>
            </w:tcPrChange>
          </w:tcPr>
          <w:p w14:paraId="4A637C9F" w14:textId="0579C4BC" w:rsidR="002508BE" w:rsidRPr="00B66544" w:rsidRDefault="002508BE">
            <w:pPr>
              <w:pStyle w:val="PhDCorpo"/>
              <w:spacing w:before="120" w:after="120" w:line="240" w:lineRule="auto"/>
              <w:jc w:val="left"/>
              <w:pPrChange w:id="70" w:author="Luis André Magalhães Barros" w:date="2022-06-13T10:08:00Z">
                <w:pPr>
                  <w:pStyle w:val="PhDCorpo"/>
                </w:pPr>
              </w:pPrChange>
            </w:pPr>
            <w:r>
              <w:t>CC</w:t>
            </w:r>
          </w:p>
        </w:tc>
        <w:tc>
          <w:tcPr>
            <w:tcW w:w="6400" w:type="dxa"/>
            <w:shd w:val="clear" w:color="auto" w:fill="auto"/>
            <w:tcPrChange w:id="71" w:author="Luis André Magalhães Barros" w:date="2022-06-13T10:08:00Z">
              <w:tcPr>
                <w:tcW w:w="6400" w:type="dxa"/>
                <w:shd w:val="clear" w:color="auto" w:fill="auto"/>
              </w:tcPr>
            </w:tcPrChange>
          </w:tcPr>
          <w:p w14:paraId="65B0C583" w14:textId="2B7D0683" w:rsidR="002508BE" w:rsidRPr="00A64086" w:rsidRDefault="002508BE">
            <w:pPr>
              <w:pStyle w:val="PhDCorpo"/>
              <w:spacing w:before="120" w:after="120" w:line="240" w:lineRule="auto"/>
              <w:jc w:val="left"/>
              <w:rPr>
                <w:rPrChange w:id="72" w:author="Luis André Magalhães Barros" w:date="2022-06-13T10:07:00Z">
                  <w:rPr>
                    <w:i/>
                  </w:rPr>
                </w:rPrChange>
              </w:rPr>
              <w:pPrChange w:id="73" w:author="Luis André Magalhães Barros" w:date="2022-06-13T10:08:00Z">
                <w:pPr>
                  <w:pStyle w:val="PhDCorpo"/>
                </w:pPr>
              </w:pPrChange>
            </w:pPr>
            <w:r w:rsidRPr="00747FAF">
              <w:t>Corrente Contínua</w:t>
            </w:r>
          </w:p>
        </w:tc>
      </w:tr>
      <w:tr w:rsidR="0015151A" w:rsidRPr="00B66544" w14:paraId="7EEDC289" w14:textId="77777777" w:rsidTr="00A64086">
        <w:tblPrEx>
          <w:tblW w:w="8504" w:type="dxa"/>
          <w:tblLayout w:type="fixed"/>
          <w:tblLook w:val="01E0" w:firstRow="1" w:lastRow="1" w:firstColumn="1" w:lastColumn="1" w:noHBand="0" w:noVBand="0"/>
          <w:tblPrExChange w:id="74" w:author="Luis André Magalhães Barros" w:date="2022-06-13T10:08:00Z">
            <w:tblPrEx>
              <w:tblW w:w="8504" w:type="dxa"/>
              <w:tblLayout w:type="fixed"/>
              <w:tblLook w:val="01E0" w:firstRow="1" w:lastRow="1" w:firstColumn="1" w:lastColumn="1" w:noHBand="0" w:noVBand="0"/>
            </w:tblPrEx>
          </w:tblPrExChange>
        </w:tblPrEx>
        <w:tc>
          <w:tcPr>
            <w:tcW w:w="2104" w:type="dxa"/>
            <w:shd w:val="clear" w:color="auto" w:fill="auto"/>
            <w:vAlign w:val="center"/>
            <w:tcPrChange w:id="75" w:author="Luis André Magalhães Barros" w:date="2022-06-13T10:08:00Z">
              <w:tcPr>
                <w:tcW w:w="2104" w:type="dxa"/>
                <w:shd w:val="clear" w:color="auto" w:fill="auto"/>
              </w:tcPr>
            </w:tcPrChange>
          </w:tcPr>
          <w:p w14:paraId="00357443" w14:textId="447E42E3" w:rsidR="0015151A" w:rsidRDefault="0015151A">
            <w:pPr>
              <w:pStyle w:val="PhDCorpo"/>
              <w:spacing w:before="120" w:after="120" w:line="240" w:lineRule="auto"/>
              <w:jc w:val="left"/>
              <w:pPrChange w:id="76" w:author="Luis André Magalhães Barros" w:date="2022-06-13T10:08:00Z">
                <w:pPr>
                  <w:pStyle w:val="PhDCorpo"/>
                </w:pPr>
              </w:pPrChange>
            </w:pPr>
            <w:r w:rsidRPr="00747FAF">
              <w:t>CCM</w:t>
            </w:r>
          </w:p>
        </w:tc>
        <w:tc>
          <w:tcPr>
            <w:tcW w:w="6400" w:type="dxa"/>
            <w:shd w:val="clear" w:color="auto" w:fill="auto"/>
            <w:tcPrChange w:id="77" w:author="Luis André Magalhães Barros" w:date="2022-06-13T10:08:00Z">
              <w:tcPr>
                <w:tcW w:w="6400" w:type="dxa"/>
                <w:shd w:val="clear" w:color="auto" w:fill="auto"/>
              </w:tcPr>
            </w:tcPrChange>
          </w:tcPr>
          <w:p w14:paraId="3AD8E9EA" w14:textId="77777777" w:rsidR="0015151A" w:rsidRPr="00750D6D" w:rsidRDefault="0015151A">
            <w:pPr>
              <w:pStyle w:val="PhDCorpo"/>
              <w:spacing w:before="120" w:after="120" w:line="240" w:lineRule="auto"/>
              <w:jc w:val="left"/>
              <w:rPr>
                <w:i/>
              </w:rPr>
              <w:pPrChange w:id="78" w:author="Luis André Magalhães Barros" w:date="2022-06-13T10:08:00Z">
                <w:pPr>
                  <w:pStyle w:val="PhDCorpo"/>
                </w:pPr>
              </w:pPrChange>
            </w:pPr>
            <w:proofErr w:type="spellStart"/>
            <w:r w:rsidRPr="00750D6D">
              <w:rPr>
                <w:i/>
              </w:rPr>
              <w:t>Continuous</w:t>
            </w:r>
            <w:proofErr w:type="spellEnd"/>
            <w:r w:rsidRPr="00750D6D">
              <w:rPr>
                <w:i/>
              </w:rPr>
              <w:t xml:space="preserve"> </w:t>
            </w:r>
            <w:proofErr w:type="spellStart"/>
            <w:r w:rsidRPr="00750D6D">
              <w:rPr>
                <w:i/>
              </w:rPr>
              <w:t>Conduction</w:t>
            </w:r>
            <w:proofErr w:type="spellEnd"/>
            <w:r w:rsidRPr="00750D6D">
              <w:rPr>
                <w:i/>
              </w:rPr>
              <w:t xml:space="preserve"> </w:t>
            </w:r>
            <w:proofErr w:type="spellStart"/>
            <w:r w:rsidRPr="00750D6D">
              <w:rPr>
                <w:i/>
              </w:rPr>
              <w:t>Mode</w:t>
            </w:r>
            <w:proofErr w:type="spellEnd"/>
          </w:p>
          <w:p w14:paraId="1DB9E0B2" w14:textId="2E927B9E" w:rsidR="0015151A" w:rsidRPr="00747FAF" w:rsidRDefault="0015151A">
            <w:pPr>
              <w:pStyle w:val="PhDCorpo"/>
              <w:spacing w:before="120" w:after="120" w:line="240" w:lineRule="auto"/>
              <w:jc w:val="left"/>
              <w:pPrChange w:id="79" w:author="Luis André Magalhães Barros" w:date="2022-06-13T10:08:00Z">
                <w:pPr>
                  <w:pStyle w:val="PhDCorpo"/>
                </w:pPr>
              </w:pPrChange>
            </w:pPr>
            <w:r w:rsidRPr="00747FAF">
              <w:t>Modo de condução continua</w:t>
            </w:r>
          </w:p>
        </w:tc>
      </w:tr>
      <w:tr w:rsidR="0015151A" w:rsidRPr="00B66544" w14:paraId="1D29D2FC" w14:textId="77777777" w:rsidTr="00A64086">
        <w:tblPrEx>
          <w:tblW w:w="8504" w:type="dxa"/>
          <w:tblLayout w:type="fixed"/>
          <w:tblLook w:val="01E0" w:firstRow="1" w:lastRow="1" w:firstColumn="1" w:lastColumn="1" w:noHBand="0" w:noVBand="0"/>
          <w:tblPrExChange w:id="80" w:author="Luis André Magalhães Barros" w:date="2022-06-13T10:08:00Z">
            <w:tblPrEx>
              <w:tblW w:w="8504" w:type="dxa"/>
              <w:tblLayout w:type="fixed"/>
              <w:tblLook w:val="01E0" w:firstRow="1" w:lastRow="1" w:firstColumn="1" w:lastColumn="1" w:noHBand="0" w:noVBand="0"/>
            </w:tblPrEx>
          </w:tblPrExChange>
        </w:tblPrEx>
        <w:tc>
          <w:tcPr>
            <w:tcW w:w="2104" w:type="dxa"/>
            <w:shd w:val="clear" w:color="auto" w:fill="auto"/>
            <w:vAlign w:val="center"/>
            <w:tcPrChange w:id="81" w:author="Luis André Magalhães Barros" w:date="2022-06-13T10:08:00Z">
              <w:tcPr>
                <w:tcW w:w="2104" w:type="dxa"/>
                <w:shd w:val="clear" w:color="auto" w:fill="auto"/>
              </w:tcPr>
            </w:tcPrChange>
          </w:tcPr>
          <w:p w14:paraId="22F3322C" w14:textId="39E57852" w:rsidR="0015151A" w:rsidRDefault="0015151A">
            <w:pPr>
              <w:pStyle w:val="PhDCorpo"/>
              <w:spacing w:before="120" w:after="120" w:line="240" w:lineRule="auto"/>
              <w:jc w:val="left"/>
              <w:pPrChange w:id="82" w:author="Luis André Magalhães Barros" w:date="2022-06-13T10:08:00Z">
                <w:pPr>
                  <w:pStyle w:val="PhDCorpo"/>
                </w:pPr>
              </w:pPrChange>
            </w:pPr>
            <w:proofErr w:type="spellStart"/>
            <w:r>
              <w:t>GaN</w:t>
            </w:r>
            <w:proofErr w:type="spellEnd"/>
          </w:p>
        </w:tc>
        <w:tc>
          <w:tcPr>
            <w:tcW w:w="6400" w:type="dxa"/>
            <w:shd w:val="clear" w:color="auto" w:fill="auto"/>
            <w:tcPrChange w:id="83" w:author="Luis André Magalhães Barros" w:date="2022-06-13T10:08:00Z">
              <w:tcPr>
                <w:tcW w:w="6400" w:type="dxa"/>
                <w:shd w:val="clear" w:color="auto" w:fill="auto"/>
              </w:tcPr>
            </w:tcPrChange>
          </w:tcPr>
          <w:p w14:paraId="3345B02A" w14:textId="77777777" w:rsidR="0015151A" w:rsidRPr="00750D6D" w:rsidRDefault="0015151A">
            <w:pPr>
              <w:pStyle w:val="PhDCorpo"/>
              <w:spacing w:before="120" w:after="120" w:line="240" w:lineRule="auto"/>
              <w:jc w:val="left"/>
              <w:rPr>
                <w:i/>
              </w:rPr>
              <w:pPrChange w:id="84" w:author="Luis André Magalhães Barros" w:date="2022-06-13T10:08:00Z">
                <w:pPr>
                  <w:pStyle w:val="PhDCorpo"/>
                </w:pPr>
              </w:pPrChange>
            </w:pPr>
            <w:proofErr w:type="spellStart"/>
            <w:r w:rsidRPr="00750D6D">
              <w:rPr>
                <w:i/>
              </w:rPr>
              <w:t>Gallium</w:t>
            </w:r>
            <w:proofErr w:type="spellEnd"/>
            <w:r w:rsidRPr="00750D6D">
              <w:rPr>
                <w:i/>
              </w:rPr>
              <w:t xml:space="preserve"> </w:t>
            </w:r>
            <w:proofErr w:type="spellStart"/>
            <w:r w:rsidRPr="00750D6D">
              <w:rPr>
                <w:i/>
              </w:rPr>
              <w:t>nitride</w:t>
            </w:r>
            <w:proofErr w:type="spellEnd"/>
          </w:p>
          <w:p w14:paraId="66D8906F" w14:textId="138414F3" w:rsidR="0015151A" w:rsidRPr="00A64086" w:rsidRDefault="0015151A">
            <w:pPr>
              <w:pStyle w:val="PhDCorpo"/>
              <w:spacing w:before="120" w:after="120" w:line="240" w:lineRule="auto"/>
              <w:jc w:val="left"/>
              <w:rPr>
                <w:rPrChange w:id="85" w:author="Luis André Magalhães Barros" w:date="2022-06-13T10:07:00Z">
                  <w:rPr>
                    <w:i/>
                    <w:iCs/>
                  </w:rPr>
                </w:rPrChange>
              </w:rPr>
              <w:pPrChange w:id="86" w:author="Luis André Magalhães Barros" w:date="2022-06-13T10:08:00Z">
                <w:pPr>
                  <w:pStyle w:val="PhDCorpo"/>
                </w:pPr>
              </w:pPrChange>
            </w:pPr>
            <w:r w:rsidRPr="00A67739">
              <w:t>Nitreto de gálio</w:t>
            </w:r>
          </w:p>
        </w:tc>
      </w:tr>
      <w:tr w:rsidR="00FA4118" w:rsidRPr="00B66544" w14:paraId="6020A0D7" w14:textId="77777777" w:rsidTr="00A64086">
        <w:tblPrEx>
          <w:tblW w:w="8504" w:type="dxa"/>
          <w:tblLayout w:type="fixed"/>
          <w:tblLook w:val="01E0" w:firstRow="1" w:lastRow="1" w:firstColumn="1" w:lastColumn="1" w:noHBand="0" w:noVBand="0"/>
          <w:tblPrExChange w:id="87" w:author="Luis André Magalhães Barros" w:date="2022-06-13T10:08:00Z">
            <w:tblPrEx>
              <w:tblW w:w="8504" w:type="dxa"/>
              <w:tblLayout w:type="fixed"/>
              <w:tblLook w:val="01E0" w:firstRow="1" w:lastRow="1" w:firstColumn="1" w:lastColumn="1" w:noHBand="0" w:noVBand="0"/>
            </w:tblPrEx>
          </w:tblPrExChange>
        </w:tblPrEx>
        <w:tc>
          <w:tcPr>
            <w:tcW w:w="2104" w:type="dxa"/>
            <w:shd w:val="clear" w:color="auto" w:fill="auto"/>
            <w:vAlign w:val="center"/>
            <w:tcPrChange w:id="88" w:author="Luis André Magalhães Barros" w:date="2022-06-13T10:08:00Z">
              <w:tcPr>
                <w:tcW w:w="2104" w:type="dxa"/>
                <w:shd w:val="clear" w:color="auto" w:fill="auto"/>
              </w:tcPr>
            </w:tcPrChange>
          </w:tcPr>
          <w:p w14:paraId="1D9CBA67" w14:textId="5EC74187" w:rsidR="00FA4118" w:rsidRDefault="00FA4118">
            <w:pPr>
              <w:pStyle w:val="PhDCorpo"/>
              <w:spacing w:before="120" w:after="120" w:line="240" w:lineRule="auto"/>
              <w:jc w:val="left"/>
              <w:pPrChange w:id="89" w:author="Luis André Magalhães Barros" w:date="2022-06-13T10:08:00Z">
                <w:pPr>
                  <w:pStyle w:val="PhDCorpo"/>
                </w:pPr>
              </w:pPrChange>
            </w:pPr>
            <w:r w:rsidRPr="00B80574">
              <w:t>GEPE</w:t>
            </w:r>
          </w:p>
        </w:tc>
        <w:tc>
          <w:tcPr>
            <w:tcW w:w="6400" w:type="dxa"/>
            <w:shd w:val="clear" w:color="auto" w:fill="auto"/>
            <w:tcPrChange w:id="90" w:author="Luis André Magalhães Barros" w:date="2022-06-13T10:08:00Z">
              <w:tcPr>
                <w:tcW w:w="6400" w:type="dxa"/>
                <w:shd w:val="clear" w:color="auto" w:fill="auto"/>
              </w:tcPr>
            </w:tcPrChange>
          </w:tcPr>
          <w:p w14:paraId="20A7CAED" w14:textId="7A2A7082" w:rsidR="00FA4118" w:rsidRPr="00FA4118" w:rsidRDefault="00FA4118">
            <w:pPr>
              <w:pStyle w:val="PhDCorpo"/>
              <w:spacing w:before="120" w:after="120" w:line="240" w:lineRule="auto"/>
              <w:jc w:val="left"/>
              <w:pPrChange w:id="91" w:author="Luis André Magalhães Barros" w:date="2022-06-13T10:08:00Z">
                <w:pPr>
                  <w:pStyle w:val="PhDCorpo"/>
                </w:pPr>
              </w:pPrChange>
            </w:pPr>
            <w:r>
              <w:t>Grupo de Eletrónica de Potência e Energia</w:t>
            </w:r>
          </w:p>
        </w:tc>
      </w:tr>
      <w:tr w:rsidR="00586FD2" w:rsidRPr="00DC1523" w14:paraId="365D486A" w14:textId="77777777" w:rsidTr="00A64086">
        <w:tblPrEx>
          <w:tblW w:w="8504" w:type="dxa"/>
          <w:tblLayout w:type="fixed"/>
          <w:tblLook w:val="01E0" w:firstRow="1" w:lastRow="1" w:firstColumn="1" w:lastColumn="1" w:noHBand="0" w:noVBand="0"/>
          <w:tblPrExChange w:id="92" w:author="Luis André Magalhães Barros" w:date="2022-06-13T10:08:00Z">
            <w:tblPrEx>
              <w:tblW w:w="8504" w:type="dxa"/>
              <w:tblLayout w:type="fixed"/>
              <w:tblLook w:val="01E0" w:firstRow="1" w:lastRow="1" w:firstColumn="1" w:lastColumn="1" w:noHBand="0" w:noVBand="0"/>
            </w:tblPrEx>
          </w:tblPrExChange>
        </w:tblPrEx>
        <w:tc>
          <w:tcPr>
            <w:tcW w:w="2104" w:type="dxa"/>
            <w:shd w:val="clear" w:color="auto" w:fill="auto"/>
            <w:vAlign w:val="center"/>
            <w:tcPrChange w:id="93" w:author="Luis André Magalhães Barros" w:date="2022-06-13T10:08:00Z">
              <w:tcPr>
                <w:tcW w:w="2104" w:type="dxa"/>
                <w:shd w:val="clear" w:color="auto" w:fill="auto"/>
              </w:tcPr>
            </w:tcPrChange>
          </w:tcPr>
          <w:p w14:paraId="4478ED9C" w14:textId="54371539" w:rsidR="00586FD2" w:rsidRDefault="00586FD2">
            <w:pPr>
              <w:pStyle w:val="PhDCorpo"/>
              <w:spacing w:before="120" w:after="120" w:line="240" w:lineRule="auto"/>
              <w:jc w:val="left"/>
              <w:pPrChange w:id="94" w:author="Luis André Magalhães Barros" w:date="2022-06-13T10:08:00Z">
                <w:pPr>
                  <w:pStyle w:val="PhDCorpo"/>
                </w:pPr>
              </w:pPrChange>
            </w:pPr>
            <w:r w:rsidRPr="00747FAF">
              <w:t>IBC</w:t>
            </w:r>
          </w:p>
        </w:tc>
        <w:tc>
          <w:tcPr>
            <w:tcW w:w="6400" w:type="dxa"/>
            <w:shd w:val="clear" w:color="auto" w:fill="auto"/>
            <w:tcPrChange w:id="95" w:author="Luis André Magalhães Barros" w:date="2022-06-13T10:08:00Z">
              <w:tcPr>
                <w:tcW w:w="6400" w:type="dxa"/>
                <w:shd w:val="clear" w:color="auto" w:fill="auto"/>
              </w:tcPr>
            </w:tcPrChange>
          </w:tcPr>
          <w:p w14:paraId="6036156E" w14:textId="77777777" w:rsidR="00586FD2" w:rsidRPr="00A64086" w:rsidRDefault="00586FD2">
            <w:pPr>
              <w:pStyle w:val="PhDCorpo"/>
              <w:spacing w:before="120" w:after="120" w:line="240" w:lineRule="auto"/>
              <w:jc w:val="left"/>
              <w:rPr>
                <w:i/>
                <w:rPrChange w:id="96" w:author="Luis André Magalhães Barros" w:date="2022-06-13T10:08:00Z">
                  <w:rPr>
                    <w:i/>
                    <w:lang w:val="en-GB"/>
                  </w:rPr>
                </w:rPrChange>
              </w:rPr>
              <w:pPrChange w:id="97" w:author="Luis André Magalhães Barros" w:date="2022-06-13T10:08:00Z">
                <w:pPr>
                  <w:pStyle w:val="PhDCorpo"/>
                </w:pPr>
              </w:pPrChange>
            </w:pPr>
            <w:proofErr w:type="spellStart"/>
            <w:r w:rsidRPr="00A64086">
              <w:rPr>
                <w:i/>
                <w:rPrChange w:id="98" w:author="Luis André Magalhães Barros" w:date="2022-06-13T10:08:00Z">
                  <w:rPr>
                    <w:i/>
                    <w:lang w:val="en-GB"/>
                  </w:rPr>
                </w:rPrChange>
              </w:rPr>
              <w:t>Interleaved</w:t>
            </w:r>
            <w:proofErr w:type="spellEnd"/>
            <w:r w:rsidRPr="00A64086">
              <w:rPr>
                <w:i/>
                <w:rPrChange w:id="99" w:author="Luis André Magalhães Barros" w:date="2022-06-13T10:08:00Z">
                  <w:rPr>
                    <w:i/>
                    <w:lang w:val="en-GB"/>
                  </w:rPr>
                </w:rPrChange>
              </w:rPr>
              <w:t xml:space="preserve"> </w:t>
            </w:r>
            <w:proofErr w:type="spellStart"/>
            <w:r w:rsidRPr="00A64086">
              <w:rPr>
                <w:i/>
                <w:rPrChange w:id="100" w:author="Luis André Magalhães Barros" w:date="2022-06-13T10:08:00Z">
                  <w:rPr>
                    <w:i/>
                    <w:lang w:val="en-GB"/>
                  </w:rPr>
                </w:rPrChange>
              </w:rPr>
              <w:t>Boost</w:t>
            </w:r>
            <w:proofErr w:type="spellEnd"/>
            <w:r w:rsidRPr="00A64086">
              <w:rPr>
                <w:i/>
                <w:rPrChange w:id="101" w:author="Luis André Magalhães Barros" w:date="2022-06-13T10:08:00Z">
                  <w:rPr>
                    <w:i/>
                    <w:lang w:val="en-GB"/>
                  </w:rPr>
                </w:rPrChange>
              </w:rPr>
              <w:t xml:space="preserve"> Converter</w:t>
            </w:r>
          </w:p>
          <w:p w14:paraId="6E405DD9" w14:textId="420F81BA" w:rsidR="00586FD2" w:rsidRPr="00A64086" w:rsidRDefault="00586FD2">
            <w:pPr>
              <w:pStyle w:val="PhDCorpo"/>
              <w:spacing w:before="120" w:after="120" w:line="240" w:lineRule="auto"/>
              <w:jc w:val="left"/>
              <w:rPr>
                <w:rPrChange w:id="102" w:author="Luis André Magalhães Barros" w:date="2022-06-13T10:07:00Z">
                  <w:rPr>
                    <w:i/>
                    <w:iCs/>
                    <w:lang w:val="en-GB"/>
                  </w:rPr>
                </w:rPrChange>
              </w:rPr>
              <w:pPrChange w:id="103" w:author="Luis André Magalhães Barros" w:date="2022-06-13T10:09:00Z">
                <w:pPr>
                  <w:pStyle w:val="PhDCorpo"/>
                </w:pPr>
              </w:pPrChange>
            </w:pPr>
            <w:r w:rsidRPr="00A64086">
              <w:rPr>
                <w:rPrChange w:id="104" w:author="Luis André Magalhães Barros" w:date="2022-06-13T10:07:00Z">
                  <w:rPr>
                    <w:lang w:val="en-GB"/>
                  </w:rPr>
                </w:rPrChange>
              </w:rPr>
              <w:t xml:space="preserve">Conversor do tipo </w:t>
            </w:r>
            <w:del w:id="105" w:author="Luis André Magalhães Barros" w:date="2022-06-13T10:09:00Z">
              <w:r w:rsidRPr="00A64086" w:rsidDel="00A64086">
                <w:rPr>
                  <w:rPrChange w:id="106" w:author="Luis André Magalhães Barros" w:date="2022-06-13T10:07:00Z">
                    <w:rPr>
                      <w:lang w:val="en-GB"/>
                    </w:rPr>
                  </w:rPrChange>
                </w:rPr>
                <w:delText xml:space="preserve">Boost </w:delText>
              </w:r>
            </w:del>
            <w:ins w:id="107" w:author="Luis André Magalhães Barros" w:date="2022-06-13T10:09:00Z">
              <w:r w:rsidR="00A64086">
                <w:t>Elevador</w:t>
              </w:r>
              <w:r w:rsidR="00A64086" w:rsidRPr="00A64086">
                <w:rPr>
                  <w:rPrChange w:id="108" w:author="Luis André Magalhães Barros" w:date="2022-06-13T10:07:00Z">
                    <w:rPr>
                      <w:lang w:val="en-GB"/>
                    </w:rPr>
                  </w:rPrChange>
                </w:rPr>
                <w:t xml:space="preserve"> </w:t>
              </w:r>
            </w:ins>
            <w:r w:rsidRPr="00A64086">
              <w:rPr>
                <w:rPrChange w:id="109" w:author="Luis André Magalhães Barros" w:date="2022-06-13T10:07:00Z">
                  <w:rPr>
                    <w:lang w:val="en-GB"/>
                  </w:rPr>
                </w:rPrChange>
              </w:rPr>
              <w:t>Entrelaçado</w:t>
            </w:r>
          </w:p>
        </w:tc>
      </w:tr>
      <w:tr w:rsidR="00586FD2" w:rsidRPr="00B66544" w14:paraId="382554D4" w14:textId="77777777" w:rsidTr="00A64086">
        <w:tblPrEx>
          <w:tblW w:w="8504" w:type="dxa"/>
          <w:tblLayout w:type="fixed"/>
          <w:tblLook w:val="01E0" w:firstRow="1" w:lastRow="1" w:firstColumn="1" w:lastColumn="1" w:noHBand="0" w:noVBand="0"/>
          <w:tblPrExChange w:id="110" w:author="Luis André Magalhães Barros" w:date="2022-06-13T10:08:00Z">
            <w:tblPrEx>
              <w:tblW w:w="8504" w:type="dxa"/>
              <w:tblLayout w:type="fixed"/>
              <w:tblLook w:val="01E0" w:firstRow="1" w:lastRow="1" w:firstColumn="1" w:lastColumn="1" w:noHBand="0" w:noVBand="0"/>
            </w:tblPrEx>
          </w:tblPrExChange>
        </w:tblPrEx>
        <w:tc>
          <w:tcPr>
            <w:tcW w:w="2104" w:type="dxa"/>
            <w:shd w:val="clear" w:color="auto" w:fill="auto"/>
            <w:vAlign w:val="center"/>
            <w:tcPrChange w:id="111" w:author="Luis André Magalhães Barros" w:date="2022-06-13T10:08:00Z">
              <w:tcPr>
                <w:tcW w:w="2104" w:type="dxa"/>
                <w:shd w:val="clear" w:color="auto" w:fill="auto"/>
              </w:tcPr>
            </w:tcPrChange>
          </w:tcPr>
          <w:p w14:paraId="0105549C" w14:textId="0A36BEBA" w:rsidR="00586FD2" w:rsidRDefault="00586FD2">
            <w:pPr>
              <w:pStyle w:val="PhDCorpo"/>
              <w:spacing w:before="120" w:after="120" w:line="240" w:lineRule="auto"/>
              <w:jc w:val="left"/>
              <w:pPrChange w:id="112" w:author="Luis André Magalhães Barros" w:date="2022-06-13T10:08:00Z">
                <w:pPr>
                  <w:pStyle w:val="PhDCorpo"/>
                </w:pPr>
              </w:pPrChange>
            </w:pPr>
            <w:r>
              <w:t>IGBT</w:t>
            </w:r>
          </w:p>
        </w:tc>
        <w:tc>
          <w:tcPr>
            <w:tcW w:w="6400" w:type="dxa"/>
            <w:shd w:val="clear" w:color="auto" w:fill="auto"/>
            <w:tcPrChange w:id="113" w:author="Luis André Magalhães Barros" w:date="2022-06-13T10:08:00Z">
              <w:tcPr>
                <w:tcW w:w="6400" w:type="dxa"/>
                <w:shd w:val="clear" w:color="auto" w:fill="auto"/>
              </w:tcPr>
            </w:tcPrChange>
          </w:tcPr>
          <w:p w14:paraId="2E04E85F" w14:textId="77777777" w:rsidR="00586FD2" w:rsidRPr="00EE454C" w:rsidRDefault="00586FD2">
            <w:pPr>
              <w:pStyle w:val="PhDCorpo"/>
              <w:spacing w:before="120" w:after="120" w:line="240" w:lineRule="auto"/>
              <w:jc w:val="left"/>
              <w:rPr>
                <w:i/>
              </w:rPr>
              <w:pPrChange w:id="114" w:author="Luis André Magalhães Barros" w:date="2022-06-13T10:08:00Z">
                <w:pPr>
                  <w:pStyle w:val="PhDCorpo"/>
                </w:pPr>
              </w:pPrChange>
            </w:pPr>
            <w:proofErr w:type="spellStart"/>
            <w:r w:rsidRPr="00EE454C">
              <w:rPr>
                <w:i/>
              </w:rPr>
              <w:t>Insulated</w:t>
            </w:r>
            <w:proofErr w:type="spellEnd"/>
            <w:r w:rsidRPr="00EE454C">
              <w:rPr>
                <w:i/>
              </w:rPr>
              <w:t xml:space="preserve"> Gate Bipolar </w:t>
            </w:r>
            <w:proofErr w:type="spellStart"/>
            <w:r w:rsidRPr="00EE454C">
              <w:rPr>
                <w:i/>
              </w:rPr>
              <w:t>Transistor</w:t>
            </w:r>
            <w:proofErr w:type="spellEnd"/>
          </w:p>
          <w:p w14:paraId="448B8976" w14:textId="4FD870CD" w:rsidR="00586FD2" w:rsidRPr="00A64086" w:rsidRDefault="00586FD2">
            <w:pPr>
              <w:pStyle w:val="PhDCorpo"/>
              <w:spacing w:before="120" w:after="120" w:line="240" w:lineRule="auto"/>
              <w:jc w:val="left"/>
              <w:rPr>
                <w:rPrChange w:id="115" w:author="Luis André Magalhães Barros" w:date="2022-06-13T10:07:00Z">
                  <w:rPr>
                    <w:i/>
                    <w:iCs/>
                  </w:rPr>
                </w:rPrChange>
              </w:rPr>
              <w:pPrChange w:id="116" w:author="Luis André Magalhães Barros" w:date="2022-06-13T10:08:00Z">
                <w:pPr>
                  <w:pStyle w:val="PhDCorpo"/>
                </w:pPr>
              </w:pPrChange>
            </w:pPr>
            <w:del w:id="117" w:author="Luis André Magalhães Barros" w:date="2022-06-13T10:09:00Z">
              <w:r w:rsidRPr="000B65BE" w:rsidDel="00A64086">
                <w:delText>Transistor</w:delText>
              </w:r>
            </w:del>
            <w:ins w:id="118" w:author="Luis André Magalhães Barros" w:date="2022-06-13T10:09:00Z">
              <w:r w:rsidR="00A64086" w:rsidRPr="000B65BE">
                <w:t>Transístor</w:t>
              </w:r>
            </w:ins>
            <w:r w:rsidRPr="000B65BE">
              <w:t xml:space="preserve"> Bipolar de Porta Isolada</w:t>
            </w:r>
          </w:p>
        </w:tc>
      </w:tr>
      <w:tr w:rsidR="00586FD2" w:rsidRPr="00586FD2" w14:paraId="0F3398AA" w14:textId="77777777" w:rsidTr="00A64086">
        <w:tblPrEx>
          <w:tblW w:w="8504" w:type="dxa"/>
          <w:tblLayout w:type="fixed"/>
          <w:tblLook w:val="01E0" w:firstRow="1" w:lastRow="1" w:firstColumn="1" w:lastColumn="1" w:noHBand="0" w:noVBand="0"/>
          <w:tblPrExChange w:id="119" w:author="Luis André Magalhães Barros" w:date="2022-06-13T10:08:00Z">
            <w:tblPrEx>
              <w:tblW w:w="8504" w:type="dxa"/>
              <w:tblLayout w:type="fixed"/>
              <w:tblLook w:val="01E0" w:firstRow="1" w:lastRow="1" w:firstColumn="1" w:lastColumn="1" w:noHBand="0" w:noVBand="0"/>
            </w:tblPrEx>
          </w:tblPrExChange>
        </w:tblPrEx>
        <w:tc>
          <w:tcPr>
            <w:tcW w:w="2104" w:type="dxa"/>
            <w:shd w:val="clear" w:color="auto" w:fill="auto"/>
            <w:vAlign w:val="center"/>
            <w:tcPrChange w:id="120" w:author="Luis André Magalhães Barros" w:date="2022-06-13T10:08:00Z">
              <w:tcPr>
                <w:tcW w:w="2104" w:type="dxa"/>
                <w:shd w:val="clear" w:color="auto" w:fill="auto"/>
              </w:tcPr>
            </w:tcPrChange>
          </w:tcPr>
          <w:p w14:paraId="2E5E78B4" w14:textId="56C2B88B" w:rsidR="00586FD2" w:rsidRDefault="00586FD2">
            <w:pPr>
              <w:pStyle w:val="PhDCorpo"/>
              <w:spacing w:before="120" w:after="120" w:line="240" w:lineRule="auto"/>
              <w:jc w:val="left"/>
              <w:pPrChange w:id="121" w:author="Luis André Magalhães Barros" w:date="2022-06-13T10:08:00Z">
                <w:pPr>
                  <w:pStyle w:val="PhDCorpo"/>
                </w:pPr>
              </w:pPrChange>
            </w:pPr>
            <w:r>
              <w:t>MOSFET</w:t>
            </w:r>
          </w:p>
        </w:tc>
        <w:tc>
          <w:tcPr>
            <w:tcW w:w="6400" w:type="dxa"/>
            <w:shd w:val="clear" w:color="auto" w:fill="auto"/>
            <w:tcPrChange w:id="122" w:author="Luis André Magalhães Barros" w:date="2022-06-13T10:08:00Z">
              <w:tcPr>
                <w:tcW w:w="6400" w:type="dxa"/>
                <w:shd w:val="clear" w:color="auto" w:fill="auto"/>
              </w:tcPr>
            </w:tcPrChange>
          </w:tcPr>
          <w:p w14:paraId="072E8165" w14:textId="77777777" w:rsidR="00586FD2" w:rsidRPr="002744F2" w:rsidRDefault="00586FD2">
            <w:pPr>
              <w:pStyle w:val="PhDCorpo"/>
              <w:spacing w:before="120" w:after="120" w:line="240" w:lineRule="auto"/>
              <w:jc w:val="left"/>
              <w:rPr>
                <w:i/>
                <w:lang w:val="en-US"/>
                <w:rPrChange w:id="123" w:author="LBarros" w:date="2022-06-13T22:23:00Z">
                  <w:rPr>
                    <w:i/>
                    <w:lang w:val="en-GB"/>
                  </w:rPr>
                </w:rPrChange>
              </w:rPr>
              <w:pPrChange w:id="124" w:author="Luis André Magalhães Barros" w:date="2022-06-13T10:08:00Z">
                <w:pPr>
                  <w:pStyle w:val="PhDCorpo"/>
                </w:pPr>
              </w:pPrChange>
            </w:pPr>
            <w:r w:rsidRPr="002744F2">
              <w:rPr>
                <w:i/>
                <w:lang w:val="en-US"/>
                <w:rPrChange w:id="125" w:author="LBarros" w:date="2022-06-13T22:23:00Z">
                  <w:rPr>
                    <w:i/>
                    <w:lang w:val="en-GB"/>
                  </w:rPr>
                </w:rPrChange>
              </w:rPr>
              <w:t>Metal Oxide Semiconductor Field Effect Transistor</w:t>
            </w:r>
          </w:p>
          <w:p w14:paraId="794961A3" w14:textId="409C6275" w:rsidR="00586FD2" w:rsidRPr="00A64086" w:rsidRDefault="00586FD2">
            <w:pPr>
              <w:pStyle w:val="PhDCorpo"/>
              <w:spacing w:before="120" w:after="120" w:line="240" w:lineRule="auto"/>
              <w:jc w:val="left"/>
              <w:rPr>
                <w:rPrChange w:id="126" w:author="Luis André Magalhães Barros" w:date="2022-06-13T10:07:00Z">
                  <w:rPr>
                    <w:i/>
                    <w:iCs/>
                  </w:rPr>
                </w:rPrChange>
              </w:rPr>
              <w:pPrChange w:id="127" w:author="Luis André Magalhães Barros" w:date="2022-06-13T10:08:00Z">
                <w:pPr>
                  <w:pStyle w:val="PhDCorpo"/>
                </w:pPr>
              </w:pPrChange>
            </w:pPr>
            <w:del w:id="128" w:author="Luis André Magalhães Barros" w:date="2022-06-13T10:09:00Z">
              <w:r w:rsidDel="00A64086">
                <w:delText>T</w:delText>
              </w:r>
              <w:r w:rsidRPr="00681406" w:rsidDel="00A64086">
                <w:delText>ransistor</w:delText>
              </w:r>
            </w:del>
            <w:ins w:id="129" w:author="Luis André Magalhães Barros" w:date="2022-06-13T10:09:00Z">
              <w:r w:rsidR="00A64086">
                <w:t>T</w:t>
              </w:r>
              <w:r w:rsidR="00A64086" w:rsidRPr="00681406">
                <w:t>ransístor</w:t>
              </w:r>
            </w:ins>
            <w:r w:rsidRPr="00681406">
              <w:t xml:space="preserve"> de efeito de campo metal</w:t>
            </w:r>
          </w:p>
        </w:tc>
      </w:tr>
      <w:tr w:rsidR="00586FD2" w:rsidRPr="00B66544" w14:paraId="1BC6D727" w14:textId="77777777" w:rsidTr="00A64086">
        <w:tblPrEx>
          <w:tblW w:w="8504" w:type="dxa"/>
          <w:tblLayout w:type="fixed"/>
          <w:tblLook w:val="01E0" w:firstRow="1" w:lastRow="1" w:firstColumn="1" w:lastColumn="1" w:noHBand="0" w:noVBand="0"/>
          <w:tblPrExChange w:id="130" w:author="Luis André Magalhães Barros" w:date="2022-06-13T10:08:00Z">
            <w:tblPrEx>
              <w:tblW w:w="8504" w:type="dxa"/>
              <w:tblLayout w:type="fixed"/>
              <w:tblLook w:val="01E0" w:firstRow="1" w:lastRow="1" w:firstColumn="1" w:lastColumn="1" w:noHBand="0" w:noVBand="0"/>
            </w:tblPrEx>
          </w:tblPrExChange>
        </w:tblPrEx>
        <w:tc>
          <w:tcPr>
            <w:tcW w:w="2104" w:type="dxa"/>
            <w:shd w:val="clear" w:color="auto" w:fill="auto"/>
            <w:vAlign w:val="center"/>
            <w:tcPrChange w:id="131" w:author="Luis André Magalhães Barros" w:date="2022-06-13T10:08:00Z">
              <w:tcPr>
                <w:tcW w:w="2104" w:type="dxa"/>
                <w:shd w:val="clear" w:color="auto" w:fill="auto"/>
              </w:tcPr>
            </w:tcPrChange>
          </w:tcPr>
          <w:p w14:paraId="3BB218B3" w14:textId="766F9B7D" w:rsidR="00586FD2" w:rsidRPr="00B66544" w:rsidRDefault="00586FD2">
            <w:pPr>
              <w:pStyle w:val="PhDCorpo"/>
              <w:spacing w:before="120" w:after="120" w:line="240" w:lineRule="auto"/>
              <w:jc w:val="left"/>
              <w:pPrChange w:id="132" w:author="Luis André Magalhães Barros" w:date="2022-06-13T10:08:00Z">
                <w:pPr>
                  <w:pStyle w:val="PhDCorpo"/>
                </w:pPr>
              </w:pPrChange>
            </w:pPr>
            <w:r>
              <w:t>MPPT</w:t>
            </w:r>
          </w:p>
        </w:tc>
        <w:tc>
          <w:tcPr>
            <w:tcW w:w="6400" w:type="dxa"/>
            <w:shd w:val="clear" w:color="auto" w:fill="auto"/>
            <w:tcPrChange w:id="133" w:author="Luis André Magalhães Barros" w:date="2022-06-13T10:08:00Z">
              <w:tcPr>
                <w:tcW w:w="6400" w:type="dxa"/>
                <w:shd w:val="clear" w:color="auto" w:fill="auto"/>
              </w:tcPr>
            </w:tcPrChange>
          </w:tcPr>
          <w:p w14:paraId="32AD0AB0" w14:textId="77777777" w:rsidR="00586FD2" w:rsidRPr="00EE454C" w:rsidRDefault="00586FD2">
            <w:pPr>
              <w:pStyle w:val="PhDCorpo"/>
              <w:spacing w:before="120" w:after="120" w:line="240" w:lineRule="auto"/>
              <w:jc w:val="left"/>
              <w:rPr>
                <w:i/>
              </w:rPr>
              <w:pPrChange w:id="134" w:author="Luis André Magalhães Barros" w:date="2022-06-13T10:08:00Z">
                <w:pPr>
                  <w:pStyle w:val="PhDCorpo"/>
                </w:pPr>
              </w:pPrChange>
            </w:pPr>
            <w:bookmarkStart w:id="135" w:name="_Hlk100044717"/>
            <w:proofErr w:type="spellStart"/>
            <w:r w:rsidRPr="00EE454C">
              <w:rPr>
                <w:i/>
              </w:rPr>
              <w:t>Maximum</w:t>
            </w:r>
            <w:proofErr w:type="spellEnd"/>
            <w:r w:rsidRPr="00EE454C">
              <w:rPr>
                <w:i/>
              </w:rPr>
              <w:t xml:space="preserve"> </w:t>
            </w:r>
            <w:proofErr w:type="spellStart"/>
            <w:r w:rsidRPr="00EE454C">
              <w:rPr>
                <w:i/>
              </w:rPr>
              <w:t>Power</w:t>
            </w:r>
            <w:proofErr w:type="spellEnd"/>
            <w:r w:rsidRPr="00EE454C">
              <w:rPr>
                <w:i/>
              </w:rPr>
              <w:t xml:space="preserve"> </w:t>
            </w:r>
            <w:proofErr w:type="spellStart"/>
            <w:r w:rsidRPr="00EE454C">
              <w:rPr>
                <w:i/>
              </w:rPr>
              <w:t>Point</w:t>
            </w:r>
            <w:proofErr w:type="spellEnd"/>
            <w:r w:rsidRPr="00EE454C">
              <w:rPr>
                <w:i/>
              </w:rPr>
              <w:t xml:space="preserve"> </w:t>
            </w:r>
            <w:proofErr w:type="spellStart"/>
            <w:r w:rsidRPr="00EE454C">
              <w:rPr>
                <w:i/>
              </w:rPr>
              <w:t>Tracking</w:t>
            </w:r>
            <w:proofErr w:type="spellEnd"/>
          </w:p>
          <w:bookmarkEnd w:id="135"/>
          <w:p w14:paraId="3A6A5189" w14:textId="337FDA94" w:rsidR="00586FD2" w:rsidRPr="00A64086" w:rsidRDefault="00586FD2">
            <w:pPr>
              <w:pStyle w:val="PhDCorpo"/>
              <w:spacing w:before="120" w:after="120" w:line="240" w:lineRule="auto"/>
              <w:jc w:val="left"/>
              <w:rPr>
                <w:rPrChange w:id="136" w:author="Luis André Magalhães Barros" w:date="2022-06-13T10:07:00Z">
                  <w:rPr>
                    <w:i/>
                  </w:rPr>
                </w:rPrChange>
              </w:rPr>
              <w:pPrChange w:id="137" w:author="Luis André Magalhães Barros" w:date="2022-06-13T10:08:00Z">
                <w:pPr>
                  <w:pStyle w:val="PhDCorpo"/>
                </w:pPr>
              </w:pPrChange>
            </w:pPr>
            <w:r w:rsidRPr="00747FAF">
              <w:t>Rastreamento do Ponto de Potência Máxima</w:t>
            </w:r>
          </w:p>
        </w:tc>
      </w:tr>
      <w:tr w:rsidR="003121FB" w:rsidRPr="00B66544" w14:paraId="2B53E803" w14:textId="77777777" w:rsidTr="00A64086">
        <w:tblPrEx>
          <w:tblW w:w="8504" w:type="dxa"/>
          <w:tblLayout w:type="fixed"/>
          <w:tblLook w:val="01E0" w:firstRow="1" w:lastRow="1" w:firstColumn="1" w:lastColumn="1" w:noHBand="0" w:noVBand="0"/>
          <w:tblPrExChange w:id="138" w:author="Luis André Magalhães Barros" w:date="2022-06-13T10:08:00Z">
            <w:tblPrEx>
              <w:tblW w:w="8504" w:type="dxa"/>
              <w:tblLayout w:type="fixed"/>
              <w:tblLook w:val="01E0" w:firstRow="1" w:lastRow="1" w:firstColumn="1" w:lastColumn="1" w:noHBand="0" w:noVBand="0"/>
            </w:tblPrEx>
          </w:tblPrExChange>
        </w:tblPrEx>
        <w:tc>
          <w:tcPr>
            <w:tcW w:w="2104" w:type="dxa"/>
            <w:shd w:val="clear" w:color="auto" w:fill="auto"/>
            <w:vAlign w:val="center"/>
            <w:tcPrChange w:id="139" w:author="Luis André Magalhães Barros" w:date="2022-06-13T10:08:00Z">
              <w:tcPr>
                <w:tcW w:w="2104" w:type="dxa"/>
                <w:shd w:val="clear" w:color="auto" w:fill="auto"/>
              </w:tcPr>
            </w:tcPrChange>
          </w:tcPr>
          <w:p w14:paraId="6027E501" w14:textId="7E3C7580" w:rsidR="003121FB" w:rsidRDefault="003121FB">
            <w:pPr>
              <w:pStyle w:val="PhDCorpo"/>
              <w:spacing w:before="120" w:after="120" w:line="240" w:lineRule="auto"/>
              <w:jc w:val="left"/>
              <w:pPrChange w:id="140" w:author="Luis André Magalhães Barros" w:date="2022-06-13T10:08:00Z">
                <w:pPr>
                  <w:pStyle w:val="PhDCorpo"/>
                </w:pPr>
              </w:pPrChange>
            </w:pPr>
            <w:r>
              <w:t>PI</w:t>
            </w:r>
          </w:p>
        </w:tc>
        <w:tc>
          <w:tcPr>
            <w:tcW w:w="6400" w:type="dxa"/>
            <w:shd w:val="clear" w:color="auto" w:fill="auto"/>
            <w:tcPrChange w:id="141" w:author="Luis André Magalhães Barros" w:date="2022-06-13T10:08:00Z">
              <w:tcPr>
                <w:tcW w:w="6400" w:type="dxa"/>
                <w:shd w:val="clear" w:color="auto" w:fill="auto"/>
              </w:tcPr>
            </w:tcPrChange>
          </w:tcPr>
          <w:p w14:paraId="75893219" w14:textId="70758F6D" w:rsidR="003121FB" w:rsidRPr="003121FB" w:rsidRDefault="003121FB">
            <w:pPr>
              <w:pStyle w:val="PhDCorpo"/>
              <w:spacing w:before="120" w:after="120" w:line="240" w:lineRule="auto"/>
              <w:jc w:val="left"/>
              <w:pPrChange w:id="142" w:author="Luis André Magalhães Barros" w:date="2022-06-13T10:08:00Z">
                <w:pPr>
                  <w:pStyle w:val="PhDCorpo"/>
                </w:pPr>
              </w:pPrChange>
            </w:pPr>
            <w:r>
              <w:t>Propo</w:t>
            </w:r>
            <w:ins w:id="143" w:author="Luis André Magalhães Barros" w:date="2022-06-13T10:13:00Z">
              <w:r w:rsidR="00A64086">
                <w:t>r</w:t>
              </w:r>
            </w:ins>
            <w:r>
              <w:t>cional Integrativo</w:t>
            </w:r>
          </w:p>
        </w:tc>
      </w:tr>
      <w:tr w:rsidR="00586FD2" w:rsidRPr="00B66544" w14:paraId="703F17AA" w14:textId="77777777" w:rsidTr="00A64086">
        <w:tblPrEx>
          <w:tblW w:w="8504" w:type="dxa"/>
          <w:tblLayout w:type="fixed"/>
          <w:tblLook w:val="01E0" w:firstRow="1" w:lastRow="1" w:firstColumn="1" w:lastColumn="1" w:noHBand="0" w:noVBand="0"/>
          <w:tblPrExChange w:id="144" w:author="Luis André Magalhães Barros" w:date="2022-06-13T10:08:00Z">
            <w:tblPrEx>
              <w:tblW w:w="8504" w:type="dxa"/>
              <w:tblLayout w:type="fixed"/>
              <w:tblLook w:val="01E0" w:firstRow="1" w:lastRow="1" w:firstColumn="1" w:lastColumn="1" w:noHBand="0" w:noVBand="0"/>
            </w:tblPrEx>
          </w:tblPrExChange>
        </w:tblPrEx>
        <w:tc>
          <w:tcPr>
            <w:tcW w:w="2104" w:type="dxa"/>
            <w:shd w:val="clear" w:color="auto" w:fill="auto"/>
            <w:vAlign w:val="center"/>
            <w:tcPrChange w:id="145" w:author="Luis André Magalhães Barros" w:date="2022-06-13T10:08:00Z">
              <w:tcPr>
                <w:tcW w:w="2104" w:type="dxa"/>
                <w:shd w:val="clear" w:color="auto" w:fill="auto"/>
              </w:tcPr>
            </w:tcPrChange>
          </w:tcPr>
          <w:p w14:paraId="7F4F57FB" w14:textId="234C7931" w:rsidR="00586FD2" w:rsidRDefault="00586FD2">
            <w:pPr>
              <w:pStyle w:val="PhDCorpo"/>
              <w:spacing w:before="120" w:after="120" w:line="240" w:lineRule="auto"/>
              <w:jc w:val="left"/>
              <w:pPrChange w:id="146" w:author="Luis André Magalhães Barros" w:date="2022-06-13T10:08:00Z">
                <w:pPr>
                  <w:pStyle w:val="PhDCorpo"/>
                </w:pPr>
              </w:pPrChange>
            </w:pPr>
            <w:r>
              <w:t>PV</w:t>
            </w:r>
          </w:p>
        </w:tc>
        <w:tc>
          <w:tcPr>
            <w:tcW w:w="6400" w:type="dxa"/>
            <w:shd w:val="clear" w:color="auto" w:fill="auto"/>
            <w:tcPrChange w:id="147" w:author="Luis André Magalhães Barros" w:date="2022-06-13T10:08:00Z">
              <w:tcPr>
                <w:tcW w:w="6400" w:type="dxa"/>
                <w:shd w:val="clear" w:color="auto" w:fill="auto"/>
              </w:tcPr>
            </w:tcPrChange>
          </w:tcPr>
          <w:p w14:paraId="57F23901" w14:textId="323CDB1F" w:rsidR="00586FD2" w:rsidRPr="00EE454C" w:rsidRDefault="00586FD2">
            <w:pPr>
              <w:pStyle w:val="PhDCorpo"/>
              <w:spacing w:before="120" w:after="120" w:line="240" w:lineRule="auto"/>
              <w:jc w:val="left"/>
              <w:rPr>
                <w:i/>
              </w:rPr>
              <w:pPrChange w:id="148" w:author="Luis André Magalhães Barros" w:date="2022-06-13T10:08:00Z">
                <w:pPr>
                  <w:pStyle w:val="PhDCorpo"/>
                </w:pPr>
              </w:pPrChange>
            </w:pPr>
            <w:proofErr w:type="spellStart"/>
            <w:r w:rsidRPr="00EE454C">
              <w:rPr>
                <w:i/>
              </w:rPr>
              <w:t>Photovoltaic</w:t>
            </w:r>
            <w:proofErr w:type="spellEnd"/>
          </w:p>
          <w:p w14:paraId="21EF3132" w14:textId="1CBB3D96" w:rsidR="00586FD2" w:rsidRPr="00BB7862" w:rsidRDefault="00586FD2">
            <w:pPr>
              <w:pStyle w:val="PhDCorpo"/>
              <w:spacing w:before="120" w:after="120" w:line="240" w:lineRule="auto"/>
              <w:jc w:val="left"/>
              <w:pPrChange w:id="149" w:author="Luis André Magalhães Barros" w:date="2022-06-13T10:08:00Z">
                <w:pPr>
                  <w:pStyle w:val="PhDCorpo"/>
                </w:pPr>
              </w:pPrChange>
            </w:pPr>
            <w:del w:id="150" w:author="Luis André Magalhães Barros" w:date="2022-06-13T10:10:00Z">
              <w:r w:rsidDel="00A64086">
                <w:delText xml:space="preserve">Painel </w:delText>
              </w:r>
            </w:del>
            <w:r>
              <w:t>Fotovoltaico</w:t>
            </w:r>
          </w:p>
        </w:tc>
      </w:tr>
      <w:tr w:rsidR="00586FD2" w:rsidRPr="00B66544" w14:paraId="1891EC1D" w14:textId="77777777" w:rsidTr="00A64086">
        <w:tblPrEx>
          <w:tblW w:w="8504" w:type="dxa"/>
          <w:tblLayout w:type="fixed"/>
          <w:tblLook w:val="01E0" w:firstRow="1" w:lastRow="1" w:firstColumn="1" w:lastColumn="1" w:noHBand="0" w:noVBand="0"/>
          <w:tblPrExChange w:id="151" w:author="Luis André Magalhães Barros" w:date="2022-06-13T10:08:00Z">
            <w:tblPrEx>
              <w:tblW w:w="8504" w:type="dxa"/>
              <w:tblLayout w:type="fixed"/>
              <w:tblLook w:val="01E0" w:firstRow="1" w:lastRow="1" w:firstColumn="1" w:lastColumn="1" w:noHBand="0" w:noVBand="0"/>
            </w:tblPrEx>
          </w:tblPrExChange>
        </w:tblPrEx>
        <w:tc>
          <w:tcPr>
            <w:tcW w:w="2104" w:type="dxa"/>
            <w:shd w:val="clear" w:color="auto" w:fill="auto"/>
            <w:vAlign w:val="center"/>
            <w:tcPrChange w:id="152" w:author="Luis André Magalhães Barros" w:date="2022-06-13T10:08:00Z">
              <w:tcPr>
                <w:tcW w:w="2104" w:type="dxa"/>
                <w:shd w:val="clear" w:color="auto" w:fill="auto"/>
              </w:tcPr>
            </w:tcPrChange>
          </w:tcPr>
          <w:p w14:paraId="060E5A4F" w14:textId="6E850A04" w:rsidR="00586FD2" w:rsidRDefault="00586FD2">
            <w:pPr>
              <w:pStyle w:val="PhDCorpo"/>
              <w:spacing w:before="120" w:after="120" w:line="240" w:lineRule="auto"/>
              <w:jc w:val="left"/>
              <w:pPrChange w:id="153" w:author="Luis André Magalhães Barros" w:date="2022-06-13T10:08:00Z">
                <w:pPr>
                  <w:pStyle w:val="PhDCorpo"/>
                </w:pPr>
              </w:pPrChange>
            </w:pPr>
            <w:r>
              <w:t>PWM</w:t>
            </w:r>
          </w:p>
        </w:tc>
        <w:tc>
          <w:tcPr>
            <w:tcW w:w="6400" w:type="dxa"/>
            <w:shd w:val="clear" w:color="auto" w:fill="auto"/>
            <w:tcPrChange w:id="154" w:author="Luis André Magalhães Barros" w:date="2022-06-13T10:08:00Z">
              <w:tcPr>
                <w:tcW w:w="6400" w:type="dxa"/>
                <w:shd w:val="clear" w:color="auto" w:fill="auto"/>
              </w:tcPr>
            </w:tcPrChange>
          </w:tcPr>
          <w:p w14:paraId="00DE2A20" w14:textId="77777777" w:rsidR="00586FD2" w:rsidRPr="00EE454C" w:rsidRDefault="00586FD2">
            <w:pPr>
              <w:pStyle w:val="PhDCorpo"/>
              <w:spacing w:before="120" w:after="120" w:line="240" w:lineRule="auto"/>
              <w:jc w:val="left"/>
              <w:rPr>
                <w:i/>
              </w:rPr>
              <w:pPrChange w:id="155" w:author="Luis André Magalhães Barros" w:date="2022-06-13T10:08:00Z">
                <w:pPr>
                  <w:pStyle w:val="PhDCorpo"/>
                </w:pPr>
              </w:pPrChange>
            </w:pPr>
            <w:r w:rsidRPr="00EE454C">
              <w:rPr>
                <w:i/>
              </w:rPr>
              <w:t xml:space="preserve">Pulse </w:t>
            </w:r>
            <w:proofErr w:type="spellStart"/>
            <w:r w:rsidRPr="00EE454C">
              <w:rPr>
                <w:i/>
              </w:rPr>
              <w:t>Width</w:t>
            </w:r>
            <w:proofErr w:type="spellEnd"/>
            <w:r w:rsidRPr="00EE454C">
              <w:rPr>
                <w:i/>
              </w:rPr>
              <w:t xml:space="preserve"> </w:t>
            </w:r>
            <w:proofErr w:type="spellStart"/>
            <w:r w:rsidRPr="00EE454C">
              <w:rPr>
                <w:i/>
              </w:rPr>
              <w:t>Modulation</w:t>
            </w:r>
            <w:proofErr w:type="spellEnd"/>
          </w:p>
          <w:p w14:paraId="6FAB4563" w14:textId="7C7A45BA" w:rsidR="00586FD2" w:rsidRPr="00413ABF" w:rsidRDefault="00586FD2">
            <w:pPr>
              <w:pStyle w:val="PhDCorpo"/>
              <w:spacing w:before="120" w:after="120" w:line="240" w:lineRule="auto"/>
              <w:jc w:val="left"/>
              <w:pPrChange w:id="156" w:author="Luis André Magalhães Barros" w:date="2022-06-13T10:08:00Z">
                <w:pPr>
                  <w:pStyle w:val="PhDCorpo"/>
                </w:pPr>
              </w:pPrChange>
            </w:pPr>
            <w:r w:rsidRPr="00413ABF">
              <w:t>Modulação por Largura de Pulso</w:t>
            </w:r>
          </w:p>
        </w:tc>
      </w:tr>
      <w:tr w:rsidR="00586FD2" w:rsidRPr="00B66544" w14:paraId="1AD0153F" w14:textId="77777777" w:rsidTr="00A64086">
        <w:tblPrEx>
          <w:tblW w:w="8504" w:type="dxa"/>
          <w:tblLayout w:type="fixed"/>
          <w:tblLook w:val="01E0" w:firstRow="1" w:lastRow="1" w:firstColumn="1" w:lastColumn="1" w:noHBand="0" w:noVBand="0"/>
          <w:tblPrExChange w:id="157" w:author="Luis André Magalhães Barros" w:date="2022-06-13T10:08:00Z">
            <w:tblPrEx>
              <w:tblW w:w="8504" w:type="dxa"/>
              <w:tblLayout w:type="fixed"/>
              <w:tblLook w:val="01E0" w:firstRow="1" w:lastRow="1" w:firstColumn="1" w:lastColumn="1" w:noHBand="0" w:noVBand="0"/>
            </w:tblPrEx>
          </w:tblPrExChange>
        </w:tblPrEx>
        <w:tc>
          <w:tcPr>
            <w:tcW w:w="2104" w:type="dxa"/>
            <w:shd w:val="clear" w:color="auto" w:fill="auto"/>
            <w:vAlign w:val="center"/>
            <w:tcPrChange w:id="158" w:author="Luis André Magalhães Barros" w:date="2022-06-13T10:08:00Z">
              <w:tcPr>
                <w:tcW w:w="2104" w:type="dxa"/>
                <w:shd w:val="clear" w:color="auto" w:fill="auto"/>
              </w:tcPr>
            </w:tcPrChange>
          </w:tcPr>
          <w:p w14:paraId="22CF5A20" w14:textId="1DAA4568" w:rsidR="00586FD2" w:rsidRPr="00624732" w:rsidRDefault="00586FD2">
            <w:pPr>
              <w:pStyle w:val="PhDCorpo"/>
              <w:spacing w:before="120" w:after="120" w:line="240" w:lineRule="auto"/>
              <w:jc w:val="left"/>
              <w:pPrChange w:id="159" w:author="Luis André Magalhães Barros" w:date="2022-06-13T10:08:00Z">
                <w:pPr>
                  <w:pStyle w:val="PhDCorpo"/>
                  <w:jc w:val="left"/>
                </w:pPr>
              </w:pPrChange>
            </w:pPr>
            <w:proofErr w:type="spellStart"/>
            <w:r>
              <w:t>SiC</w:t>
            </w:r>
            <w:proofErr w:type="spellEnd"/>
          </w:p>
        </w:tc>
        <w:tc>
          <w:tcPr>
            <w:tcW w:w="6400" w:type="dxa"/>
            <w:shd w:val="clear" w:color="auto" w:fill="auto"/>
            <w:tcPrChange w:id="160" w:author="Luis André Magalhães Barros" w:date="2022-06-13T10:08:00Z">
              <w:tcPr>
                <w:tcW w:w="6400" w:type="dxa"/>
                <w:shd w:val="clear" w:color="auto" w:fill="auto"/>
              </w:tcPr>
            </w:tcPrChange>
          </w:tcPr>
          <w:p w14:paraId="2835638D" w14:textId="77777777" w:rsidR="00586FD2" w:rsidRPr="00EE454C" w:rsidRDefault="00586FD2">
            <w:pPr>
              <w:pStyle w:val="PhDCorpo"/>
              <w:spacing w:before="120" w:after="120" w:line="240" w:lineRule="auto"/>
              <w:rPr>
                <w:i/>
              </w:rPr>
              <w:pPrChange w:id="161" w:author="Luis André Magalhães Barros" w:date="2022-06-13T10:08:00Z">
                <w:pPr>
                  <w:pStyle w:val="PhDCorpo"/>
                </w:pPr>
              </w:pPrChange>
            </w:pPr>
            <w:r w:rsidRPr="00EE454C">
              <w:rPr>
                <w:i/>
              </w:rPr>
              <w:t xml:space="preserve">Silicon </w:t>
            </w:r>
            <w:proofErr w:type="spellStart"/>
            <w:r w:rsidRPr="00EE454C">
              <w:rPr>
                <w:i/>
              </w:rPr>
              <w:t>Carbide</w:t>
            </w:r>
            <w:proofErr w:type="spellEnd"/>
          </w:p>
          <w:p w14:paraId="07C139B9" w14:textId="2338D79D" w:rsidR="00586FD2" w:rsidRPr="00D9271C" w:rsidRDefault="00586FD2">
            <w:pPr>
              <w:pStyle w:val="PhDCorpo"/>
              <w:spacing w:before="120" w:after="120" w:line="240" w:lineRule="auto"/>
              <w:pPrChange w:id="162" w:author="Luis André Magalhães Barros" w:date="2022-06-13T10:08:00Z">
                <w:pPr>
                  <w:pStyle w:val="PhDCorpo"/>
                </w:pPr>
              </w:pPrChange>
            </w:pPr>
            <w:r w:rsidRPr="00750D6D">
              <w:t>Carbeto de silício</w:t>
            </w:r>
          </w:p>
        </w:tc>
      </w:tr>
    </w:tbl>
    <w:p w14:paraId="7860AD87" w14:textId="6D9DD239" w:rsidR="00247C17" w:rsidRPr="00B66544" w:rsidDel="00A64086" w:rsidRDefault="00247C17" w:rsidP="009F4CB9">
      <w:pPr>
        <w:pStyle w:val="Corpodetexto"/>
        <w:rPr>
          <w:del w:id="163" w:author="Luis André Magalhães Barros" w:date="2022-06-13T10:10:00Z"/>
          <w:rFonts w:ascii="NewsGotT" w:hAnsi="NewsGotT"/>
        </w:rPr>
      </w:pPr>
    </w:p>
    <w:p w14:paraId="5EE6C564" w14:textId="597F8A0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48AE90F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33"/>
          <w:headerReference w:type="default" r:id="rId34"/>
          <w:footerReference w:type="default" r:id="rId35"/>
          <w:headerReference w:type="first" r:id="rId36"/>
          <w:footerReference w:type="first" r:id="rId37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0CDFC62E" w14:textId="04EE653D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2FEE06D6" w14:textId="77777777" w:rsidR="000E6366" w:rsidRPr="00B66544" w:rsidRDefault="005370A5" w:rsidP="00180B48">
      <w:pPr>
        <w:pStyle w:val="PhDcapitulosemnumero"/>
      </w:pPr>
      <w:bookmarkStart w:id="164" w:name="_Toc471578918"/>
      <w:bookmarkStart w:id="165" w:name="_Toc105865304"/>
      <w:r w:rsidRPr="00B66544">
        <w:t>Nomenclatura</w:t>
      </w:r>
      <w:bookmarkEnd w:id="164"/>
      <w:bookmarkEnd w:id="165"/>
    </w:p>
    <w:tbl>
      <w:tblPr>
        <w:tblW w:w="5000" w:type="pct"/>
        <w:jc w:val="center"/>
        <w:tblLook w:val="01E0" w:firstRow="1" w:lastRow="1" w:firstColumn="1" w:lastColumn="1" w:noHBand="0" w:noVBand="0"/>
      </w:tblPr>
      <w:tblGrid>
        <w:gridCol w:w="1126"/>
        <w:gridCol w:w="6789"/>
        <w:gridCol w:w="1156"/>
      </w:tblGrid>
      <w:tr w:rsidR="006063AC" w:rsidRPr="00B66544" w14:paraId="7092169B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  <w:vAlign w:val="center"/>
          </w:tcPr>
          <w:p w14:paraId="598914C9" w14:textId="77777777" w:rsidR="006063AC" w:rsidRPr="00B66544" w:rsidRDefault="00BB6EE4" w:rsidP="00115DFF">
            <w:pPr>
              <w:spacing w:before="120" w:after="120"/>
              <w:rPr>
                <w:rFonts w:ascii="NewsGotT" w:hAnsi="NewsGotT"/>
                <w:b/>
                <w:sz w:val="24"/>
              </w:rPr>
            </w:pPr>
            <w:r w:rsidRPr="00B66544">
              <w:rPr>
                <w:rFonts w:ascii="NewsGotT" w:hAnsi="NewsGotT"/>
                <w:b/>
                <w:sz w:val="24"/>
              </w:rPr>
              <w:t>Símbolo</w:t>
            </w:r>
          </w:p>
        </w:tc>
        <w:tc>
          <w:tcPr>
            <w:tcW w:w="3742" w:type="pct"/>
            <w:shd w:val="clear" w:color="auto" w:fill="auto"/>
            <w:vAlign w:val="center"/>
          </w:tcPr>
          <w:p w14:paraId="7AEF4313" w14:textId="77777777" w:rsidR="006063AC" w:rsidRPr="00B66544" w:rsidRDefault="006063AC" w:rsidP="00115DFF">
            <w:pPr>
              <w:spacing w:before="120" w:after="120"/>
              <w:rPr>
                <w:rFonts w:ascii="NewsGotT" w:hAnsi="NewsGotT"/>
                <w:b/>
                <w:sz w:val="24"/>
              </w:rPr>
            </w:pPr>
            <w:r w:rsidRPr="00B66544">
              <w:rPr>
                <w:rFonts w:ascii="NewsGotT" w:hAnsi="NewsGotT"/>
                <w:b/>
                <w:sz w:val="24"/>
              </w:rPr>
              <w:t>Significado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47ED2ADC" w14:textId="77777777" w:rsidR="006063AC" w:rsidRPr="00B66544" w:rsidRDefault="006063AC" w:rsidP="00115DFF">
            <w:pPr>
              <w:spacing w:before="120" w:after="120"/>
              <w:jc w:val="right"/>
              <w:rPr>
                <w:rFonts w:ascii="NewsGotT" w:hAnsi="NewsGotT"/>
                <w:b/>
                <w:sz w:val="24"/>
              </w:rPr>
            </w:pPr>
            <w:r w:rsidRPr="00B66544">
              <w:rPr>
                <w:rFonts w:ascii="NewsGotT" w:hAnsi="NewsGotT"/>
                <w:b/>
                <w:sz w:val="24"/>
              </w:rPr>
              <w:t>Unidade</w:t>
            </w:r>
          </w:p>
        </w:tc>
      </w:tr>
      <w:tr w:rsidR="00B93679" w:rsidRPr="00B66544" w14:paraId="379C3C41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5987BDB4" w14:textId="47CDD1A7" w:rsidR="00B93679" w:rsidRPr="00B93679" w:rsidRDefault="00C73EA9" w:rsidP="00B93679">
            <w:pPr>
              <w:spacing w:before="120" w:after="120"/>
              <w:rPr>
                <w:rFonts w:ascii="NewsGotT" w:hAnsi="NewsGotT"/>
                <w:b/>
                <w:sz w:val="24"/>
              </w:rPr>
            </w:pPr>
            <m:oMath>
              <m:r>
                <w:del w:id="166" w:author="Luis André Magalhães Barros" w:date="2022-06-13T10:17:00Z"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  <w:rPrChange w:id="167" w:author="Luis André Magalhães Barros" w:date="2022-06-13T10:17:00Z">
                      <w:rPr>
                        <w:rFonts w:ascii="Cambria Math" w:hAnsi="Cambria Math"/>
                      </w:rPr>
                    </w:rPrChange>
                  </w:rPr>
                  <m:t>C</m:t>
                </w:del>
              </m:r>
            </m:oMath>
            <w:ins w:id="168" w:author="Luis André Magalhães Barros" w:date="2022-06-13T10:17:00Z">
              <w:r w:rsidR="0020659D" w:rsidRPr="0020659D">
                <w:rPr>
                  <w:rFonts w:ascii="NewsGotT" w:hAnsi="NewsGotT"/>
                  <w:iCs/>
                  <w:sz w:val="24"/>
                  <w:szCs w:val="24"/>
                  <w:rPrChange w:id="169" w:author="Luis André Magalhães Barros" w:date="2022-06-13T10:17:00Z">
                    <w:rPr>
                      <w:rFonts w:ascii="NewsGotT" w:hAnsi="NewsGotT"/>
                    </w:rPr>
                  </w:rPrChange>
                </w:rPr>
                <w:t>C</w:t>
              </w:r>
            </w:ins>
          </w:p>
        </w:tc>
        <w:tc>
          <w:tcPr>
            <w:tcW w:w="3742" w:type="pct"/>
            <w:shd w:val="clear" w:color="auto" w:fill="auto"/>
            <w:vAlign w:val="center"/>
          </w:tcPr>
          <w:p w14:paraId="47858CA4" w14:textId="7BD5C014" w:rsidR="00B93679" w:rsidRPr="00B66544" w:rsidRDefault="00B93679" w:rsidP="00B93679">
            <w:pPr>
              <w:spacing w:before="120" w:after="120"/>
              <w:rPr>
                <w:rFonts w:ascii="NewsGotT" w:hAnsi="NewsGotT"/>
                <w:b/>
                <w:sz w:val="24"/>
              </w:rPr>
            </w:pPr>
            <w:commentRangeStart w:id="170"/>
            <w:r>
              <w:rPr>
                <w:rFonts w:ascii="NewsGotT" w:hAnsi="NewsGotT"/>
                <w:iCs/>
                <w:sz w:val="24"/>
                <w:szCs w:val="24"/>
              </w:rPr>
              <w:t>Capa</w:t>
            </w:r>
            <w:commentRangeEnd w:id="170"/>
            <w:r w:rsidR="0020659D">
              <w:rPr>
                <w:rStyle w:val="Refdecomentrio"/>
                <w:rFonts w:ascii="NewsGotT" w:hAnsi="NewsGotT"/>
              </w:rPr>
              <w:commentReference w:id="170"/>
            </w:r>
            <w:r>
              <w:rPr>
                <w:rFonts w:ascii="NewsGotT" w:hAnsi="NewsGotT"/>
                <w:iCs/>
                <w:sz w:val="24"/>
                <w:szCs w:val="24"/>
              </w:rPr>
              <w:t>cidade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697138C8" w14:textId="5236B414" w:rsidR="00B93679" w:rsidRPr="00B66544" w:rsidRDefault="00B93679" w:rsidP="00B93679">
            <w:pPr>
              <w:spacing w:before="120" w:after="120"/>
              <w:jc w:val="right"/>
              <w:rPr>
                <w:rFonts w:ascii="NewsGotT" w:hAnsi="NewsGotT"/>
                <w:b/>
                <w:sz w:val="24"/>
              </w:rPr>
            </w:pPr>
            <w:r>
              <w:rPr>
                <w:rFonts w:ascii="NewsGotT" w:hAnsi="NewsGotT"/>
                <w:sz w:val="24"/>
                <w:szCs w:val="24"/>
              </w:rPr>
              <w:t>F</w:t>
            </w:r>
          </w:p>
        </w:tc>
      </w:tr>
      <w:tr w:rsidR="00B93679" w:rsidRPr="00383B9C" w14:paraId="46BC18F9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  <w:vAlign w:val="center"/>
          </w:tcPr>
          <w:p w14:paraId="5C06E591" w14:textId="211A37CD" w:rsidR="00B93679" w:rsidRPr="00C73EA9" w:rsidRDefault="00B93679" w:rsidP="00B93679">
            <w:pPr>
              <w:spacing w:before="120" w:after="120"/>
              <w:rPr>
                <w:rFonts w:ascii="NewsGotT" w:hAnsi="NewsGotT"/>
                <w:sz w:val="24"/>
                <w:szCs w:val="24"/>
              </w:rPr>
            </w:pPr>
            <w:r w:rsidRPr="00C73EA9">
              <w:rPr>
                <w:rFonts w:ascii="NewsGotT" w:hAnsi="NewsGotT"/>
                <w:sz w:val="24"/>
                <w:szCs w:val="24"/>
              </w:rPr>
              <w:t>D</w:t>
            </w:r>
          </w:p>
        </w:tc>
        <w:tc>
          <w:tcPr>
            <w:tcW w:w="3742" w:type="pct"/>
            <w:shd w:val="clear" w:color="auto" w:fill="auto"/>
            <w:vAlign w:val="center"/>
          </w:tcPr>
          <w:p w14:paraId="0FA1CF7C" w14:textId="05DB7111" w:rsidR="00B93679" w:rsidRPr="00383B9C" w:rsidRDefault="00B93679" w:rsidP="00B93679">
            <w:pPr>
              <w:spacing w:before="120" w:after="120"/>
              <w:rPr>
                <w:rFonts w:ascii="NewsGotT" w:hAnsi="NewsGotT"/>
                <w:bCs/>
                <w:sz w:val="24"/>
              </w:rPr>
            </w:pPr>
            <w:proofErr w:type="spellStart"/>
            <w:r w:rsidRPr="00C5580E">
              <w:rPr>
                <w:rFonts w:ascii="NewsGotT" w:hAnsi="NewsGotT"/>
                <w:i/>
                <w:sz w:val="24"/>
                <w:szCs w:val="24"/>
              </w:rPr>
              <w:t>Duty</w:t>
            </w:r>
            <w:proofErr w:type="spellEnd"/>
            <w:r w:rsidRPr="00C5580E">
              <w:rPr>
                <w:rFonts w:ascii="NewsGotT" w:hAnsi="NewsGotT"/>
                <w:i/>
                <w:sz w:val="24"/>
                <w:szCs w:val="24"/>
              </w:rPr>
              <w:t xml:space="preserve"> </w:t>
            </w:r>
            <w:proofErr w:type="spellStart"/>
            <w:r w:rsidRPr="00C5580E">
              <w:rPr>
                <w:rFonts w:ascii="NewsGotT" w:hAnsi="NewsGotT"/>
                <w:i/>
                <w:sz w:val="24"/>
                <w:szCs w:val="24"/>
              </w:rPr>
              <w:t>Cycle</w:t>
            </w:r>
            <w:proofErr w:type="spellEnd"/>
          </w:p>
        </w:tc>
        <w:tc>
          <w:tcPr>
            <w:tcW w:w="637" w:type="pct"/>
            <w:shd w:val="clear" w:color="auto" w:fill="auto"/>
            <w:vAlign w:val="center"/>
          </w:tcPr>
          <w:p w14:paraId="4DA1796D" w14:textId="4E8D587D" w:rsidR="00B93679" w:rsidRPr="00EE454C" w:rsidRDefault="00B93679" w:rsidP="00B93679">
            <w:pPr>
              <w:spacing w:before="120" w:after="120"/>
              <w:jc w:val="right"/>
              <w:rPr>
                <w:rFonts w:ascii="NewsGotT" w:hAnsi="NewsGotT"/>
                <w:bCs/>
                <w:sz w:val="24"/>
              </w:rPr>
            </w:pPr>
            <w:r w:rsidRPr="0020659D">
              <w:rPr>
                <w:rFonts w:ascii="NewsGotT" w:hAnsi="NewsGotT"/>
                <w:sz w:val="24"/>
                <w:szCs w:val="24"/>
                <w:rPrChange w:id="171" w:author="Luis André Magalhães Barros" w:date="2022-06-13T10:17:00Z">
                  <w:rPr>
                    <w:rFonts w:ascii="NewsGotT" w:hAnsi="NewsGotT"/>
                    <w:i/>
                    <w:sz w:val="24"/>
                    <w:szCs w:val="24"/>
                  </w:rPr>
                </w:rPrChange>
              </w:rPr>
              <w:t>%</w:t>
            </w:r>
          </w:p>
        </w:tc>
      </w:tr>
      <w:tr w:rsidR="00E62584" w:rsidRPr="00383B9C" w14:paraId="59262DEB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2E6DB910" w14:textId="66FB2735" w:rsidR="00E62584" w:rsidRPr="00C73EA9" w:rsidRDefault="00C73EA9" w:rsidP="00E62584">
            <w:pPr>
              <w:spacing w:before="120" w:after="120"/>
              <w:rPr>
                <w:rFonts w:ascii="NewsGotT" w:hAnsi="NewsGotT"/>
                <w:sz w:val="24"/>
                <w:szCs w:val="24"/>
              </w:rPr>
            </w:pPr>
            <m:oMath>
              <m:r>
                <w:del w:id="172" w:author="Luis André Magalhães Barros" w:date="2022-06-13T10:16:00Z">
                  <m:rPr>
                    <m:sty m:val="p"/>
                  </m:rPr>
                  <w:rPr>
                    <w:rFonts w:ascii="Cambria Math" w:hAnsi="Cambria Math"/>
                  </w:rPr>
                  <m:t> </m:t>
                </w:del>
              </m:r>
              <m:sSub>
                <m:sSubPr>
                  <m:ctrlPr>
                    <w:del w:id="173" w:author="Luis André Magalhães Barros" w:date="2022-06-13T10:34:00Z">
                      <w:rPr>
                        <w:rFonts w:ascii="Cambria Math" w:hAnsi="Cambria Math"/>
                        <w:iCs/>
                      </w:rPr>
                    </w:del>
                  </m:ctrlPr>
                </m:sSubPr>
                <m:e>
                  <m:r>
                    <w:del w:id="174" w:author="Luis André Magalhães Barros" w:date="2022-06-13T10:34:00Z">
                      <m:rPr>
                        <m:sty m:val="p"/>
                      </m:rPr>
                      <w:rPr>
                        <w:rFonts w:ascii="Cambria Math" w:hAnsi="Cambria Math"/>
                      </w:rPr>
                      <m:t>f</m:t>
                    </w:del>
                  </m:r>
                </m:e>
                <m:sub>
                  <m:r>
                    <w:del w:id="175" w:author="Luis André Magalhães Barros" w:date="2022-06-13T10:34:00Z">
                      <m:rPr>
                        <m:sty m:val="p"/>
                      </m:rPr>
                      <w:rPr>
                        <w:rFonts w:ascii="Cambria Math" w:hAnsi="Cambria Math"/>
                      </w:rPr>
                      <m:t>S</m:t>
                    </w:del>
                  </m:r>
                </m:sub>
              </m:sSub>
            </m:oMath>
            <w:proofErr w:type="spellStart"/>
            <w:ins w:id="176" w:author="Luis André Magalhães Barros" w:date="2022-06-13T10:34:00Z">
              <w:r w:rsidR="003871F4">
                <w:rPr>
                  <w:rFonts w:ascii="NewsGotT" w:hAnsi="NewsGotT"/>
                  <w:iCs/>
                </w:rPr>
                <w:t>f</w:t>
              </w:r>
              <w:r w:rsidR="003871F4" w:rsidRPr="003871F4">
                <w:rPr>
                  <w:rFonts w:ascii="NewsGotT" w:hAnsi="NewsGotT"/>
                  <w:iCs/>
                  <w:vertAlign w:val="subscript"/>
                  <w:rPrChange w:id="177" w:author="Luis André Magalhães Barros" w:date="2022-06-13T10:34:00Z">
                    <w:rPr>
                      <w:rFonts w:ascii="NewsGotT" w:hAnsi="NewsGotT"/>
                      <w:iCs/>
                    </w:rPr>
                  </w:rPrChange>
                </w:rPr>
                <w:t>s</w:t>
              </w:r>
            </w:ins>
            <w:proofErr w:type="spellEnd"/>
          </w:p>
        </w:tc>
        <w:tc>
          <w:tcPr>
            <w:tcW w:w="3742" w:type="pct"/>
            <w:shd w:val="clear" w:color="auto" w:fill="auto"/>
            <w:vAlign w:val="center"/>
          </w:tcPr>
          <w:p w14:paraId="426159FA" w14:textId="49655D29" w:rsidR="00E62584" w:rsidRPr="00383B9C" w:rsidRDefault="00E62584" w:rsidP="00E62584">
            <w:pPr>
              <w:spacing w:before="120" w:after="120"/>
              <w:rPr>
                <w:rFonts w:ascii="NewsGotT" w:hAnsi="NewsGotT"/>
                <w:bCs/>
                <w:sz w:val="24"/>
              </w:rPr>
            </w:pPr>
            <w:r>
              <w:rPr>
                <w:rFonts w:ascii="NewsGotT" w:hAnsi="NewsGotT"/>
                <w:iCs/>
                <w:sz w:val="24"/>
                <w:szCs w:val="24"/>
              </w:rPr>
              <w:t>Frequência de comutação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2BC5AA62" w14:textId="50B3BEAB" w:rsidR="00E62584" w:rsidRPr="00383B9C" w:rsidRDefault="00E62584" w:rsidP="00E62584">
            <w:pPr>
              <w:spacing w:before="120" w:after="120"/>
              <w:jc w:val="right"/>
              <w:rPr>
                <w:rFonts w:ascii="NewsGotT" w:hAnsi="NewsGotT"/>
                <w:bCs/>
                <w:sz w:val="24"/>
              </w:rPr>
            </w:pPr>
            <w:r>
              <w:rPr>
                <w:rFonts w:ascii="NewsGotT" w:hAnsi="NewsGotT"/>
                <w:sz w:val="24"/>
                <w:szCs w:val="24"/>
              </w:rPr>
              <w:t>Hz</w:t>
            </w:r>
          </w:p>
        </w:tc>
      </w:tr>
      <w:tr w:rsidR="00E62584" w:rsidRPr="00B66544" w14:paraId="5FC52D2F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34228B34" w14:textId="6B6032FA" w:rsidR="00E62584" w:rsidRPr="00C73EA9" w:rsidRDefault="00C94EE9" w:rsidP="00E62584">
            <w:pPr>
              <w:spacing w:before="120" w:after="120"/>
              <w:rPr>
                <w:rFonts w:ascii="NewsGotT" w:hAnsi="NewsGotT"/>
                <w:sz w:val="24"/>
                <w:szCs w:val="24"/>
              </w:rPr>
            </w:pPr>
            <m:oMath>
              <m:sSub>
                <m:sSubPr>
                  <m:ctrlPr>
                    <w:del w:id="178" w:author="Luis André Magalhães Barros" w:date="2022-06-13T10:34:00Z">
                      <w:rPr>
                        <w:rFonts w:ascii="Cambria Math" w:hAnsi="Cambria Math"/>
                        <w:iCs/>
                        <w:sz w:val="24"/>
                        <w:szCs w:val="24"/>
                      </w:rPr>
                    </w:del>
                  </m:ctrlPr>
                </m:sSubPr>
                <m:e>
                  <m:r>
                    <w:del w:id="179" w:author="Luis André Magalhães Barros" w:date="2022-06-13T10:34:00Z"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I</m:t>
                    </w:del>
                  </m:r>
                </m:e>
                <m:sub>
                  <m:r>
                    <w:del w:id="180" w:author="Luis André Magalhães Barros" w:date="2022-06-13T10:34:00Z"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in</m:t>
                    </w:del>
                  </m:r>
                </m:sub>
              </m:sSub>
            </m:oMath>
            <w:proofErr w:type="spellStart"/>
            <w:ins w:id="181" w:author="Luis André Magalhães Barros" w:date="2022-06-13T10:34:00Z">
              <w:r w:rsidR="003871F4">
                <w:rPr>
                  <w:rFonts w:ascii="NewsGotT" w:hAnsi="NewsGotT"/>
                  <w:iCs/>
                  <w:sz w:val="24"/>
                  <w:szCs w:val="24"/>
                </w:rPr>
                <w:t>I</w:t>
              </w:r>
              <w:r w:rsidR="003871F4" w:rsidRPr="003871F4">
                <w:rPr>
                  <w:rFonts w:ascii="NewsGotT" w:hAnsi="NewsGotT"/>
                  <w:iCs/>
                  <w:sz w:val="24"/>
                  <w:szCs w:val="24"/>
                  <w:vertAlign w:val="subscript"/>
                  <w:rPrChange w:id="182" w:author="Luis André Magalhães Barros" w:date="2022-06-13T10:34:00Z">
                    <w:rPr>
                      <w:rFonts w:ascii="NewsGotT" w:hAnsi="NewsGotT"/>
                      <w:iCs/>
                      <w:sz w:val="24"/>
                      <w:szCs w:val="24"/>
                    </w:rPr>
                  </w:rPrChange>
                </w:rPr>
                <w:t>in</w:t>
              </w:r>
            </w:ins>
            <w:proofErr w:type="spellEnd"/>
          </w:p>
        </w:tc>
        <w:tc>
          <w:tcPr>
            <w:tcW w:w="3742" w:type="pct"/>
            <w:shd w:val="clear" w:color="auto" w:fill="auto"/>
            <w:vAlign w:val="center"/>
          </w:tcPr>
          <w:p w14:paraId="2C432574" w14:textId="224E1362" w:rsidR="00E62584" w:rsidRPr="00C5580E" w:rsidRDefault="00E62584" w:rsidP="00E62584">
            <w:pPr>
              <w:spacing w:before="120" w:after="120"/>
              <w:rPr>
                <w:rFonts w:ascii="NewsGotT" w:hAnsi="NewsGotT"/>
                <w:i/>
                <w:sz w:val="24"/>
                <w:szCs w:val="24"/>
              </w:rPr>
            </w:pPr>
            <w:r w:rsidRPr="00FB138C">
              <w:rPr>
                <w:rFonts w:ascii="NewsGotT" w:hAnsi="NewsGotT"/>
                <w:iCs/>
                <w:sz w:val="24"/>
                <w:szCs w:val="24"/>
              </w:rPr>
              <w:t xml:space="preserve">Corrente </w:t>
            </w:r>
            <w:ins w:id="183" w:author="Luis André Magalhães Barros" w:date="2022-06-13T10:17:00Z">
              <w:r w:rsidR="0020659D">
                <w:rPr>
                  <w:rFonts w:ascii="NewsGotT" w:hAnsi="NewsGotT"/>
                  <w:iCs/>
                  <w:sz w:val="24"/>
                  <w:szCs w:val="24"/>
                </w:rPr>
                <w:t xml:space="preserve">contínua </w:t>
              </w:r>
            </w:ins>
            <w:r w:rsidRPr="00FB138C">
              <w:rPr>
                <w:rFonts w:ascii="NewsGotT" w:hAnsi="NewsGotT"/>
                <w:iCs/>
                <w:sz w:val="24"/>
                <w:szCs w:val="24"/>
              </w:rPr>
              <w:t>de entrada</w:t>
            </w:r>
            <w:ins w:id="184" w:author="Luis André Magalhães Barros" w:date="2022-06-13T10:17:00Z">
              <w:r w:rsidR="0020659D">
                <w:rPr>
                  <w:rFonts w:ascii="NewsGotT" w:hAnsi="NewsGotT"/>
                  <w:iCs/>
                  <w:sz w:val="24"/>
                  <w:szCs w:val="24"/>
                </w:rPr>
                <w:t xml:space="preserve"> do conversor</w:t>
              </w:r>
            </w:ins>
          </w:p>
        </w:tc>
        <w:tc>
          <w:tcPr>
            <w:tcW w:w="637" w:type="pct"/>
            <w:shd w:val="clear" w:color="auto" w:fill="auto"/>
            <w:vAlign w:val="center"/>
          </w:tcPr>
          <w:p w14:paraId="2700ABA2" w14:textId="5D74CFA9" w:rsidR="00E62584" w:rsidRPr="00C5580E" w:rsidRDefault="00E62584" w:rsidP="00E62584">
            <w:pPr>
              <w:spacing w:before="120" w:after="120"/>
              <w:jc w:val="right"/>
              <w:rPr>
                <w:rFonts w:ascii="NewsGotT" w:hAnsi="NewsGotT"/>
                <w:i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A</w:t>
            </w:r>
          </w:p>
        </w:tc>
      </w:tr>
      <w:tr w:rsidR="00E62584" w:rsidRPr="00B66544" w14:paraId="375F8B89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7659E06D" w14:textId="594A9B7E" w:rsidR="00E62584" w:rsidRPr="00C73EA9" w:rsidRDefault="00C73EA9" w:rsidP="00E62584">
            <w:pPr>
              <w:spacing w:before="120" w:after="120"/>
              <w:rPr>
                <w:rFonts w:ascii="NewsGotT" w:hAnsi="NewsGotT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∆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IN</m:t>
                    </m:r>
                  </m:sub>
                </m:sSub>
              </m:oMath>
            </m:oMathPara>
          </w:p>
        </w:tc>
        <w:tc>
          <w:tcPr>
            <w:tcW w:w="3742" w:type="pct"/>
            <w:shd w:val="clear" w:color="auto" w:fill="auto"/>
            <w:vAlign w:val="center"/>
          </w:tcPr>
          <w:p w14:paraId="7103A17E" w14:textId="6AA6D3F1" w:rsidR="00E62584" w:rsidRPr="00C5580E" w:rsidRDefault="00E62584" w:rsidP="00E62584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proofErr w:type="spellStart"/>
            <w:r w:rsidRPr="00360833">
              <w:rPr>
                <w:rFonts w:ascii="NewsGotT" w:hAnsi="NewsGotT"/>
                <w:i/>
                <w:sz w:val="24"/>
                <w:szCs w:val="24"/>
              </w:rPr>
              <w:t>Ripple</w:t>
            </w:r>
            <w:proofErr w:type="spellEnd"/>
            <w:r w:rsidRPr="00FB138C">
              <w:rPr>
                <w:rFonts w:ascii="NewsGotT" w:hAnsi="NewsGotT"/>
                <w:iCs/>
                <w:sz w:val="24"/>
                <w:szCs w:val="24"/>
              </w:rPr>
              <w:t xml:space="preserve"> da corrente de entrada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33574E31" w14:textId="1A2A6E48" w:rsidR="00E62584" w:rsidRPr="00C5580E" w:rsidRDefault="00EF58A5" w:rsidP="00E62584">
            <w:pPr>
              <w:spacing w:before="120" w:after="120"/>
              <w:jc w:val="right"/>
              <w:rPr>
                <w:rFonts w:ascii="NewsGotT" w:hAnsi="NewsGotT"/>
                <w:iCs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A</w:t>
            </w:r>
          </w:p>
        </w:tc>
      </w:tr>
      <w:tr w:rsidR="00E62584" w:rsidRPr="00B66544" w14:paraId="72560418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1B47FC05" w14:textId="36D1F6A9" w:rsidR="00E62584" w:rsidRPr="00C73EA9" w:rsidRDefault="00C73EA9" w:rsidP="00E62584">
            <w:pPr>
              <w:spacing w:before="120" w:after="120"/>
              <w:rPr>
                <w:rFonts w:ascii="NewsGotT" w:hAnsi="NewsGotT"/>
                <w:sz w:val="24"/>
                <w:szCs w:val="24"/>
              </w:rPr>
            </w:pPr>
            <m:oMath>
              <m:r>
                <w:del w:id="185" w:author="Luis André Magalhães Barros" w:date="2022-06-13T10:17:00Z"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  <w:rPrChange w:id="186" w:author="Luis André Magalhães Barros" w:date="2022-06-13T10:17:00Z">
                      <w:rPr>
                        <w:rFonts w:ascii="Cambria Math" w:hAnsi="Cambria Math"/>
                      </w:rPr>
                    </w:rPrChange>
                  </w:rPr>
                  <m:t>L</m:t>
                </w:del>
              </m:r>
            </m:oMath>
            <w:ins w:id="187" w:author="Luis André Magalhães Barros" w:date="2022-06-13T10:17:00Z">
              <w:r w:rsidR="0020659D" w:rsidRPr="0020659D">
                <w:rPr>
                  <w:rFonts w:ascii="NewsGotT" w:hAnsi="NewsGotT"/>
                  <w:iCs/>
                  <w:sz w:val="24"/>
                  <w:szCs w:val="24"/>
                  <w:rPrChange w:id="188" w:author="Luis André Magalhães Barros" w:date="2022-06-13T10:17:00Z">
                    <w:rPr>
                      <w:rFonts w:ascii="NewsGotT" w:hAnsi="NewsGotT"/>
                    </w:rPr>
                  </w:rPrChange>
                </w:rPr>
                <w:t>L</w:t>
              </w:r>
            </w:ins>
          </w:p>
        </w:tc>
        <w:tc>
          <w:tcPr>
            <w:tcW w:w="3742" w:type="pct"/>
            <w:shd w:val="clear" w:color="auto" w:fill="auto"/>
            <w:vAlign w:val="center"/>
          </w:tcPr>
          <w:p w14:paraId="339C1240" w14:textId="7738A29E" w:rsidR="00E62584" w:rsidRPr="00FB138C" w:rsidRDefault="00E62584" w:rsidP="00E62584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>
              <w:rPr>
                <w:rFonts w:ascii="NewsGotT" w:hAnsi="NewsGotT"/>
                <w:iCs/>
                <w:sz w:val="24"/>
                <w:szCs w:val="24"/>
              </w:rPr>
              <w:t>Indutância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0574F134" w14:textId="6F909ED6" w:rsidR="00E62584" w:rsidRPr="00B66544" w:rsidRDefault="00EF58A5" w:rsidP="00E62584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H</w:t>
            </w:r>
          </w:p>
        </w:tc>
      </w:tr>
      <w:tr w:rsidR="00C6719F" w:rsidRPr="00B66544" w14:paraId="3843FD1A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160F3E71" w14:textId="7C173CE7" w:rsidR="00C6719F" w:rsidRPr="00C73EA9" w:rsidRDefault="00C6719F" w:rsidP="00C6719F">
            <w:pPr>
              <w:spacing w:before="120" w:after="120"/>
              <w:rPr>
                <w:rFonts w:ascii="NewsGotT" w:hAnsi="NewsGotT"/>
                <w:sz w:val="24"/>
                <w:szCs w:val="24"/>
              </w:rPr>
            </w:pPr>
            <w:r w:rsidRPr="00C73EA9">
              <w:rPr>
                <w:rFonts w:ascii="NewsGotT" w:hAnsi="NewsGotT"/>
                <w:sz w:val="24"/>
                <w:szCs w:val="24"/>
              </w:rPr>
              <w:t>N</w:t>
            </w:r>
          </w:p>
        </w:tc>
        <w:tc>
          <w:tcPr>
            <w:tcW w:w="3742" w:type="pct"/>
            <w:shd w:val="clear" w:color="auto" w:fill="auto"/>
          </w:tcPr>
          <w:p w14:paraId="61DB1F75" w14:textId="22885478" w:rsidR="00C6719F" w:rsidRPr="00FB138C" w:rsidRDefault="00C6719F" w:rsidP="00C6719F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 w:rsidRPr="00C5580E">
              <w:rPr>
                <w:rFonts w:ascii="NewsGotT" w:hAnsi="NewsGotT"/>
                <w:iCs/>
                <w:sz w:val="24"/>
                <w:szCs w:val="24"/>
              </w:rPr>
              <w:t>Número de braços do conversor</w:t>
            </w:r>
            <w:del w:id="189" w:author="Luis André Magalhães Barros" w:date="2022-06-13T10:18:00Z">
              <w:r w:rsidRPr="00C5580E" w:rsidDel="0020659D">
                <w:rPr>
                  <w:rFonts w:ascii="NewsGotT" w:hAnsi="NewsGotT"/>
                  <w:iCs/>
                  <w:sz w:val="24"/>
                  <w:szCs w:val="24"/>
                </w:rPr>
                <w:delText>.</w:delText>
              </w:r>
            </w:del>
          </w:p>
        </w:tc>
        <w:tc>
          <w:tcPr>
            <w:tcW w:w="637" w:type="pct"/>
            <w:shd w:val="clear" w:color="auto" w:fill="auto"/>
            <w:vAlign w:val="center"/>
          </w:tcPr>
          <w:p w14:paraId="2E52C45D" w14:textId="68D5816B" w:rsidR="00C6719F" w:rsidRPr="00B66544" w:rsidRDefault="00C6719F" w:rsidP="00C6719F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</w:p>
        </w:tc>
      </w:tr>
      <w:tr w:rsidR="00C73EA9" w:rsidRPr="00B66544" w14:paraId="43633261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5B5C4B02" w14:textId="380746CC" w:rsidR="00C73EA9" w:rsidRPr="00C73EA9" w:rsidRDefault="00C94EE9" w:rsidP="00C73EA9">
            <w:pPr>
              <w:spacing w:before="120" w:after="120"/>
              <w:rPr>
                <w:rFonts w:ascii="NewsGotT" w:hAnsi="NewsGotT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CA_in</m:t>
                    </m:r>
                  </m:sub>
                </m:sSub>
              </m:oMath>
            </m:oMathPara>
          </w:p>
        </w:tc>
        <w:tc>
          <w:tcPr>
            <w:tcW w:w="3742" w:type="pct"/>
            <w:shd w:val="clear" w:color="auto" w:fill="auto"/>
            <w:vAlign w:val="center"/>
          </w:tcPr>
          <w:p w14:paraId="7EB66B55" w14:textId="0A33E112" w:rsidR="00C73EA9" w:rsidRPr="00FB138C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 w:rsidRPr="00FB138C">
              <w:rPr>
                <w:rFonts w:ascii="NewsGotT" w:hAnsi="NewsGotT"/>
                <w:iCs/>
                <w:sz w:val="24"/>
                <w:szCs w:val="24"/>
              </w:rPr>
              <w:t>Tensão de entrada de circuito aberto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37409364" w14:textId="61D2C7BA" w:rsidR="00C73EA9" w:rsidRPr="00B66544" w:rsidRDefault="00EF58A5" w:rsidP="00C73EA9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V</w:t>
            </w:r>
          </w:p>
        </w:tc>
      </w:tr>
      <w:tr w:rsidR="00C73EA9" w:rsidRPr="00B66544" w14:paraId="5A260EDA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2B4288B7" w14:textId="3956EC63" w:rsidR="00C73EA9" w:rsidRPr="00C73EA9" w:rsidRDefault="00C94EE9" w:rsidP="00C73EA9">
            <w:pPr>
              <w:spacing w:before="120" w:after="120"/>
              <w:rPr>
                <w:rFonts w:ascii="NewsGotT" w:hAnsi="NewsGotT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N_in</m:t>
                    </m:r>
                  </m:sub>
                </m:sSub>
              </m:oMath>
            </m:oMathPara>
          </w:p>
        </w:tc>
        <w:tc>
          <w:tcPr>
            <w:tcW w:w="3742" w:type="pct"/>
            <w:shd w:val="clear" w:color="auto" w:fill="auto"/>
            <w:vAlign w:val="center"/>
          </w:tcPr>
          <w:p w14:paraId="3283AFF8" w14:textId="56B75865" w:rsidR="00C73EA9" w:rsidRPr="00FB138C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 w:rsidRPr="00FB138C">
              <w:rPr>
                <w:rFonts w:ascii="NewsGotT" w:hAnsi="NewsGotT"/>
                <w:iCs/>
                <w:sz w:val="24"/>
                <w:szCs w:val="24"/>
              </w:rPr>
              <w:t>Tensão nominal de entrada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01028E9F" w14:textId="6E450CF3" w:rsidR="00C73EA9" w:rsidRPr="00B66544" w:rsidRDefault="00EF58A5" w:rsidP="00C73EA9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V</w:t>
            </w:r>
          </w:p>
        </w:tc>
      </w:tr>
      <w:tr w:rsidR="00C73EA9" w:rsidRPr="00B66544" w14:paraId="7CC9866C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011497AB" w14:textId="28D0FC86" w:rsidR="00C73EA9" w:rsidRPr="00C73EA9" w:rsidRDefault="00C94EE9" w:rsidP="00C73EA9">
            <w:pPr>
              <w:spacing w:before="120" w:after="120"/>
              <w:rPr>
                <w:rFonts w:ascii="NewsGotT" w:hAnsi="NewsGotT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out</m:t>
                    </m:r>
                  </m:sub>
                </m:sSub>
              </m:oMath>
            </m:oMathPara>
          </w:p>
        </w:tc>
        <w:tc>
          <w:tcPr>
            <w:tcW w:w="3742" w:type="pct"/>
            <w:shd w:val="clear" w:color="auto" w:fill="auto"/>
            <w:vAlign w:val="center"/>
          </w:tcPr>
          <w:p w14:paraId="0E0B2B3A" w14:textId="33EF18CC" w:rsidR="00C73EA9" w:rsidRPr="00FB138C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 w:rsidRPr="00FB138C">
              <w:rPr>
                <w:rFonts w:ascii="NewsGotT" w:hAnsi="NewsGotT"/>
                <w:iCs/>
                <w:sz w:val="24"/>
                <w:szCs w:val="24"/>
              </w:rPr>
              <w:t>Tensão de saída no barramento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5D861B13" w14:textId="49F3380E" w:rsidR="00C73EA9" w:rsidRPr="00B66544" w:rsidRDefault="00EF58A5" w:rsidP="00C73EA9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V</w:t>
            </w:r>
          </w:p>
        </w:tc>
      </w:tr>
      <w:tr w:rsidR="00C73EA9" w:rsidRPr="00B66544" w14:paraId="33F5ED0F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5A36CF93" w14:textId="597E0A1B" w:rsidR="00C73EA9" w:rsidRPr="00C73EA9" w:rsidRDefault="00C73EA9" w:rsidP="00C73EA9">
            <w:pPr>
              <w:spacing w:before="120" w:after="120"/>
              <w:rPr>
                <w:rFonts w:ascii="NewsGotT" w:hAnsi="NewsGotT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∆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out</m:t>
                    </m:r>
                  </m:sub>
                </m:sSub>
              </m:oMath>
            </m:oMathPara>
          </w:p>
        </w:tc>
        <w:tc>
          <w:tcPr>
            <w:tcW w:w="3742" w:type="pct"/>
            <w:shd w:val="clear" w:color="auto" w:fill="auto"/>
            <w:vAlign w:val="center"/>
          </w:tcPr>
          <w:p w14:paraId="03C61B70" w14:textId="1F083F12" w:rsidR="00C73EA9" w:rsidRPr="00FB138C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proofErr w:type="spellStart"/>
            <w:r w:rsidRPr="00360833">
              <w:rPr>
                <w:rFonts w:ascii="NewsGotT" w:hAnsi="NewsGotT"/>
                <w:i/>
                <w:sz w:val="24"/>
                <w:szCs w:val="24"/>
              </w:rPr>
              <w:t>Ripple</w:t>
            </w:r>
            <w:proofErr w:type="spellEnd"/>
            <w:r w:rsidRPr="00FB138C">
              <w:rPr>
                <w:rFonts w:ascii="NewsGotT" w:hAnsi="NewsGotT"/>
                <w:iCs/>
                <w:sz w:val="24"/>
                <w:szCs w:val="24"/>
              </w:rPr>
              <w:t xml:space="preserve"> da tensão de saída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621753C7" w14:textId="02194C8E" w:rsidR="00C73EA9" w:rsidRPr="00B66544" w:rsidRDefault="00A53E20" w:rsidP="00C73EA9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V</w:t>
            </w:r>
          </w:p>
        </w:tc>
      </w:tr>
      <w:tr w:rsidR="00C73EA9" w:rsidRPr="00B66544" w14:paraId="1F352E5C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18EF564A" w14:textId="7DEB2F40" w:rsidR="00C73EA9" w:rsidRPr="00CB62A1" w:rsidRDefault="00C94EE9" w:rsidP="00C73EA9">
            <w:pPr>
              <w:spacing w:before="120" w:after="120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comutação</m:t>
                    </m:r>
                  </m:sub>
                </m:sSub>
              </m:oMath>
            </m:oMathPara>
          </w:p>
        </w:tc>
        <w:tc>
          <w:tcPr>
            <w:tcW w:w="3742" w:type="pct"/>
            <w:shd w:val="clear" w:color="auto" w:fill="auto"/>
            <w:vAlign w:val="center"/>
          </w:tcPr>
          <w:p w14:paraId="30CE04C3" w14:textId="0137DCAB" w:rsidR="00C73EA9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>
              <w:rPr>
                <w:rFonts w:ascii="NewsGotT" w:hAnsi="NewsGotT"/>
                <w:iCs/>
                <w:sz w:val="24"/>
                <w:szCs w:val="24"/>
              </w:rPr>
              <w:t xml:space="preserve">Perdas </w:t>
            </w:r>
            <w:ins w:id="190" w:author="Luis André Magalhães Barros" w:date="2022-06-13T10:18:00Z">
              <w:r w:rsidR="0020659D">
                <w:rPr>
                  <w:rFonts w:ascii="NewsGotT" w:hAnsi="NewsGotT"/>
                  <w:iCs/>
                  <w:sz w:val="24"/>
                  <w:szCs w:val="24"/>
                </w:rPr>
                <w:t xml:space="preserve">por </w:t>
              </w:r>
            </w:ins>
            <w:r>
              <w:rPr>
                <w:rFonts w:ascii="NewsGotT" w:hAnsi="NewsGotT"/>
                <w:iCs/>
                <w:sz w:val="24"/>
                <w:szCs w:val="24"/>
              </w:rPr>
              <w:t>comutação do semicondutor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6A99894D" w14:textId="6001BCF4" w:rsidR="00C73EA9" w:rsidRDefault="00C73EA9" w:rsidP="00C73EA9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W</w:t>
            </w:r>
          </w:p>
        </w:tc>
      </w:tr>
      <w:tr w:rsidR="00C73EA9" w:rsidRPr="00B66544" w14:paraId="6AA491F7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56403BAA" w14:textId="2C208BBA" w:rsidR="00C73EA9" w:rsidRPr="00EF0AAC" w:rsidRDefault="00C94EE9" w:rsidP="00C73EA9">
            <w:pPr>
              <w:spacing w:before="120" w:after="120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condução</m:t>
                    </m:r>
                  </m:sub>
                </m:sSub>
              </m:oMath>
            </m:oMathPara>
          </w:p>
        </w:tc>
        <w:tc>
          <w:tcPr>
            <w:tcW w:w="3742" w:type="pct"/>
            <w:shd w:val="clear" w:color="auto" w:fill="auto"/>
            <w:vAlign w:val="center"/>
          </w:tcPr>
          <w:p w14:paraId="793DC418" w14:textId="3A2A5E2C" w:rsidR="00C73EA9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>
              <w:rPr>
                <w:rFonts w:ascii="NewsGotT" w:hAnsi="NewsGotT"/>
                <w:iCs/>
                <w:sz w:val="24"/>
                <w:szCs w:val="24"/>
              </w:rPr>
              <w:t xml:space="preserve">Perdas </w:t>
            </w:r>
            <w:ins w:id="191" w:author="Luis André Magalhães Barros" w:date="2022-06-13T10:17:00Z">
              <w:r w:rsidR="0020659D">
                <w:rPr>
                  <w:rFonts w:ascii="NewsGotT" w:hAnsi="NewsGotT"/>
                  <w:iCs/>
                  <w:sz w:val="24"/>
                  <w:szCs w:val="24"/>
                </w:rPr>
                <w:t xml:space="preserve">por </w:t>
              </w:r>
            </w:ins>
            <w:r>
              <w:rPr>
                <w:rFonts w:ascii="NewsGotT" w:hAnsi="NewsGotT"/>
                <w:iCs/>
                <w:sz w:val="24"/>
                <w:szCs w:val="24"/>
              </w:rPr>
              <w:t>condução do semicondutor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5198B6AB" w14:textId="7788204E" w:rsidR="00C73EA9" w:rsidRDefault="00C73EA9" w:rsidP="00C73EA9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W</w:t>
            </w:r>
          </w:p>
        </w:tc>
      </w:tr>
      <w:tr w:rsidR="00C73EA9" w:rsidRPr="00B66544" w14:paraId="61550B03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46809463" w14:textId="0C654C17" w:rsidR="00C73EA9" w:rsidRPr="00EF0AAC" w:rsidRDefault="00C94EE9" w:rsidP="00C73EA9">
            <w:pPr>
              <w:spacing w:before="120" w:after="120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3742" w:type="pct"/>
            <w:shd w:val="clear" w:color="auto" w:fill="auto"/>
            <w:vAlign w:val="center"/>
          </w:tcPr>
          <w:p w14:paraId="4DC963C5" w14:textId="2524CA26" w:rsidR="00C73EA9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>
              <w:rPr>
                <w:rFonts w:ascii="NewsGotT" w:hAnsi="NewsGotT"/>
                <w:iCs/>
                <w:sz w:val="24"/>
                <w:szCs w:val="24"/>
              </w:rPr>
              <w:t>Perdas na bobina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4205532F" w14:textId="3C4C58A2" w:rsidR="00C73EA9" w:rsidRDefault="00C73EA9" w:rsidP="00C73EA9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W</w:t>
            </w:r>
          </w:p>
        </w:tc>
      </w:tr>
      <w:tr w:rsidR="00C73EA9" w:rsidRPr="00B66544" w14:paraId="5EEDEC62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  <w:vAlign w:val="center"/>
          </w:tcPr>
          <w:p w14:paraId="46FACD40" w14:textId="6EF51E4B" w:rsidR="00C73EA9" w:rsidRPr="00890915" w:rsidRDefault="00C73EA9" w:rsidP="00C73EA9">
            <w:pPr>
              <w:spacing w:before="120" w:after="120"/>
              <w:rPr>
                <w:iCs/>
              </w:rPr>
            </w:pPr>
            <w:proofErr w:type="spellStart"/>
            <w:r w:rsidRPr="00890915">
              <w:rPr>
                <w:rFonts w:ascii="NewsGotT" w:hAnsi="NewsGotT"/>
                <w:iCs/>
                <w:sz w:val="24"/>
                <w:szCs w:val="24"/>
              </w:rPr>
              <w:t>Rs</w:t>
            </w:r>
            <w:proofErr w:type="spellEnd"/>
          </w:p>
        </w:tc>
        <w:tc>
          <w:tcPr>
            <w:tcW w:w="3742" w:type="pct"/>
            <w:shd w:val="clear" w:color="auto" w:fill="auto"/>
            <w:vAlign w:val="center"/>
          </w:tcPr>
          <w:p w14:paraId="1EA0E5AC" w14:textId="4C980819" w:rsidR="00C73EA9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 w:rsidRPr="00383B9C">
              <w:rPr>
                <w:rFonts w:ascii="NewsGotT" w:hAnsi="NewsGotT"/>
                <w:bCs/>
                <w:sz w:val="24"/>
              </w:rPr>
              <w:t>R</w:t>
            </w:r>
            <w:r>
              <w:rPr>
                <w:rFonts w:ascii="NewsGotT" w:hAnsi="NewsGotT"/>
                <w:bCs/>
                <w:sz w:val="24"/>
              </w:rPr>
              <w:t>esistência em série do modelo do painel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1D97ADA9" w14:textId="53CC9B05" w:rsidR="00C73EA9" w:rsidRPr="00A235AE" w:rsidRDefault="00C73EA9" w:rsidP="00C73EA9">
            <w:pPr>
              <w:spacing w:before="120" w:after="120"/>
              <w:jc w:val="right"/>
              <w:rPr>
                <w:rFonts w:ascii="Calibri" w:hAnsi="Calibri" w:cs="Calibri"/>
                <w:sz w:val="24"/>
              </w:rPr>
            </w:pPr>
            <w:r w:rsidRPr="00383B9C">
              <w:rPr>
                <w:rFonts w:ascii="Calibri" w:hAnsi="Calibri" w:cs="Calibri"/>
                <w:bCs/>
                <w:sz w:val="24"/>
              </w:rPr>
              <w:t>Ω</w:t>
            </w:r>
          </w:p>
        </w:tc>
      </w:tr>
      <w:tr w:rsidR="00A235AE" w:rsidRPr="00B66544" w14:paraId="118F43A5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  <w:vAlign w:val="center"/>
          </w:tcPr>
          <w:p w14:paraId="0112BCF8" w14:textId="211CA7D7" w:rsidR="00A235AE" w:rsidRPr="00890915" w:rsidRDefault="00A235AE" w:rsidP="00A235AE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proofErr w:type="spellStart"/>
            <w:r w:rsidRPr="00890915">
              <w:rPr>
                <w:rFonts w:ascii="NewsGotT" w:hAnsi="NewsGotT"/>
                <w:iCs/>
                <w:sz w:val="24"/>
                <w:szCs w:val="24"/>
              </w:rPr>
              <w:t>Rsh</w:t>
            </w:r>
            <w:proofErr w:type="spellEnd"/>
            <w:r w:rsidRPr="00890915">
              <w:rPr>
                <w:rFonts w:ascii="NewsGotT" w:hAnsi="NewsGotT"/>
                <w:iCs/>
                <w:sz w:val="24"/>
                <w:szCs w:val="24"/>
              </w:rPr>
              <w:t xml:space="preserve"> </w:t>
            </w:r>
          </w:p>
        </w:tc>
        <w:tc>
          <w:tcPr>
            <w:tcW w:w="3742" w:type="pct"/>
            <w:shd w:val="clear" w:color="auto" w:fill="auto"/>
            <w:vAlign w:val="center"/>
          </w:tcPr>
          <w:p w14:paraId="46E829CB" w14:textId="635FA245" w:rsidR="00A235AE" w:rsidRPr="00383B9C" w:rsidRDefault="00A235AE" w:rsidP="00A235AE">
            <w:pPr>
              <w:spacing w:before="120" w:after="120"/>
              <w:rPr>
                <w:rFonts w:ascii="NewsGotT" w:hAnsi="NewsGotT"/>
                <w:bCs/>
                <w:sz w:val="24"/>
              </w:rPr>
            </w:pPr>
            <w:r w:rsidRPr="00383B9C">
              <w:rPr>
                <w:rFonts w:ascii="NewsGotT" w:hAnsi="NewsGotT"/>
                <w:bCs/>
                <w:sz w:val="24"/>
              </w:rPr>
              <w:t>R</w:t>
            </w:r>
            <w:r>
              <w:rPr>
                <w:rFonts w:ascii="NewsGotT" w:hAnsi="NewsGotT"/>
                <w:bCs/>
                <w:sz w:val="24"/>
              </w:rPr>
              <w:t xml:space="preserve">esistência em paralelo do modelo do painel 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53983753" w14:textId="66E10FA0" w:rsidR="00A235AE" w:rsidRPr="00383B9C" w:rsidRDefault="00A235AE" w:rsidP="00A235AE">
            <w:pPr>
              <w:spacing w:before="120" w:after="120"/>
              <w:jc w:val="right"/>
              <w:rPr>
                <w:rFonts w:ascii="Calibri" w:hAnsi="Calibri" w:cs="Calibri"/>
                <w:bCs/>
                <w:sz w:val="24"/>
              </w:rPr>
            </w:pPr>
            <w:r w:rsidRPr="00383B9C">
              <w:rPr>
                <w:rFonts w:ascii="Calibri" w:hAnsi="Calibri" w:cs="Calibri"/>
                <w:bCs/>
                <w:sz w:val="24"/>
              </w:rPr>
              <w:t>Ω</w:t>
            </w:r>
          </w:p>
        </w:tc>
      </w:tr>
    </w:tbl>
    <w:p w14:paraId="1C663773" w14:textId="77777777" w:rsidR="00B80600" w:rsidRDefault="00B80600" w:rsidP="00C73EA9">
      <w:pPr>
        <w:spacing w:before="120" w:after="120"/>
        <w:rPr>
          <w:rFonts w:ascii="NewsGotT" w:hAnsi="NewsGotT"/>
          <w:i/>
          <w:sz w:val="24"/>
          <w:szCs w:val="24"/>
        </w:rPr>
        <w:sectPr w:rsidR="00B80600" w:rsidSect="00B748D3">
          <w:headerReference w:type="even" r:id="rId38"/>
          <w:headerReference w:type="default" r:id="rId39"/>
          <w:footerReference w:type="even" r:id="rId40"/>
          <w:footerReference w:type="default" r:id="rId41"/>
          <w:headerReference w:type="first" r:id="rId42"/>
          <w:footerReference w:type="first" r:id="rId43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75919FB0" w14:textId="77777777" w:rsidR="00276575" w:rsidRPr="00481AA9" w:rsidRDefault="00FB1920" w:rsidP="00180B48">
      <w:pPr>
        <w:pStyle w:val="Cabealho1"/>
      </w:pPr>
      <w:r w:rsidRPr="00481AA9">
        <w:lastRenderedPageBreak/>
        <w:br/>
      </w:r>
      <w:r w:rsidR="00685985" w:rsidRPr="00481AA9">
        <w:br/>
      </w:r>
      <w:bookmarkStart w:id="192" w:name="_Toc310408159"/>
      <w:bookmarkStart w:id="193" w:name="_Toc471578919"/>
      <w:bookmarkStart w:id="194" w:name="_Toc105865305"/>
      <w:r w:rsidR="00685985" w:rsidRPr="00481AA9">
        <w:t>Introdução</w:t>
      </w:r>
      <w:bookmarkEnd w:id="192"/>
      <w:bookmarkEnd w:id="193"/>
      <w:bookmarkEnd w:id="194"/>
    </w:p>
    <w:p w14:paraId="6970F236" w14:textId="4632D396" w:rsidR="00311726" w:rsidRDefault="00311726" w:rsidP="00311726">
      <w:pPr>
        <w:pStyle w:val="PhDCorpo"/>
      </w:pPr>
      <w:r>
        <w:tab/>
        <w:t xml:space="preserve">As fontes de energia renovável têm um papel determinante no </w:t>
      </w:r>
      <w:r w:rsidRPr="0020659D">
        <w:rPr>
          <w:i/>
          <w:rPrChange w:id="195" w:author="Luis André Magalhães Barros" w:date="2022-06-13T10:18:00Z">
            <w:rPr/>
          </w:rPrChange>
        </w:rPr>
        <w:t>Roteiro para a Neutralidade Carbónica 2050</w:t>
      </w:r>
      <w:del w:id="196" w:author="Luis André Magalhães Barros" w:date="2022-06-13T10:19:00Z">
        <w:r w:rsidDel="0020659D">
          <w:delText xml:space="preserve"> </w:delText>
        </w:r>
      </w:del>
      <w:ins w:id="197" w:author="Luis André Magalhães Barros" w:date="2022-06-13T10:19:00Z">
        <w:r w:rsidR="0020659D">
          <w:t xml:space="preserve">. Neste roteiro, </w:t>
        </w:r>
      </w:ins>
      <w:del w:id="198" w:author="Luis André Magalhães Barros" w:date="2022-06-13T10:19:00Z">
        <w:r w:rsidDel="0020659D">
          <w:delText xml:space="preserve">que </w:delText>
        </w:r>
      </w:del>
      <w:r>
        <w:t>estabelece</w:t>
      </w:r>
      <w:ins w:id="199" w:author="Luis André Magalhães Barros" w:date="2022-06-13T10:19:00Z">
        <w:r w:rsidR="0020659D">
          <w:t>-se</w:t>
        </w:r>
      </w:ins>
      <w:r>
        <w:t xml:space="preserve">, de forma sustentada, a trajetória para atingir a neutralidade carbónica em 2050, </w:t>
      </w:r>
      <w:ins w:id="200" w:author="Luis André Magalhães Barros" w:date="2022-06-13T10:19:00Z">
        <w:r w:rsidR="0020659D">
          <w:t xml:space="preserve">bem como </w:t>
        </w:r>
      </w:ins>
      <w:r>
        <w:t>define as principais linhas de orientação</w:t>
      </w:r>
      <w:del w:id="201" w:author="Luis André Magalhães Barros" w:date="2022-06-13T10:19:00Z">
        <w:r w:rsidDel="0020659D">
          <w:delText>,</w:delText>
        </w:r>
      </w:del>
      <w:r>
        <w:t xml:space="preserve"> e identifica as opções de custo eficazes para atingir aquele fim em diferentes cenários de desenvolvimento socioeconómico. Atingir a neutralidade carbónica implica, em conjunto com outras medidas, a total descarbonização do sistema electroprodutor </w:t>
      </w:r>
      <w:r>
        <w:fldChar w:fldCharType="begin" w:fldLock="1"/>
      </w:r>
      <w:r w:rsidR="00D84430">
        <w:instrText>MERGEFIELD .wWw..wWw.QIQQA_CLUSTER.oOo.ed55df098cf84f5fb0782ca55cb4327d.oOo.Neutralidade Carbónica.oOo.044768DE-3D58-4B64-9B21-478D76A61013.xXx.SEPARATE_AUTHOR_DATE.xXx..oOo.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[1]</w:t>
      </w:r>
      <w:r>
        <w:fldChar w:fldCharType="end"/>
      </w:r>
      <w:r>
        <w:t xml:space="preserve">. No final do ano de 2021, Portugal encerrou a central </w:t>
      </w:r>
      <w:ins w:id="202" w:author="Luis André Magalhães Barros" w:date="2022-06-13T10:20:00Z">
        <w:r w:rsidR="0020659D">
          <w:t xml:space="preserve">termoelétrica </w:t>
        </w:r>
      </w:ins>
      <w:r>
        <w:t>do Pego,</w:t>
      </w:r>
      <w:ins w:id="203" w:author="Luis André Magalhães Barros" w:date="2022-06-13T10:19:00Z">
        <w:r w:rsidR="0020659D">
          <w:t xml:space="preserve"> </w:t>
        </w:r>
      </w:ins>
      <w:ins w:id="204" w:author="Luis André Magalhães Barros" w:date="2022-06-13T10:23:00Z">
        <w:r w:rsidR="0020659D">
          <w:t>Abrantes</w:t>
        </w:r>
      </w:ins>
      <w:ins w:id="205" w:author="Luis André Magalhães Barros" w:date="2022-06-13T10:19:00Z">
        <w:r w:rsidR="0020659D">
          <w:t>,</w:t>
        </w:r>
      </w:ins>
      <w:r>
        <w:t xml:space="preserve"> a sua última central a carvão em funcionamento. </w:t>
      </w:r>
      <w:r w:rsidR="0067485C">
        <w:t>C</w:t>
      </w:r>
      <w:r>
        <w:t xml:space="preserve">omprometeu-se, ainda, a atingir uma meta de 80 % da energia produzida a partir de energias renováveis. No entanto, segundo a ADENE - Agência para a Energia, esta meta pode ser antecipada já em 2025 </w:t>
      </w:r>
      <w:r>
        <w:fldChar w:fldCharType="begin" w:fldLock="1"/>
      </w:r>
      <w:r w:rsidR="00D84430">
        <w:instrText>MERGEFIELD .wWw..wWw.QIQQA_CLUSTER.oOo.180ede554a684d3bbf74c6d1b01d5bad.oOo.Descarbonização 2025.oOo.044768DE-3D58-4B64-9B21-478D76A61013.xXx.SEPARATE_AUTHOR_DATE.xXx..oOo.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[2]</w:t>
      </w:r>
      <w:r>
        <w:fldChar w:fldCharType="end"/>
      </w:r>
      <w:r>
        <w:t xml:space="preserve">. </w:t>
      </w:r>
    </w:p>
    <w:p w14:paraId="2D08EA71" w14:textId="5396515B" w:rsidR="00311726" w:rsidRDefault="00311726" w:rsidP="00311726">
      <w:pPr>
        <w:pStyle w:val="PhDCorpo"/>
      </w:pPr>
      <w:r>
        <w:tab/>
        <w:t xml:space="preserve">Este projeto consiste no estudo de topologias de conversores CC-CC para aplicações em instalações solares </w:t>
      </w:r>
      <w:commentRangeStart w:id="206"/>
      <w:r>
        <w:t>fotovoltaicas</w:t>
      </w:r>
      <w:ins w:id="207" w:author="Luis André Magalhães Barros" w:date="2022-06-13T10:24:00Z">
        <w:r w:rsidR="0020659D">
          <w:t xml:space="preserve"> (PV)</w:t>
        </w:r>
      </w:ins>
      <w:r>
        <w:t xml:space="preserve"> </w:t>
      </w:r>
      <w:commentRangeEnd w:id="206"/>
      <w:r w:rsidR="0020659D">
        <w:rPr>
          <w:rStyle w:val="Refdecomentrio"/>
          <w:rFonts w:eastAsia="Times New Roman"/>
          <w:lang w:eastAsia="pt-PT"/>
        </w:rPr>
        <w:commentReference w:id="206"/>
      </w:r>
      <w:r>
        <w:t xml:space="preserve">de potência elevada. Instalações solares </w:t>
      </w:r>
      <w:del w:id="208" w:author="Luis André Magalhães Barros" w:date="2022-06-13T10:24:00Z">
        <w:r w:rsidDel="0020659D">
          <w:delText xml:space="preserve">fotovoltaicas </w:delText>
        </w:r>
      </w:del>
      <w:ins w:id="209" w:author="Luis André Magalhães Barros" w:date="2022-06-13T10:24:00Z">
        <w:r w:rsidR="0020659D">
          <w:t xml:space="preserve">PV </w:t>
        </w:r>
      </w:ins>
      <w:r>
        <w:t xml:space="preserve">são uma das principais fontes de energia renovável no país e continuam com um potencial de crescimento. </w:t>
      </w:r>
      <w:r w:rsidR="00B34536">
        <w:t>Só no</w:t>
      </w:r>
      <w:r>
        <w:t xml:space="preserve"> ano de 2021, o país aumentou a </w:t>
      </w:r>
      <w:r w:rsidR="00B34536">
        <w:t xml:space="preserve">sua </w:t>
      </w:r>
      <w:r>
        <w:t xml:space="preserve">capacidade fotovoltaica em </w:t>
      </w:r>
      <w:del w:id="210" w:author="Luis André Magalhães Barros" w:date="2022-06-13T10:24:00Z">
        <w:r w:rsidDel="0020659D">
          <w:delText xml:space="preserve">701 </w:delText>
        </w:r>
      </w:del>
      <w:ins w:id="211" w:author="Luis André Magalhães Barros" w:date="2022-06-13T10:24:00Z">
        <w:r w:rsidR="0020659D">
          <w:t>701 </w:t>
        </w:r>
      </w:ins>
      <w:r>
        <w:t xml:space="preserve">MW, </w:t>
      </w:r>
      <w:ins w:id="212" w:author="Luis André Magalhães Barros" w:date="2022-06-13T10:24:00Z">
        <w:r w:rsidR="0020659D">
          <w:t xml:space="preserve">tal como representado na </w:t>
        </w:r>
      </w:ins>
      <w:ins w:id="213" w:author="Luis André Magalhães Barros" w:date="2022-06-13T10:25:00Z">
        <w:r w:rsidR="0020659D">
          <w:fldChar w:fldCharType="begin"/>
        </w:r>
        <w:r w:rsidR="0020659D">
          <w:instrText xml:space="preserve"> REF _Ref100327565 \h </w:instrText>
        </w:r>
      </w:ins>
      <w:ins w:id="214" w:author="Luis André Magalhães Barros" w:date="2022-06-13T10:25:00Z">
        <w:r w:rsidR="0020659D">
          <w:fldChar w:fldCharType="separate"/>
        </w:r>
        <w:r w:rsidR="0020659D">
          <w:t xml:space="preserve">Figura </w:t>
        </w:r>
        <w:r w:rsidR="0020659D">
          <w:rPr>
            <w:noProof/>
          </w:rPr>
          <w:t>1</w:t>
        </w:r>
        <w:r w:rsidR="0020659D">
          <w:t>.</w:t>
        </w:r>
        <w:r w:rsidR="0020659D">
          <w:rPr>
            <w:noProof/>
          </w:rPr>
          <w:t>1</w:t>
        </w:r>
        <w:r w:rsidR="0020659D">
          <w:fldChar w:fldCharType="end"/>
        </w:r>
      </w:ins>
      <w:ins w:id="215" w:author="Luis André Magalhães Barros" w:date="2022-06-13T10:24:00Z">
        <w:r w:rsidR="0020659D">
          <w:t>,</w:t>
        </w:r>
      </w:ins>
      <w:r>
        <w:t>o maior incremento de sempre num só ano</w:t>
      </w:r>
      <w:del w:id="216" w:author="Luis André Magalhães Barros" w:date="2022-06-13T10:25:00Z">
        <w:r w:rsidDel="0020659D">
          <w:delText>,</w:delText>
        </w:r>
      </w:del>
      <w:r>
        <w:t xml:space="preserve"> </w:t>
      </w:r>
      <w:del w:id="217" w:author="Luis André Magalhães Barros" w:date="2022-06-13T10:25:00Z">
        <w:r w:rsidDel="0020659D">
          <w:fldChar w:fldCharType="begin"/>
        </w:r>
        <w:r w:rsidDel="0020659D">
          <w:delInstrText xml:space="preserve"> REF _Ref100327565 \h </w:delInstrText>
        </w:r>
        <w:r w:rsidDel="0020659D">
          <w:fldChar w:fldCharType="separate"/>
        </w:r>
        <w:r w:rsidR="007B4FE1" w:rsidDel="0020659D">
          <w:delText xml:space="preserve">Figura </w:delText>
        </w:r>
        <w:r w:rsidR="007B4FE1" w:rsidDel="0020659D">
          <w:rPr>
            <w:noProof/>
          </w:rPr>
          <w:delText>1</w:delText>
        </w:r>
        <w:r w:rsidR="007B4FE1" w:rsidDel="0020659D">
          <w:delText>.</w:delText>
        </w:r>
        <w:r w:rsidR="007B4FE1" w:rsidDel="0020659D">
          <w:rPr>
            <w:noProof/>
          </w:rPr>
          <w:delText>1</w:delText>
        </w:r>
        <w:r w:rsidDel="0020659D">
          <w:fldChar w:fldCharType="end"/>
        </w:r>
        <w:r w:rsidDel="0020659D">
          <w:delText xml:space="preserve"> </w:delText>
        </w:r>
      </w:del>
      <w:r>
        <w:fldChar w:fldCharType="begin" w:fldLock="1"/>
      </w:r>
      <w:r w:rsidR="00D84430">
        <w:instrText>MERGEFIELD .wWw..wWw.QIQQA_CLUSTER.oOo.19c166c8164b46c6967d64906cce0b63.oOo.Capacidade Solar.oOo.044768DE-3D58-4B64-9B21-478D76A61013.xXx.SEPARATE_AUTHOR_DATE.xXx..oOo.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[3]</w:t>
      </w:r>
      <w:r>
        <w:fldChar w:fldCharType="end"/>
      </w:r>
      <w:r>
        <w:t>.</w:t>
      </w:r>
    </w:p>
    <w:p w14:paraId="4A16CF4F" w14:textId="77777777" w:rsidR="00311726" w:rsidRDefault="00311726" w:rsidP="00311726">
      <w:pPr>
        <w:pStyle w:val="PhDFigura"/>
      </w:pPr>
      <w:r>
        <w:rPr>
          <w:noProof/>
        </w:rPr>
        <w:drawing>
          <wp:inline distT="0" distB="0" distL="0" distR="0" wp14:anchorId="13DA9571" wp14:editId="43A3CE04">
            <wp:extent cx="3591702" cy="215900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165" cy="2167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D20DC2" w14:textId="0BB75C88" w:rsidR="004B4F4E" w:rsidRDefault="00311726" w:rsidP="00F30DFB">
      <w:pPr>
        <w:pStyle w:val="PhDLegendaFiguras"/>
        <w:sectPr w:rsidR="004B4F4E" w:rsidSect="00A235AE">
          <w:headerReference w:type="default" r:id="rId45"/>
          <w:footerReference w:type="even" r:id="rId46"/>
          <w:footerReference w:type="default" r:id="rId47"/>
          <w:footerReference w:type="first" r:id="rId48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  <w:bookmarkStart w:id="218" w:name="_Ref100327565"/>
      <w:bookmarkStart w:id="219" w:name="_Toc100498780"/>
      <w:bookmarkStart w:id="220" w:name="_Toc105865333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1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1</w:t>
      </w:r>
      <w:r w:rsidR="00C94EE9">
        <w:rPr>
          <w:noProof/>
        </w:rPr>
        <w:fldChar w:fldCharType="end"/>
      </w:r>
      <w:bookmarkEnd w:id="218"/>
      <w:r>
        <w:t xml:space="preserve"> - Capacidade Fotovoltaica Instalada em </w:t>
      </w:r>
      <w:bookmarkEnd w:id="219"/>
      <w:r>
        <w:t>Portuga</w:t>
      </w:r>
      <w:r w:rsidR="00424725">
        <w:t>l</w:t>
      </w:r>
      <w:ins w:id="221" w:author="Luis André Magalhães Barros" w:date="2022-06-13T10:25:00Z">
        <w:r w:rsidR="0020659D">
          <w:t xml:space="preserve"> </w:t>
        </w:r>
      </w:ins>
      <w:ins w:id="222" w:author="Luis André Magalhães Barros" w:date="2022-06-13T10:29:00Z">
        <w:r w:rsidR="003871F4">
          <w:t>(baseado em [</w:t>
        </w:r>
        <w:proofErr w:type="spellStart"/>
        <w:r w:rsidR="003871F4" w:rsidRPr="003871F4">
          <w:rPr>
            <w:highlight w:val="red"/>
            <w:rPrChange w:id="223" w:author="Luis André Magalhães Barros" w:date="2022-06-13T10:29:00Z">
              <w:rPr/>
            </w:rPrChange>
          </w:rPr>
          <w:t>ref</w:t>
        </w:r>
        <w:proofErr w:type="spellEnd"/>
        <w:r w:rsidR="003871F4">
          <w:t>])</w:t>
        </w:r>
      </w:ins>
      <w:r w:rsidR="00424725">
        <w:t>.</w:t>
      </w:r>
      <w:bookmarkEnd w:id="220"/>
    </w:p>
    <w:p w14:paraId="498BADA7" w14:textId="4FB5EF06" w:rsidR="00437DBF" w:rsidRPr="00B66544" w:rsidRDefault="009D22A2" w:rsidP="00180B48">
      <w:pPr>
        <w:pStyle w:val="Cabealho1"/>
      </w:pPr>
      <w:bookmarkStart w:id="224" w:name="_GoBack"/>
      <w:bookmarkEnd w:id="224"/>
      <w:r w:rsidRPr="00B66544">
        <w:lastRenderedPageBreak/>
        <w:br/>
      </w:r>
      <w:r w:rsidRPr="00B66544">
        <w:br/>
      </w:r>
      <w:bookmarkStart w:id="225" w:name="_Toc105865306"/>
      <w:r w:rsidR="00311726">
        <w:t>Estado da Arte</w:t>
      </w:r>
      <w:bookmarkEnd w:id="225"/>
    </w:p>
    <w:p w14:paraId="0E91C9FF" w14:textId="77777777" w:rsidR="00437DBF" w:rsidRPr="00B66544" w:rsidRDefault="00437DBF" w:rsidP="00180B48">
      <w:pPr>
        <w:pStyle w:val="Cabealho2"/>
      </w:pPr>
      <w:bookmarkStart w:id="226" w:name="_Toc398112298"/>
      <w:bookmarkStart w:id="227" w:name="_Toc471578936"/>
      <w:bookmarkStart w:id="228" w:name="_Ref100842986"/>
      <w:bookmarkStart w:id="229" w:name="_Toc105865307"/>
      <w:bookmarkStart w:id="230" w:name="_Hlk100669025"/>
      <w:r w:rsidRPr="00B66544">
        <w:t>Introdução</w:t>
      </w:r>
      <w:bookmarkEnd w:id="226"/>
      <w:bookmarkEnd w:id="227"/>
      <w:bookmarkEnd w:id="228"/>
      <w:bookmarkEnd w:id="229"/>
    </w:p>
    <w:bookmarkEnd w:id="230"/>
    <w:p w14:paraId="38C2AF91" w14:textId="54713EBA" w:rsidR="00311726" w:rsidRDefault="00311726" w:rsidP="00311726">
      <w:pPr>
        <w:pStyle w:val="PhDCorpo"/>
      </w:pPr>
      <w:r>
        <w:tab/>
        <w:t xml:space="preserve">Painéis solares </w:t>
      </w:r>
      <w:del w:id="231" w:author="Luis André Magalhães Barros" w:date="2022-06-13T10:31:00Z">
        <w:r w:rsidDel="003871F4">
          <w:delText xml:space="preserve">fotovoltaicos </w:delText>
        </w:r>
      </w:del>
      <w:ins w:id="232" w:author="Luis André Magalhães Barros" w:date="2022-06-13T10:31:00Z">
        <w:r w:rsidR="003871F4">
          <w:t xml:space="preserve">PV </w:t>
        </w:r>
      </w:ins>
      <w:del w:id="233" w:author="Luis André Magalhães Barros" w:date="2022-06-13T10:30:00Z">
        <w:r w:rsidDel="003871F4">
          <w:delText xml:space="preserve">(PV) </w:delText>
        </w:r>
      </w:del>
      <w:r>
        <w:t>produzem energia elétrica a partir da energia solar. São compostos por uma combinação de células solares</w:t>
      </w:r>
      <w:ins w:id="234" w:author="Luis André Magalhães Barros" w:date="2022-06-13T10:31:00Z">
        <w:r w:rsidR="003871F4">
          <w:t xml:space="preserve"> PV</w:t>
        </w:r>
      </w:ins>
      <w:r>
        <w:t xml:space="preserve"> conectadas em </w:t>
      </w:r>
      <w:del w:id="235" w:author="Luis André Magalhães Barros" w:date="2022-06-13T10:31:00Z">
        <w:r w:rsidDel="003871F4">
          <w:delText xml:space="preserve">circuitos </w:delText>
        </w:r>
      </w:del>
      <w:ins w:id="236" w:author="Luis André Magalhães Barros" w:date="2022-06-13T10:31:00Z">
        <w:r w:rsidR="003871F4">
          <w:t xml:space="preserve">associações em </w:t>
        </w:r>
      </w:ins>
      <w:r>
        <w:t>série e</w:t>
      </w:r>
      <w:ins w:id="237" w:author="Luis André Magalhães Barros" w:date="2022-06-13T10:31:00Z">
        <w:r w:rsidR="003871F4">
          <w:t>/ou</w:t>
        </w:r>
      </w:ins>
      <w:r>
        <w:t xml:space="preserve"> paralelo de </w:t>
      </w:r>
      <w:del w:id="238" w:author="Luis André Magalhães Barros" w:date="2022-06-13T10:31:00Z">
        <w:r w:rsidDel="003871F4">
          <w:delText xml:space="preserve">maneira </w:delText>
        </w:r>
      </w:del>
      <w:ins w:id="239" w:author="Luis André Magalhães Barros" w:date="2022-06-13T10:31:00Z">
        <w:r w:rsidR="003871F4">
          <w:t xml:space="preserve">forma a perfazer </w:t>
        </w:r>
      </w:ins>
      <w:del w:id="240" w:author="Luis André Magalhães Barros" w:date="2022-06-13T10:32:00Z">
        <w:r w:rsidDel="003871F4">
          <w:delText xml:space="preserve">a gerar </w:delText>
        </w:r>
      </w:del>
      <w:r>
        <w:t xml:space="preserve">potências mais elevadas. A </w:t>
      </w:r>
      <w:r>
        <w:fldChar w:fldCharType="begin"/>
      </w:r>
      <w:r>
        <w:instrText xml:space="preserve"> REF _Ref100043368 \h </w:instrText>
      </w:r>
      <w:r>
        <w:fldChar w:fldCharType="separate"/>
      </w:r>
      <w:r w:rsidR="007B4FE1">
        <w:t xml:space="preserve">Figura </w:t>
      </w:r>
      <w:r w:rsidR="007B4FE1">
        <w:rPr>
          <w:noProof/>
        </w:rPr>
        <w:t>2</w:t>
      </w:r>
      <w:r w:rsidR="007B4FE1">
        <w:t>.</w:t>
      </w:r>
      <w:r w:rsidR="007B4FE1">
        <w:rPr>
          <w:noProof/>
        </w:rPr>
        <w:t>1</w:t>
      </w:r>
      <w:r>
        <w:fldChar w:fldCharType="end"/>
      </w:r>
      <w:r>
        <w:t xml:space="preserve"> apresenta um modelo básico equivalente de uma célula solar </w:t>
      </w:r>
      <w:del w:id="241" w:author="Luis André Magalhães Barros" w:date="2022-06-13T10:32:00Z">
        <w:r w:rsidDel="003871F4">
          <w:delText>fotovoltaica</w:delText>
        </w:r>
      </w:del>
      <w:ins w:id="242" w:author="Luis André Magalhães Barros" w:date="2022-06-13T10:32:00Z">
        <w:r w:rsidR="003871F4">
          <w:t>PV</w:t>
        </w:r>
      </w:ins>
      <w:r>
        <w:t>. A fonte de corrente representa a corrente de curto-circuito da célula</w:t>
      </w:r>
      <w:ins w:id="243" w:author="Luis André Magalhães Barros" w:date="2022-06-13T10:32:00Z">
        <w:r w:rsidR="003871F4">
          <w:t xml:space="preserve"> PV</w:t>
        </w:r>
      </w:ins>
      <w:r>
        <w:t xml:space="preserve">, </w:t>
      </w:r>
      <w:ins w:id="244" w:author="Luis André Magalhães Barros" w:date="2022-06-13T10:32:00Z">
        <w:r w:rsidR="003871F4">
          <w:t xml:space="preserve">sendo </w:t>
        </w:r>
      </w:ins>
      <w:r>
        <w:t xml:space="preserve">proporcional à intensidade luminosa, o díodo cria uma passagem de sentido único para a corrente elétrica e as resistências </w:t>
      </w:r>
      <w:proofErr w:type="spellStart"/>
      <w:r w:rsidRPr="003871F4">
        <w:rPr>
          <w:i/>
          <w:rPrChange w:id="245" w:author="Luis André Magalhães Barros" w:date="2022-06-13T10:32:00Z">
            <w:rPr/>
          </w:rPrChange>
        </w:rPr>
        <w:t>R</w:t>
      </w:r>
      <w:r w:rsidRPr="003871F4">
        <w:rPr>
          <w:i/>
          <w:vertAlign w:val="subscript"/>
          <w:rPrChange w:id="246" w:author="Luis André Magalhães Barros" w:date="2022-06-13T10:32:00Z">
            <w:rPr/>
          </w:rPrChange>
        </w:rPr>
        <w:t>sh</w:t>
      </w:r>
      <w:proofErr w:type="spellEnd"/>
      <w:r w:rsidRPr="00E12373">
        <w:t xml:space="preserve"> e </w:t>
      </w:r>
      <w:proofErr w:type="spellStart"/>
      <w:r w:rsidRPr="003871F4">
        <w:rPr>
          <w:i/>
          <w:rPrChange w:id="247" w:author="Luis André Magalhães Barros" w:date="2022-06-13T10:32:00Z">
            <w:rPr/>
          </w:rPrChange>
        </w:rPr>
        <w:t>R</w:t>
      </w:r>
      <w:r w:rsidRPr="003871F4">
        <w:rPr>
          <w:i/>
          <w:vertAlign w:val="subscript"/>
          <w:rPrChange w:id="248" w:author="Luis André Magalhães Barros" w:date="2022-06-13T10:32:00Z">
            <w:rPr/>
          </w:rPrChange>
        </w:rPr>
        <w:t>s</w:t>
      </w:r>
      <w:proofErr w:type="spellEnd"/>
      <w:r w:rsidRPr="00E12373">
        <w:t xml:space="preserve"> representam, respetivamente, as correntes de fuga e a resistência interna da célula</w:t>
      </w:r>
      <w:ins w:id="249" w:author="Luis André Magalhães Barros" w:date="2022-06-13T10:33:00Z">
        <w:r w:rsidR="003871F4">
          <w:t> </w:t>
        </w:r>
      </w:ins>
      <w:del w:id="250" w:author="Luis André Magalhães Barros" w:date="2022-06-13T10:33:00Z">
        <w:r w:rsidRPr="00E12373" w:rsidDel="003871F4">
          <w:delText xml:space="preserve"> </w:delText>
        </w:r>
      </w:del>
      <w:ins w:id="251" w:author="Luis André Magalhães Barros" w:date="2022-06-13T10:33:00Z">
        <w:r w:rsidR="003871F4">
          <w:t xml:space="preserve">PV </w:t>
        </w:r>
      </w:ins>
      <w:r w:rsidRPr="00E12373">
        <w:fldChar w:fldCharType="begin" w:fldLock="1"/>
      </w:r>
      <w:r w:rsidR="00D84430">
        <w:instrText>MERGEFIELD .wWw..wWw.QIQQA_CLUSTER.oOo.5654c3181d0c41c092ac50cb5abc7c69.oOo.2005Improvement.oOo.044768DE-3D58-4B64-9B21-478D76A61013.xXx.SEPARATE_AUTHOR_DATE.xXx..oOo. \* MERGEFORMAT</w:instrText>
      </w:r>
      <w:r w:rsidRPr="00E12373">
        <w:fldChar w:fldCharType="separate"/>
      </w:r>
      <w:r w:rsidR="00D84430" w:rsidRPr="00D84430">
        <w:rPr>
          <w:szCs w:val="24"/>
        </w:rPr>
        <w:t>[4]</w:t>
      </w:r>
      <w:r w:rsidRPr="00E12373">
        <w:rPr>
          <w:szCs w:val="24"/>
        </w:rPr>
        <w:fldChar w:fldCharType="end"/>
      </w:r>
      <w:r w:rsidRPr="00E12373">
        <w:t>.</w:t>
      </w:r>
    </w:p>
    <w:p w14:paraId="1FD62F4F" w14:textId="77777777" w:rsidR="00311726" w:rsidRDefault="00311726" w:rsidP="00311726">
      <w:pPr>
        <w:pStyle w:val="PhDFigura"/>
      </w:pPr>
      <w:r>
        <w:rPr>
          <w:noProof/>
        </w:rPr>
        <w:drawing>
          <wp:inline distT="0" distB="0" distL="0" distR="0" wp14:anchorId="03268468" wp14:editId="77B23E9A">
            <wp:extent cx="2240280" cy="1144905"/>
            <wp:effectExtent l="0" t="0" r="7620" b="0"/>
            <wp:docPr id="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0" b="-1"/>
                    <a:stretch/>
                  </pic:blipFill>
                  <pic:spPr bwMode="auto">
                    <a:xfrm>
                      <a:off x="0" y="0"/>
                      <a:ext cx="224028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1B72C" w14:textId="4AE9B6DB" w:rsidR="00311726" w:rsidRDefault="00311726" w:rsidP="00311726">
      <w:pPr>
        <w:pStyle w:val="PhDLegendaFiguras"/>
      </w:pPr>
      <w:bookmarkStart w:id="252" w:name="_Ref100043368"/>
      <w:bookmarkStart w:id="253" w:name="_Toc100498781"/>
      <w:bookmarkStart w:id="254" w:name="_Toc105865334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2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1</w:t>
      </w:r>
      <w:r w:rsidR="00C94EE9">
        <w:rPr>
          <w:noProof/>
        </w:rPr>
        <w:fldChar w:fldCharType="end"/>
      </w:r>
      <w:bookmarkEnd w:id="252"/>
      <w:r>
        <w:t xml:space="preserve"> - Modelo básico equivalente de uma célula solar </w:t>
      </w:r>
      <w:del w:id="255" w:author="Luis André Magalhães Barros" w:date="2022-06-13T11:09:00Z">
        <w:r w:rsidDel="00773DA3">
          <w:delText>fotovoltaica</w:delText>
        </w:r>
      </w:del>
      <w:ins w:id="256" w:author="Luis André Magalhães Barros" w:date="2022-06-13T11:09:00Z">
        <w:r w:rsidR="00773DA3">
          <w:t>PV</w:t>
        </w:r>
      </w:ins>
      <w:r>
        <w:t>.</w:t>
      </w:r>
      <w:bookmarkEnd w:id="253"/>
      <w:bookmarkEnd w:id="254"/>
    </w:p>
    <w:p w14:paraId="4C3D0C25" w14:textId="1CD1BDF5" w:rsidR="00311726" w:rsidRDefault="00311726" w:rsidP="00311726">
      <w:pPr>
        <w:pStyle w:val="PhDCorpo"/>
      </w:pPr>
      <w:r>
        <w:tab/>
        <w:t xml:space="preserve">O principal componente de um </w:t>
      </w:r>
      <w:commentRangeStart w:id="257"/>
      <w:r>
        <w:t xml:space="preserve">painel </w:t>
      </w:r>
      <w:commentRangeEnd w:id="257"/>
      <w:r w:rsidR="00CE56A3">
        <w:rPr>
          <w:rStyle w:val="Refdecomentrio"/>
          <w:rFonts w:eastAsia="Times New Roman"/>
          <w:lang w:eastAsia="pt-PT"/>
        </w:rPr>
        <w:commentReference w:id="257"/>
      </w:r>
      <w:r>
        <w:t xml:space="preserve">solar </w:t>
      </w:r>
      <w:ins w:id="258" w:author="Luis André Magalhães Barros" w:date="2022-06-13T10:33:00Z">
        <w:r w:rsidR="003871F4">
          <w:t xml:space="preserve">PV </w:t>
        </w:r>
      </w:ins>
      <w:r>
        <w:t>é o silício. No mercado existem duas famílias de tecnologias: a do silício cristalino (</w:t>
      </w:r>
      <w:proofErr w:type="spellStart"/>
      <w:r>
        <w:t>monocristalino</w:t>
      </w:r>
      <w:proofErr w:type="spellEnd"/>
      <w:r>
        <w:t xml:space="preserve"> e </w:t>
      </w:r>
      <w:proofErr w:type="spellStart"/>
      <w:r>
        <w:t>policristalino</w:t>
      </w:r>
      <w:proofErr w:type="spellEnd"/>
      <w:r>
        <w:t xml:space="preserve">) e a dos filmes finos. Para aplicações em instalações solares </w:t>
      </w:r>
      <w:del w:id="259" w:author="Luis André Magalhães Barros" w:date="2022-06-13T10:37:00Z">
        <w:r w:rsidDel="00985BE7">
          <w:delText xml:space="preserve">fotovoltaicas </w:delText>
        </w:r>
      </w:del>
      <w:ins w:id="260" w:author="Luis André Magalhães Barros" w:date="2022-06-13T10:37:00Z">
        <w:r w:rsidR="00985BE7">
          <w:t xml:space="preserve">PV </w:t>
        </w:r>
      </w:ins>
      <w:r>
        <w:t xml:space="preserve">de potência elevada, a tecnologia a usar deve ser a do silício cristalino, em particular o silício </w:t>
      </w:r>
      <w:proofErr w:type="spellStart"/>
      <w:r>
        <w:t>monocristalino</w:t>
      </w:r>
      <w:proofErr w:type="spellEnd"/>
      <w:r>
        <w:t>, pois apesar do investimento inicial mais elevado possuem</w:t>
      </w:r>
      <w:r w:rsidR="0023715D">
        <w:t xml:space="preserve"> </w:t>
      </w:r>
      <w:r>
        <w:t xml:space="preserve">maior eficiência e tempo de vida útil. Informações complementares acerca modelos equivalentes e tecnologias para painéis </w:t>
      </w:r>
      <w:ins w:id="261" w:author="Luis André Magalhães Barros" w:date="2022-06-13T11:09:00Z">
        <w:r w:rsidR="00773DA3">
          <w:t xml:space="preserve">solares </w:t>
        </w:r>
      </w:ins>
      <w:del w:id="262" w:author="Luis André Magalhães Barros" w:date="2022-06-13T11:09:00Z">
        <w:r w:rsidDel="00773DA3">
          <w:delText xml:space="preserve">fotovoltaicas </w:delText>
        </w:r>
      </w:del>
      <w:ins w:id="263" w:author="Luis André Magalhães Barros" w:date="2022-06-13T11:09:00Z">
        <w:r w:rsidR="00773DA3">
          <w:t xml:space="preserve">PV </w:t>
        </w:r>
      </w:ins>
      <w:r w:rsidR="003C0811">
        <w:t>são</w:t>
      </w:r>
      <w:r>
        <w:t xml:space="preserve"> referidas no </w:t>
      </w:r>
      <w:r>
        <w:fldChar w:fldCharType="begin"/>
      </w:r>
      <w:r>
        <w:instrText xml:space="preserve"> REF _Ref100044123 \r \h </w:instrText>
      </w:r>
      <w:r>
        <w:fldChar w:fldCharType="separate"/>
      </w:r>
      <w:r w:rsidR="007B4FE1">
        <w:t>Anexo A</w:t>
      </w:r>
      <w:r>
        <w:fldChar w:fldCharType="end"/>
      </w:r>
      <w:r>
        <w:t>.</w:t>
      </w:r>
    </w:p>
    <w:p w14:paraId="5D07B657" w14:textId="07A84811" w:rsidR="00311726" w:rsidRDefault="00311726" w:rsidP="00311726">
      <w:pPr>
        <w:pStyle w:val="PhDCorpo"/>
      </w:pPr>
      <w:r>
        <w:tab/>
        <w:t xml:space="preserve">Os sistemas </w:t>
      </w:r>
      <w:del w:id="264" w:author="Luis André Magalhães Barros" w:date="2022-06-13T11:10:00Z">
        <w:r w:rsidDel="00773DA3">
          <w:delText xml:space="preserve">fotovoltaicos </w:delText>
        </w:r>
      </w:del>
      <w:ins w:id="265" w:author="Luis André Magalhães Barros" w:date="2022-06-13T11:10:00Z">
        <w:r w:rsidR="00773DA3">
          <w:t xml:space="preserve">solares PV </w:t>
        </w:r>
      </w:ins>
      <w:r w:rsidR="00603BA6">
        <w:t xml:space="preserve">podem ser </w:t>
      </w:r>
      <w:r>
        <w:t>configura</w:t>
      </w:r>
      <w:r w:rsidR="00DC4AAC">
        <w:t>dos de diversas formas</w:t>
      </w:r>
      <w:r>
        <w:t xml:space="preserve">. De entre as configurações apresentadas no </w:t>
      </w:r>
      <w:r>
        <w:fldChar w:fldCharType="begin"/>
      </w:r>
      <w:r>
        <w:instrText xml:space="preserve"> REF _Ref100044389 \r \h </w:instrText>
      </w:r>
      <w:r>
        <w:fldChar w:fldCharType="separate"/>
      </w:r>
      <w:r w:rsidR="007B4FE1">
        <w:t>Anexo B</w:t>
      </w:r>
      <w:r>
        <w:fldChar w:fldCharType="end"/>
      </w:r>
      <w:r>
        <w:t xml:space="preserve">, para o tipo de aplicação pretendido, destaca-se a configuração </w:t>
      </w:r>
      <w:proofErr w:type="spellStart"/>
      <w:r w:rsidRPr="00797D64">
        <w:rPr>
          <w:i/>
          <w:iCs/>
        </w:rPr>
        <w:t>multi-string</w:t>
      </w:r>
      <w:proofErr w:type="spellEnd"/>
      <w:r>
        <w:t>. Esta configuração,</w:t>
      </w:r>
      <w:ins w:id="266" w:author="Luis André Magalhães Barros" w:date="2022-06-13T11:10:00Z">
        <w:r w:rsidR="00773DA3">
          <w:t xml:space="preserve"> representada na</w:t>
        </w:r>
      </w:ins>
      <w:r>
        <w:t xml:space="preserve"> </w:t>
      </w:r>
      <w:r>
        <w:fldChar w:fldCharType="begin"/>
      </w:r>
      <w:r>
        <w:instrText xml:space="preserve"> REF _Ref100044577 \h </w:instrText>
      </w:r>
      <w:r>
        <w:fldChar w:fldCharType="separate"/>
      </w:r>
      <w:r w:rsidR="007B4FE1">
        <w:t xml:space="preserve">Figura </w:t>
      </w:r>
      <w:r w:rsidR="007B4FE1">
        <w:rPr>
          <w:noProof/>
        </w:rPr>
        <w:t>2</w:t>
      </w:r>
      <w:r w:rsidR="007B4FE1">
        <w:t>.</w:t>
      </w:r>
      <w:r w:rsidR="007B4FE1">
        <w:rPr>
          <w:noProof/>
        </w:rPr>
        <w:t>2</w:t>
      </w:r>
      <w:r>
        <w:fldChar w:fldCharType="end"/>
      </w:r>
      <w:r>
        <w:t xml:space="preserve">, possui apenas um inversor, tem um custo menor e uma maior simplicidade e flexibilidade quando comparada com outras configurações, ao mesmo tempo que permite um controlo individual do </w:t>
      </w:r>
      <w:commentRangeStart w:id="267"/>
      <w:proofErr w:type="spellStart"/>
      <w:r w:rsidRPr="00797D64">
        <w:rPr>
          <w:i/>
          <w:iCs/>
        </w:rPr>
        <w:t>Maximum</w:t>
      </w:r>
      <w:proofErr w:type="spellEnd"/>
      <w:r w:rsidRPr="00797D64">
        <w:rPr>
          <w:i/>
          <w:iCs/>
        </w:rPr>
        <w:t xml:space="preserve"> </w:t>
      </w:r>
      <w:proofErr w:type="spellStart"/>
      <w:r w:rsidRPr="00797D64">
        <w:rPr>
          <w:i/>
          <w:iCs/>
        </w:rPr>
        <w:t>Power</w:t>
      </w:r>
      <w:proofErr w:type="spellEnd"/>
      <w:r w:rsidRPr="00797D64">
        <w:rPr>
          <w:i/>
          <w:iCs/>
        </w:rPr>
        <w:t xml:space="preserve"> </w:t>
      </w:r>
      <w:proofErr w:type="spellStart"/>
      <w:r w:rsidRPr="00797D64">
        <w:rPr>
          <w:i/>
          <w:iCs/>
        </w:rPr>
        <w:t>Point</w:t>
      </w:r>
      <w:proofErr w:type="spellEnd"/>
      <w:r w:rsidRPr="00797D64">
        <w:rPr>
          <w:i/>
          <w:iCs/>
        </w:rPr>
        <w:t xml:space="preserve"> </w:t>
      </w:r>
      <w:r>
        <w:t>(MPP).</w:t>
      </w:r>
      <w:commentRangeEnd w:id="267"/>
      <w:r w:rsidR="00CE56A3">
        <w:rPr>
          <w:rStyle w:val="Refdecomentrio"/>
          <w:rFonts w:eastAsia="Times New Roman"/>
          <w:lang w:eastAsia="pt-PT"/>
        </w:rPr>
        <w:commentReference w:id="267"/>
      </w:r>
    </w:p>
    <w:p w14:paraId="0BEB0BB7" w14:textId="3AE880B2" w:rsidR="00311726" w:rsidRDefault="006D3ABC" w:rsidP="00311726">
      <w:pPr>
        <w:pStyle w:val="PhDFigura"/>
      </w:pPr>
      <w:commentRangeStart w:id="268"/>
      <w:r w:rsidRPr="007D4289">
        <w:rPr>
          <w:noProof/>
        </w:rPr>
        <w:lastRenderedPageBreak/>
        <w:drawing>
          <wp:inline distT="0" distB="0" distL="0" distR="0" wp14:anchorId="049DF86C" wp14:editId="6A74BDAB">
            <wp:extent cx="4343676" cy="2385646"/>
            <wp:effectExtent l="0" t="0" r="0" b="0"/>
            <wp:docPr id="1" name="Imagem 7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A8A14A2-9FE2-4241-8508-BDB2B1345F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7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0A8A14A2-9FE2-4241-8508-BDB2B1345F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846" cy="240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68"/>
      <w:r w:rsidR="00CE56A3">
        <w:rPr>
          <w:rStyle w:val="Refdecomentrio"/>
          <w:rFonts w:ascii="NewsGotT" w:hAnsi="NewsGotT"/>
          <w:bCs w:val="0"/>
        </w:rPr>
        <w:commentReference w:id="268"/>
      </w:r>
    </w:p>
    <w:p w14:paraId="532D125E" w14:textId="28DDA414" w:rsidR="00311726" w:rsidRDefault="00311726" w:rsidP="00311726">
      <w:pPr>
        <w:pStyle w:val="PhDLegendaFiguras"/>
        <w:rPr>
          <w:i/>
          <w:iCs/>
        </w:rPr>
      </w:pPr>
      <w:bookmarkStart w:id="269" w:name="_Ref100044577"/>
      <w:bookmarkStart w:id="270" w:name="_Toc100498782"/>
      <w:bookmarkStart w:id="271" w:name="_Toc105865335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2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2</w:t>
      </w:r>
      <w:r w:rsidR="00C94EE9">
        <w:rPr>
          <w:noProof/>
        </w:rPr>
        <w:fldChar w:fldCharType="end"/>
      </w:r>
      <w:bookmarkEnd w:id="269"/>
      <w:r>
        <w:t xml:space="preserve"> - Configuração</w:t>
      </w:r>
      <w:r w:rsidRPr="00B51E53">
        <w:t xml:space="preserve"> do tipo </w:t>
      </w:r>
      <w:proofErr w:type="spellStart"/>
      <w:r w:rsidRPr="004C5F3D">
        <w:rPr>
          <w:i/>
          <w:iCs/>
        </w:rPr>
        <w:t>multi-string</w:t>
      </w:r>
      <w:bookmarkEnd w:id="270"/>
      <w:proofErr w:type="spellEnd"/>
      <w:r w:rsidR="00827401">
        <w:rPr>
          <w:i/>
          <w:iCs/>
        </w:rPr>
        <w:t>.</w:t>
      </w:r>
      <w:bookmarkEnd w:id="271"/>
    </w:p>
    <w:p w14:paraId="62E8CB95" w14:textId="41245F19" w:rsidR="00FA5061" w:rsidRPr="00AE43E2" w:rsidRDefault="00FA5061" w:rsidP="00FA5061">
      <w:pPr>
        <w:pStyle w:val="PhDCorpo"/>
      </w:pPr>
      <w:r>
        <w:tab/>
      </w:r>
      <w:r w:rsidR="003D7088">
        <w:t>Outro</w:t>
      </w:r>
      <w:r w:rsidR="00745282">
        <w:t xml:space="preserve"> aspeto muito importante </w:t>
      </w:r>
      <w:r w:rsidR="00AE43E2">
        <w:t xml:space="preserve">no </w:t>
      </w:r>
      <w:r w:rsidR="00AE43E2">
        <w:rPr>
          <w:i/>
          <w:iCs/>
        </w:rPr>
        <w:t xml:space="preserve">design </w:t>
      </w:r>
      <w:r w:rsidR="00AE43E2">
        <w:t xml:space="preserve">de um conversor </w:t>
      </w:r>
      <w:r w:rsidR="00C6630A">
        <w:t>de potência está relacionado com o</w:t>
      </w:r>
      <w:r w:rsidR="003E3C40">
        <w:t xml:space="preserve"> </w:t>
      </w:r>
      <w:r w:rsidR="003E3C40" w:rsidRPr="00F400C3">
        <w:rPr>
          <w:iCs/>
          <w:rPrChange w:id="272" w:author="Luis André Magalhães Barros" w:date="2022-06-13T11:33:00Z">
            <w:rPr>
              <w:i/>
              <w:iCs/>
            </w:rPr>
          </w:rPrChange>
        </w:rPr>
        <w:t>hardware</w:t>
      </w:r>
      <w:r w:rsidR="003E3C40">
        <w:rPr>
          <w:i/>
          <w:iCs/>
        </w:rPr>
        <w:t xml:space="preserve"> </w:t>
      </w:r>
      <w:r w:rsidR="005B3EA2">
        <w:t xml:space="preserve">a utilizar, nomeadamente semicondutores </w:t>
      </w:r>
      <w:del w:id="273" w:author="Luis André Magalhães Barros" w:date="2022-06-13T11:33:00Z">
        <w:r w:rsidR="005B3EA2" w:rsidDel="00F400C3">
          <w:delText xml:space="preserve">controlados </w:delText>
        </w:r>
      </w:del>
      <w:r w:rsidR="005B3EA2">
        <w:t>de potê</w:t>
      </w:r>
      <w:r w:rsidR="007B1F57">
        <w:t xml:space="preserve">ncia. No </w:t>
      </w:r>
      <w:r w:rsidR="007B1F57">
        <w:fldChar w:fldCharType="begin"/>
      </w:r>
      <w:r w:rsidR="007B1F57">
        <w:instrText xml:space="preserve"> REF _Ref100869679 \r \h </w:instrText>
      </w:r>
      <w:r w:rsidR="007B1F57">
        <w:fldChar w:fldCharType="separate"/>
      </w:r>
      <w:r w:rsidR="007B4FE1">
        <w:t>Anex</w:t>
      </w:r>
      <w:bookmarkStart w:id="274" w:name="_Hlt105852102"/>
      <w:bookmarkStart w:id="275" w:name="_Hlt105852103"/>
      <w:r w:rsidR="007B4FE1">
        <w:t>o</w:t>
      </w:r>
      <w:bookmarkEnd w:id="274"/>
      <w:bookmarkEnd w:id="275"/>
      <w:r w:rsidR="007B4FE1">
        <w:t xml:space="preserve"> E</w:t>
      </w:r>
      <w:r w:rsidR="007B1F57">
        <w:fldChar w:fldCharType="end"/>
      </w:r>
      <w:r w:rsidR="007B1F57">
        <w:t xml:space="preserve"> é apresentado um estudo sobre </w:t>
      </w:r>
      <w:r w:rsidR="00396738">
        <w:t xml:space="preserve">as principais tecnologias </w:t>
      </w:r>
      <w:ins w:id="276" w:author="Luis André Magalhães Barros" w:date="2022-06-13T11:33:00Z">
        <w:r w:rsidR="00F400C3">
          <w:t xml:space="preserve">de semicondutores </w:t>
        </w:r>
      </w:ins>
      <w:r w:rsidR="00396738">
        <w:t>existentes no mercado.</w:t>
      </w:r>
      <w:r w:rsidR="00A875FA">
        <w:t xml:space="preserve"> </w:t>
      </w:r>
      <w:r w:rsidR="00AF0EF1">
        <w:t>T</w:t>
      </w:r>
      <w:r w:rsidR="001947DD">
        <w:t xml:space="preserve">ecnologias mais recentes como </w:t>
      </w:r>
      <w:proofErr w:type="spellStart"/>
      <w:r w:rsidR="001947DD">
        <w:t>S</w:t>
      </w:r>
      <w:r w:rsidR="00AF6D91">
        <w:t>i</w:t>
      </w:r>
      <w:r w:rsidR="001947DD">
        <w:t>Cs</w:t>
      </w:r>
      <w:proofErr w:type="spellEnd"/>
      <w:r w:rsidR="001947DD">
        <w:t xml:space="preserve"> e </w:t>
      </w:r>
      <w:proofErr w:type="spellStart"/>
      <w:r w:rsidR="001947DD">
        <w:t>G</w:t>
      </w:r>
      <w:r w:rsidR="00AF6D91">
        <w:t>a</w:t>
      </w:r>
      <w:r w:rsidR="001947DD">
        <w:t>Ns</w:t>
      </w:r>
      <w:proofErr w:type="spellEnd"/>
      <w:r w:rsidR="001947DD">
        <w:t xml:space="preserve"> </w:t>
      </w:r>
      <w:r w:rsidR="00054E91">
        <w:t xml:space="preserve">oferecem </w:t>
      </w:r>
      <w:commentRangeStart w:id="277"/>
      <w:r w:rsidR="00054E91">
        <w:t xml:space="preserve">vantagens </w:t>
      </w:r>
      <w:commentRangeEnd w:id="277"/>
      <w:r w:rsidR="00F400C3">
        <w:rPr>
          <w:rStyle w:val="Refdecomentrio"/>
          <w:rFonts w:eastAsia="Times New Roman"/>
          <w:lang w:eastAsia="pt-PT"/>
        </w:rPr>
        <w:commentReference w:id="277"/>
      </w:r>
      <w:del w:id="278" w:author="Luis André Magalhães Barros" w:date="2022-06-13T11:33:00Z">
        <w:r w:rsidR="00054E91" w:rsidDel="00F400C3">
          <w:delText xml:space="preserve">interessantes </w:delText>
        </w:r>
      </w:del>
      <w:r w:rsidR="00054E91">
        <w:t xml:space="preserve">comparativamente com </w:t>
      </w:r>
      <w:r w:rsidR="00665ED6">
        <w:t xml:space="preserve">outras </w:t>
      </w:r>
      <w:r w:rsidR="00054E91">
        <w:t xml:space="preserve">tecnologias como </w:t>
      </w:r>
      <w:proofErr w:type="spellStart"/>
      <w:r w:rsidR="00054E91">
        <w:t>IGBTs</w:t>
      </w:r>
      <w:proofErr w:type="spellEnd"/>
      <w:r w:rsidR="0088030E">
        <w:t xml:space="preserve">, principalmente para </w:t>
      </w:r>
      <w:r w:rsidR="005105C0">
        <w:t>aplicações de alta potência</w:t>
      </w:r>
      <w:r w:rsidR="00393E77">
        <w:t xml:space="preserve">, </w:t>
      </w:r>
      <w:r w:rsidR="00665ED6">
        <w:t>destacando-se</w:t>
      </w:r>
      <w:r w:rsidR="00BB1F75">
        <w:t xml:space="preserve"> perdas</w:t>
      </w:r>
      <w:r w:rsidR="00CF62E2">
        <w:t xml:space="preserve"> menores</w:t>
      </w:r>
      <w:r w:rsidR="00BB1F75">
        <w:t xml:space="preserve">, melhor condutividade e </w:t>
      </w:r>
      <w:r w:rsidR="00182F38">
        <w:t xml:space="preserve">o facto de </w:t>
      </w:r>
      <w:r w:rsidR="00BB1F75">
        <w:t>permitem temperaturas mais elevadas, o que resulta em componentes m</w:t>
      </w:r>
      <w:r w:rsidR="00CF62E2">
        <w:t>ais</w:t>
      </w:r>
      <w:r w:rsidR="00BB1F75">
        <w:t xml:space="preserve"> compactos. </w:t>
      </w:r>
      <w:r w:rsidR="0056400A">
        <w:t>Uma vez que</w:t>
      </w:r>
      <w:r w:rsidR="00E40707">
        <w:t xml:space="preserve"> amb</w:t>
      </w:r>
      <w:r w:rsidR="00182F38">
        <w:t>a</w:t>
      </w:r>
      <w:r w:rsidR="00E40707">
        <w:t xml:space="preserve">s </w:t>
      </w:r>
      <w:r w:rsidR="00C506DE">
        <w:t xml:space="preserve">as tecnologias </w:t>
      </w:r>
      <w:r w:rsidR="00E40707">
        <w:t>servem o propósito da aplicação e que os</w:t>
      </w:r>
      <w:r w:rsidR="0056400A">
        <w:t xml:space="preserve"> </w:t>
      </w:r>
      <w:proofErr w:type="spellStart"/>
      <w:r w:rsidR="0056400A">
        <w:t>S</w:t>
      </w:r>
      <w:r w:rsidR="00AF6D91">
        <w:t>i</w:t>
      </w:r>
      <w:r w:rsidR="0056400A">
        <w:t>Cs</w:t>
      </w:r>
      <w:proofErr w:type="spellEnd"/>
      <w:r w:rsidR="0056400A">
        <w:t xml:space="preserve"> apresentam </w:t>
      </w:r>
      <w:r w:rsidR="00182F38">
        <w:t>um</w:t>
      </w:r>
      <w:r w:rsidR="0056400A">
        <w:t xml:space="preserve"> pre</w:t>
      </w:r>
      <w:r w:rsidR="00E40707">
        <w:t>ço</w:t>
      </w:r>
      <w:r w:rsidR="00182F38">
        <w:t xml:space="preserve"> menor</w:t>
      </w:r>
      <w:r w:rsidR="003A4048">
        <w:t>, deve optar-se por esta solução.</w:t>
      </w:r>
    </w:p>
    <w:p w14:paraId="7F484CF2" w14:textId="77777777" w:rsidR="003225A7" w:rsidRPr="003225A7" w:rsidRDefault="003225A7" w:rsidP="00180B48">
      <w:pPr>
        <w:pStyle w:val="Cabealho2"/>
      </w:pPr>
      <w:bookmarkStart w:id="279" w:name="_Ref100671084"/>
      <w:bookmarkStart w:id="280" w:name="_Ref100671136"/>
      <w:bookmarkStart w:id="281" w:name="_Toc105865308"/>
      <w:r w:rsidRPr="003225A7">
        <w:t xml:space="preserve">Conversor CC-CC do tipo </w:t>
      </w:r>
      <w:proofErr w:type="spellStart"/>
      <w:r w:rsidRPr="00B117E7">
        <w:rPr>
          <w:i/>
          <w:rPrChange w:id="282" w:author="Luis André Magalhães Barros" w:date="2022-06-13T11:34:00Z">
            <w:rPr/>
          </w:rPrChange>
        </w:rPr>
        <w:t>Boost</w:t>
      </w:r>
      <w:proofErr w:type="spellEnd"/>
      <w:r w:rsidRPr="003225A7">
        <w:t xml:space="preserve"> Entrelaçado</w:t>
      </w:r>
      <w:bookmarkEnd w:id="279"/>
      <w:bookmarkEnd w:id="280"/>
      <w:bookmarkEnd w:id="281"/>
    </w:p>
    <w:p w14:paraId="3979AF32" w14:textId="3B65786A" w:rsidR="003225A7" w:rsidRDefault="007733D7" w:rsidP="003225A7">
      <w:pPr>
        <w:pStyle w:val="PhDCorpo"/>
      </w:pPr>
      <w:bookmarkStart w:id="283" w:name="_Toc471578952"/>
      <w:bookmarkStart w:id="284" w:name="_Toc471578953"/>
      <w:bookmarkEnd w:id="283"/>
      <w:r w:rsidRPr="00E12373">
        <w:tab/>
      </w:r>
      <w:r w:rsidR="003225A7" w:rsidRPr="00E12373">
        <w:t xml:space="preserve">No </w:t>
      </w:r>
      <w:r w:rsidR="006F0E98">
        <w:fldChar w:fldCharType="begin"/>
      </w:r>
      <w:r w:rsidR="006F0E98">
        <w:instrText xml:space="preserve"> REF _Ref100044123 \r \h </w:instrText>
      </w:r>
      <w:r w:rsidR="006F0E98">
        <w:fldChar w:fldCharType="separate"/>
      </w:r>
      <w:r w:rsidR="007B4FE1">
        <w:t>Anexo A</w:t>
      </w:r>
      <w:r w:rsidR="006F0E98">
        <w:fldChar w:fldCharType="end"/>
      </w:r>
      <w:r w:rsidR="006F0E98">
        <w:t xml:space="preserve"> </w:t>
      </w:r>
      <w:r w:rsidR="003225A7" w:rsidRPr="00E12373">
        <w:t>é apresentado</w:t>
      </w:r>
      <w:r w:rsidR="003225A7">
        <w:t xml:space="preserve"> um estudo sobre as diferentes topologias de conversores CC-CC presentes na literatura. De entre as topologias estudadas, a que apresenta mais vantagens para a aplicação em causa é a tipologia do tipo </w:t>
      </w:r>
      <w:proofErr w:type="spellStart"/>
      <w:r w:rsidR="003225A7">
        <w:rPr>
          <w:i/>
          <w:iCs/>
        </w:rPr>
        <w:t>boost</w:t>
      </w:r>
      <w:proofErr w:type="spellEnd"/>
      <w:r w:rsidR="003225A7">
        <w:rPr>
          <w:i/>
          <w:iCs/>
        </w:rPr>
        <w:t xml:space="preserve"> </w:t>
      </w:r>
      <w:r w:rsidR="003225A7">
        <w:t xml:space="preserve">entrelaçado (IBC). Nesta topologia, as saídas dos conversores são associadas em paralelo, o que permite atingir valores de potência total superiores do que quando utilizados </w:t>
      </w:r>
      <w:commentRangeStart w:id="285"/>
      <w:del w:id="286" w:author="Luis André Magalhães Barros" w:date="2022-06-13T11:35:00Z">
        <w:r w:rsidR="003225A7" w:rsidDel="00B117E7">
          <w:delText>isoladamente</w:delText>
        </w:r>
      </w:del>
      <w:ins w:id="287" w:author="Luis André Magalhães Barros" w:date="2022-06-13T11:35:00Z">
        <w:r w:rsidR="00B117E7">
          <w:t>separadamente</w:t>
        </w:r>
        <w:commentRangeEnd w:id="285"/>
        <w:r w:rsidR="00B117E7">
          <w:rPr>
            <w:rStyle w:val="Refdecomentrio"/>
            <w:rFonts w:eastAsia="Times New Roman"/>
            <w:lang w:eastAsia="pt-PT"/>
          </w:rPr>
          <w:commentReference w:id="285"/>
        </w:r>
      </w:ins>
      <w:r w:rsidR="003225A7">
        <w:t xml:space="preserve">. </w:t>
      </w:r>
      <w:ins w:id="288" w:author="Luis André Magalhães Barros" w:date="2022-06-13T17:47:00Z">
        <w:r w:rsidR="007E355F">
          <w:t xml:space="preserve">Para efeitos de explicação, considere-se os semicondutores totalmente controlos como </w:t>
        </w:r>
      </w:ins>
      <w:ins w:id="289" w:author="Luis André Magalhães Barros" w:date="2022-06-13T17:48:00Z">
        <w:r w:rsidR="007E355F">
          <w:t>MOSFET, tal como representado nas figuras.</w:t>
        </w:r>
      </w:ins>
    </w:p>
    <w:p w14:paraId="0C42F413" w14:textId="44670D38" w:rsidR="003225A7" w:rsidRDefault="003225A7" w:rsidP="003225A7">
      <w:pPr>
        <w:pStyle w:val="PhDCorpo"/>
      </w:pPr>
      <w:r>
        <w:tab/>
        <w:t>De entre as vantagens desta topologia</w:t>
      </w:r>
      <w:r w:rsidR="00B6233B">
        <w:t>,</w:t>
      </w:r>
      <w:r>
        <w:t xml:space="preserve"> destacam-se a menor ondulação da corrente de entrada e da tensão de saída. O </w:t>
      </w:r>
      <w:proofErr w:type="spellStart"/>
      <w:r w:rsidRPr="19FAD937">
        <w:rPr>
          <w:i/>
          <w:iCs/>
        </w:rPr>
        <w:t>ripple</w:t>
      </w:r>
      <w:proofErr w:type="spellEnd"/>
      <w:r>
        <w:t xml:space="preserve"> da corrente de entrada</w:t>
      </w:r>
      <w:r w:rsidRPr="004677C3">
        <w:t xml:space="preserve"> está diretamente relacionado com o tempo de vida útil dos condensadores eletrolíticos</w:t>
      </w:r>
      <w:r>
        <w:t xml:space="preserve"> </w:t>
      </w:r>
      <w:r w:rsidRPr="004677C3">
        <w:t xml:space="preserve">à saída do </w:t>
      </w:r>
      <w:r w:rsidRPr="00B117E7">
        <w:rPr>
          <w:highlight w:val="red"/>
          <w:rPrChange w:id="290" w:author="Luis André Magalhães Barros" w:date="2022-06-13T11:35:00Z">
            <w:rPr/>
          </w:rPrChange>
        </w:rPr>
        <w:t>painel</w:t>
      </w:r>
      <w:ins w:id="291" w:author="Luis André Magalhães Barros" w:date="2022-06-13T11:35:00Z">
        <w:r w:rsidR="00B117E7">
          <w:t xml:space="preserve"> solar</w:t>
        </w:r>
      </w:ins>
      <w:r w:rsidRPr="004677C3">
        <w:t xml:space="preserve"> </w:t>
      </w:r>
      <w:del w:id="292" w:author="Luis André Magalhães Barros" w:date="2022-06-13T11:35:00Z">
        <w:r w:rsidRPr="004677C3" w:rsidDel="00B117E7">
          <w:delText>fotovoltaico</w:delText>
        </w:r>
        <w:r w:rsidDel="00B117E7">
          <w:delText xml:space="preserve"> </w:delText>
        </w:r>
      </w:del>
      <w:ins w:id="293" w:author="Luis André Magalhães Barros" w:date="2022-06-13T11:35:00Z">
        <w:r w:rsidR="00B117E7">
          <w:t xml:space="preserve">PV </w:t>
        </w:r>
      </w:ins>
      <w:r>
        <w:fldChar w:fldCharType="begin" w:fldLock="1"/>
      </w:r>
      <w:r w:rsidR="00D84430">
        <w:instrText>MERGEFIELD .wWw..wWw.QIQQA_CLUSTER.oOo.e95d665fbb994c5b946e953d098acf0d.oOo.buerger2014ripple.oOo.044768DE-3D58-4B64-9B21-478D76A61013.xXx.SEPARATE_AUTHOR_DATE.xXx..oOo.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[5]</w:t>
      </w:r>
      <w:r>
        <w:rPr>
          <w:szCs w:val="24"/>
        </w:rPr>
        <w:fldChar w:fldCharType="end"/>
      </w:r>
      <w:r w:rsidRPr="004677C3">
        <w:t>.</w:t>
      </w:r>
      <w:r>
        <w:t xml:space="preserve"> Além disso, a corrente em cada braço apresenta, também, um </w:t>
      </w:r>
      <w:proofErr w:type="spellStart"/>
      <w:r w:rsidRPr="004677C3">
        <w:rPr>
          <w:i/>
          <w:iCs/>
        </w:rPr>
        <w:t>ripple</w:t>
      </w:r>
      <w:proofErr w:type="spellEnd"/>
      <w:r>
        <w:t xml:space="preserve"> mais baixo, o que implica uma indutância de menor valor, com maior eficiência e de custo mais reduzido</w:t>
      </w:r>
      <w:ins w:id="294" w:author="Luis André Magalhães Barros" w:date="2022-06-13T11:36:00Z">
        <w:r w:rsidR="00B117E7">
          <w:t xml:space="preserve"> (</w:t>
        </w:r>
      </w:ins>
      <w:ins w:id="295" w:author="Luis André Magalhães Barros" w:date="2022-06-13T11:39:00Z">
        <w:r w:rsidR="00B117E7">
          <w:t>devido a uma menor utilizaç</w:t>
        </w:r>
      </w:ins>
      <w:ins w:id="296" w:author="Luis André Magalhães Barros" w:date="2022-06-13T11:40:00Z">
        <w:r w:rsidR="00B117E7">
          <w:t>ão do</w:t>
        </w:r>
      </w:ins>
      <w:ins w:id="297" w:author="Luis André Magalhães Barros" w:date="2022-06-13T11:36:00Z">
        <w:r w:rsidR="00B117E7">
          <w:t xml:space="preserve"> </w:t>
        </w:r>
      </w:ins>
      <w:ins w:id="298" w:author="Luis André Magalhães Barros" w:date="2022-06-13T11:39:00Z">
        <w:r w:rsidR="00B117E7">
          <w:t>cobre)</w:t>
        </w:r>
      </w:ins>
      <w:r>
        <w:t xml:space="preserve">. Quando o </w:t>
      </w:r>
      <w:proofErr w:type="spellStart"/>
      <w:r w:rsidRPr="00D85342">
        <w:rPr>
          <w:i/>
          <w:iCs/>
        </w:rPr>
        <w:t>ripple</w:t>
      </w:r>
      <w:proofErr w:type="spellEnd"/>
      <w:r>
        <w:t xml:space="preserve"> é reduzido, o valor da potência fica praticamente constante e o conversor tem uma melhor operação. A </w:t>
      </w:r>
      <w:r>
        <w:fldChar w:fldCharType="begin"/>
      </w:r>
      <w:r>
        <w:instrText xml:space="preserve"> REF _Ref100498817 \h </w:instrText>
      </w:r>
      <w:r>
        <w:fldChar w:fldCharType="separate"/>
      </w:r>
      <w:r w:rsidR="007B4FE1">
        <w:t xml:space="preserve">Figura </w:t>
      </w:r>
      <w:r w:rsidR="007B4FE1">
        <w:rPr>
          <w:noProof/>
        </w:rPr>
        <w:t>2</w:t>
      </w:r>
      <w:r w:rsidR="007B4FE1">
        <w:t>.</w:t>
      </w:r>
      <w:r w:rsidR="007B4FE1">
        <w:rPr>
          <w:noProof/>
        </w:rPr>
        <w:t>3</w:t>
      </w:r>
      <w:r>
        <w:fldChar w:fldCharType="end"/>
      </w:r>
      <w:r>
        <w:t xml:space="preserve"> </w:t>
      </w:r>
      <w:r>
        <w:lastRenderedPageBreak/>
        <w:t xml:space="preserve">compara o valor do </w:t>
      </w:r>
      <w:proofErr w:type="spellStart"/>
      <w:r>
        <w:rPr>
          <w:i/>
          <w:iCs/>
        </w:rPr>
        <w:t>ripple</w:t>
      </w:r>
      <w:proofErr w:type="spellEnd"/>
      <w:r>
        <w:rPr>
          <w:i/>
          <w:iCs/>
        </w:rPr>
        <w:t xml:space="preserve"> </w:t>
      </w:r>
      <w:r>
        <w:t>da corrente para diferentes números de braços</w:t>
      </w:r>
      <w:ins w:id="299" w:author="Luis André Magalhães Barros" w:date="2022-06-13T11:44:00Z">
        <w:r w:rsidR="00B117E7">
          <w:t xml:space="preserve"> (</w:t>
        </w:r>
        <w:r w:rsidR="00B117E7" w:rsidRPr="00B117E7">
          <w:rPr>
            <w:i/>
            <w:rPrChange w:id="300" w:author="Luis André Magalhães Barros" w:date="2022-06-13T11:44:00Z">
              <w:rPr/>
            </w:rPrChange>
          </w:rPr>
          <w:t>N</w:t>
        </w:r>
        <w:r w:rsidR="00B117E7">
          <w:t>)</w:t>
        </w:r>
      </w:ins>
      <w:r>
        <w:t xml:space="preserve"> e valores </w:t>
      </w:r>
      <w:proofErr w:type="spellStart"/>
      <w:r w:rsidRPr="19FAD937">
        <w:rPr>
          <w:i/>
          <w:iCs/>
        </w:rPr>
        <w:t>duty</w:t>
      </w:r>
      <w:proofErr w:type="spellEnd"/>
      <w:r>
        <w:rPr>
          <w:i/>
          <w:iCs/>
        </w:rPr>
        <w:t xml:space="preserve"> </w:t>
      </w:r>
      <w:proofErr w:type="spellStart"/>
      <w:r w:rsidRPr="19FAD937">
        <w:rPr>
          <w:i/>
          <w:iCs/>
        </w:rPr>
        <w:t>cycle</w:t>
      </w:r>
      <w:proofErr w:type="spellEnd"/>
      <w:r w:rsidRPr="19FAD937">
        <w:rPr>
          <w:i/>
          <w:iCs/>
        </w:rPr>
        <w:t xml:space="preserve"> </w:t>
      </w:r>
      <w:r w:rsidRPr="00B3261D">
        <w:t xml:space="preserve">de operação dos </w:t>
      </w:r>
      <w:del w:id="301" w:author="Luis André Magalhães Barros" w:date="2022-06-13T17:48:00Z">
        <w:r w:rsidR="00B25C3F" w:rsidDel="00E67B6F">
          <w:delText>semicondutores</w:delText>
        </w:r>
        <w:r w:rsidRPr="00B3261D" w:rsidDel="00E67B6F">
          <w:delText xml:space="preserve"> controlado</w:delText>
        </w:r>
        <w:r w:rsidDel="00E67B6F">
          <w:delText>s</w:delText>
        </w:r>
      </w:del>
      <w:ins w:id="302" w:author="Luis André Magalhães Barros" w:date="2022-06-13T17:48:00Z">
        <w:r w:rsidR="00E67B6F">
          <w:t>MOSFET</w:t>
        </w:r>
      </w:ins>
      <w:del w:id="303" w:author="Luis André Magalhães Barros" w:date="2022-06-13T11:42:00Z">
        <w:r w:rsidDel="00B117E7">
          <w:delText xml:space="preserve">, </w:delText>
        </w:r>
      </w:del>
      <w:ins w:id="304" w:author="Luis André Magalhães Barros" w:date="2022-06-13T11:42:00Z">
        <w:r w:rsidR="00B117E7">
          <w:t xml:space="preserve">. Na </w:t>
        </w:r>
      </w:ins>
      <w:r>
        <w:t xml:space="preserve">equação </w:t>
      </w:r>
      <w:r>
        <w:fldChar w:fldCharType="begin"/>
      </w:r>
      <w:r>
        <w:instrText xml:space="preserve"> REF _Ref100498813 \h </w:instrText>
      </w:r>
      <w:r>
        <w:fldChar w:fldCharType="separate"/>
      </w:r>
      <w:r w:rsidR="007B4FE1" w:rsidRPr="00B66544">
        <w:t>(</w:t>
      </w:r>
      <w:r w:rsidR="007B4FE1">
        <w:rPr>
          <w:noProof/>
        </w:rPr>
        <w:t>2</w:t>
      </w:r>
      <w:r w:rsidR="007B4FE1">
        <w:t>.</w:t>
      </w:r>
      <w:r w:rsidR="007B4FE1">
        <w:rPr>
          <w:noProof/>
        </w:rPr>
        <w:t>1</w:t>
      </w:r>
      <w:r w:rsidR="007B4FE1" w:rsidRPr="00B66544">
        <w:t>)</w:t>
      </w:r>
      <w:r>
        <w:fldChar w:fldCharType="end"/>
      </w:r>
      <w:ins w:id="305" w:author="Luis André Magalhães Barros" w:date="2022-06-13T11:42:00Z">
        <w:r w:rsidR="00B117E7">
          <w:t xml:space="preserve"> encontra-se representado valor do </w:t>
        </w:r>
      </w:ins>
      <w:commentRangeStart w:id="306"/>
      <w:ins w:id="307" w:author="Luis André Magalhães Barros" w:date="2022-06-13T11:43:00Z">
        <w:r w:rsidR="00B117E7" w:rsidRPr="00B117E7">
          <w:rPr>
            <w:i/>
            <w:rPrChange w:id="308" w:author="Luis André Magalhães Barros" w:date="2022-06-13T11:43:00Z">
              <w:rPr/>
            </w:rPrChange>
          </w:rPr>
          <w:t>D</w:t>
        </w:r>
        <w:commentRangeEnd w:id="306"/>
        <w:r w:rsidR="00B117E7">
          <w:rPr>
            <w:rStyle w:val="Refdecomentrio"/>
            <w:rFonts w:eastAsia="Times New Roman"/>
            <w:lang w:eastAsia="pt-PT"/>
          </w:rPr>
          <w:commentReference w:id="306"/>
        </w:r>
        <w:r w:rsidR="00B117E7">
          <w:t xml:space="preserve"> em função da relação da tensão de entrada (</w:t>
        </w:r>
        <w:r w:rsidR="00B117E7" w:rsidRPr="00B117E7">
          <w:rPr>
            <w:i/>
            <w:rPrChange w:id="309" w:author="Luis André Magalhães Barros" w:date="2022-06-13T11:43:00Z">
              <w:rPr/>
            </w:rPrChange>
          </w:rPr>
          <w:t>V</w:t>
        </w:r>
        <w:r w:rsidR="00B117E7" w:rsidRPr="00B117E7">
          <w:rPr>
            <w:i/>
            <w:vertAlign w:val="subscript"/>
            <w:rPrChange w:id="310" w:author="Luis André Magalhães Barros" w:date="2022-06-13T11:43:00Z">
              <w:rPr/>
            </w:rPrChange>
          </w:rPr>
          <w:t>i</w:t>
        </w:r>
        <w:r w:rsidR="00B117E7">
          <w:t>) com a tensão de saída (</w:t>
        </w:r>
        <w:proofErr w:type="spellStart"/>
        <w:r w:rsidR="00B117E7" w:rsidRPr="00B117E7">
          <w:rPr>
            <w:i/>
            <w:rPrChange w:id="311" w:author="Luis André Magalhães Barros" w:date="2022-06-13T11:43:00Z">
              <w:rPr/>
            </w:rPrChange>
          </w:rPr>
          <w:t>V</w:t>
        </w:r>
        <w:r w:rsidR="00B117E7" w:rsidRPr="00B117E7">
          <w:rPr>
            <w:i/>
            <w:vertAlign w:val="subscript"/>
            <w:rPrChange w:id="312" w:author="Luis André Magalhães Barros" w:date="2022-06-13T11:43:00Z">
              <w:rPr/>
            </w:rPrChange>
          </w:rPr>
          <w:t>o</w:t>
        </w:r>
        <w:proofErr w:type="spellEnd"/>
        <w:r w:rsidR="00B117E7">
          <w:t>)</w:t>
        </w:r>
      </w:ins>
      <w:r>
        <w:t xml:space="preserve">. Pela observação </w:t>
      </w:r>
      <w:ins w:id="313" w:author="Luis André Magalhães Barros" w:date="2022-06-13T11:40:00Z">
        <w:r w:rsidR="00B117E7">
          <w:t xml:space="preserve">da </w:t>
        </w:r>
        <w:r w:rsidR="00B117E7">
          <w:fldChar w:fldCharType="begin"/>
        </w:r>
        <w:r w:rsidR="00B117E7">
          <w:instrText xml:space="preserve"> REF _Ref100498817 \h </w:instrText>
        </w:r>
      </w:ins>
      <w:ins w:id="314" w:author="Luis André Magalhães Barros" w:date="2022-06-13T11:40:00Z">
        <w:r w:rsidR="00B117E7">
          <w:fldChar w:fldCharType="separate"/>
        </w:r>
        <w:r w:rsidR="00B117E7">
          <w:t xml:space="preserve">Figura </w:t>
        </w:r>
        <w:r w:rsidR="00B117E7">
          <w:rPr>
            <w:noProof/>
          </w:rPr>
          <w:t>2</w:t>
        </w:r>
        <w:r w:rsidR="00B117E7">
          <w:t>.</w:t>
        </w:r>
        <w:r w:rsidR="00B117E7">
          <w:rPr>
            <w:noProof/>
          </w:rPr>
          <w:t>3</w:t>
        </w:r>
        <w:r w:rsidR="00B117E7">
          <w:fldChar w:fldCharType="end"/>
        </w:r>
      </w:ins>
      <w:del w:id="315" w:author="Luis André Magalhães Barros" w:date="2022-06-13T11:40:00Z">
        <w:r w:rsidDel="00B117E7">
          <w:delText>desta figura</w:delText>
        </w:r>
      </w:del>
      <w:r>
        <w:t>, pode</w:t>
      </w:r>
      <w:del w:id="316" w:author="Luis André Magalhães Barros" w:date="2022-06-13T11:40:00Z">
        <w:r w:rsidDel="00B117E7">
          <w:delText>-se</w:delText>
        </w:r>
      </w:del>
      <w:r>
        <w:t xml:space="preserve"> concluir</w:t>
      </w:r>
      <w:ins w:id="317" w:author="Luis André Magalhães Barros" w:date="2022-06-13T11:40:00Z">
        <w:r w:rsidR="00B117E7">
          <w:t>-se</w:t>
        </w:r>
      </w:ins>
      <w:r>
        <w:t xml:space="preserve"> que o uso de um IBC com dois braços permite reduzir para metade o </w:t>
      </w:r>
      <w:proofErr w:type="spellStart"/>
      <w:r w:rsidRPr="19FAD937">
        <w:rPr>
          <w:i/>
          <w:iCs/>
        </w:rPr>
        <w:t>ripple</w:t>
      </w:r>
      <w:proofErr w:type="spellEnd"/>
      <w:r>
        <w:t xml:space="preserve"> máximo da corrente de entrada quando comparado com o uso de apenas um braço </w:t>
      </w:r>
      <w:r>
        <w:fldChar w:fldCharType="begin" w:fldLock="1"/>
      </w:r>
      <w:r w:rsidR="00D84430">
        <w:instrText>MERGEFIELD .wWw..wWw.QIQQA_CLUSTER.oOo.175def50cc3b475f8d3c2a81ad51329f.oOo.buerger2014ripple.oOo.044768DE-3D58-4B64-9B21-478D76A61013.xXx.SEPARATE_AUTHOR_DATE.xXx..oOo.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[5]</w:t>
      </w:r>
      <w:r>
        <w:rPr>
          <w:szCs w:val="24"/>
        </w:rPr>
        <w:fldChar w:fldCharType="end"/>
      </w:r>
      <w:r>
        <w:t xml:space="preserve">. </w:t>
      </w:r>
    </w:p>
    <w:tbl>
      <w:tblPr>
        <w:tblStyle w:val="Tabelacomgrelha"/>
        <w:tblpPr w:leftFromText="141" w:rightFromText="141" w:vertAnchor="text" w:horzAnchor="margin" w:tblpY="140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3225A7" w:rsidRPr="00B66544" w14:paraId="2A2F1CE8" w14:textId="77777777" w:rsidTr="009E354D">
        <w:tc>
          <w:tcPr>
            <w:tcW w:w="850" w:type="dxa"/>
            <w:vAlign w:val="center"/>
          </w:tcPr>
          <w:p w14:paraId="7F9A2762" w14:textId="77777777" w:rsidR="003225A7" w:rsidRPr="00B66544" w:rsidRDefault="003225A7" w:rsidP="009E354D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7E5DA6E" w14:textId="77777777" w:rsidR="003225A7" w:rsidRPr="00B66544" w:rsidRDefault="003225A7" w:rsidP="009E354D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w:rPr>
                    <w:rFonts w:ascii="Cambria Math" w:hAnsi="Cambria Math"/>
                  </w:rPr>
                  <m:t>D=1-</m:t>
                </m:r>
                <w:commentRangeStart w:id="318"/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den>
                </m:f>
                <w:commentRangeEnd w:id="318"/>
                <m:r>
                  <m:rPr>
                    <m:sty m:val="p"/>
                  </m:rPr>
                  <w:rPr>
                    <w:rStyle w:val="Refdecomentrio"/>
                    <w:rFonts w:ascii="NewsGotT" w:hAnsi="NewsGotT"/>
                  </w:rPr>
                  <w:commentReference w:id="318"/>
                </m:r>
              </m:oMath>
            </m:oMathPara>
          </w:p>
        </w:tc>
        <w:tc>
          <w:tcPr>
            <w:tcW w:w="850" w:type="dxa"/>
            <w:vAlign w:val="center"/>
          </w:tcPr>
          <w:p w14:paraId="27F9834E" w14:textId="7D89DCA1" w:rsidR="003225A7" w:rsidRPr="00B66544" w:rsidRDefault="003225A7" w:rsidP="009E354D">
            <w:pPr>
              <w:pStyle w:val="EquaoPHD"/>
              <w:rPr>
                <w:rFonts w:ascii="NewsGotT" w:hAnsi="NewsGotT"/>
              </w:rPr>
            </w:pPr>
            <w:bookmarkStart w:id="319" w:name="_Ref100498813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7B4FE1">
              <w:rPr>
                <w:rFonts w:ascii="NewsGotT" w:hAnsi="NewsGotT"/>
                <w:noProof/>
              </w:rPr>
              <w:t>2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7B4FE1">
              <w:rPr>
                <w:rFonts w:ascii="NewsGotT" w:hAnsi="NewsGotT"/>
                <w:noProof/>
              </w:rPr>
              <w:t>1</w:t>
            </w:r>
            <w:r>
              <w:rPr>
                <w:rFonts w:ascii="NewsGotT" w:hAnsi="NewsGotT"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319"/>
          </w:p>
        </w:tc>
      </w:tr>
    </w:tbl>
    <w:p w14:paraId="54393E70" w14:textId="77777777" w:rsidR="003225A7" w:rsidRDefault="003225A7" w:rsidP="003225A7">
      <w:pPr>
        <w:pStyle w:val="PhDFigura"/>
      </w:pPr>
      <w:r>
        <w:tab/>
      </w:r>
      <w:commentRangeStart w:id="320"/>
      <w:r>
        <w:rPr>
          <w:noProof/>
        </w:rPr>
        <w:drawing>
          <wp:inline distT="0" distB="0" distL="0" distR="0" wp14:anchorId="7BDBDBF8" wp14:editId="3C92BBD8">
            <wp:extent cx="4498446" cy="22326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266" cy="2233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320"/>
      <w:r w:rsidR="00B117E7">
        <w:rPr>
          <w:rStyle w:val="Refdecomentrio"/>
          <w:rFonts w:ascii="NewsGotT" w:hAnsi="NewsGotT"/>
          <w:bCs w:val="0"/>
        </w:rPr>
        <w:commentReference w:id="320"/>
      </w:r>
    </w:p>
    <w:p w14:paraId="331D2DEC" w14:textId="53FFFDBE" w:rsidR="003225A7" w:rsidRDefault="003225A7" w:rsidP="003225A7">
      <w:pPr>
        <w:pStyle w:val="PhDLegendaFiguras"/>
      </w:pPr>
      <w:bookmarkStart w:id="321" w:name="_Ref100498817"/>
      <w:bookmarkStart w:id="322" w:name="_Toc100498783"/>
      <w:bookmarkStart w:id="323" w:name="_Toc105865336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2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3</w:t>
      </w:r>
      <w:r w:rsidR="00C94EE9">
        <w:rPr>
          <w:noProof/>
        </w:rPr>
        <w:fldChar w:fldCharType="end"/>
      </w:r>
      <w:bookmarkEnd w:id="321"/>
      <w:r>
        <w:t xml:space="preserve"> - </w:t>
      </w:r>
      <w:proofErr w:type="spellStart"/>
      <w:r w:rsidRPr="00074D24">
        <w:rPr>
          <w:i/>
          <w:iCs/>
        </w:rPr>
        <w:t>Ripple</w:t>
      </w:r>
      <w:proofErr w:type="spellEnd"/>
      <w:r w:rsidRPr="00D86076">
        <w:t xml:space="preserve"> de corrente de entrada em </w:t>
      </w:r>
      <w:r>
        <w:t xml:space="preserve">função do </w:t>
      </w:r>
      <w:proofErr w:type="spellStart"/>
      <w:r w:rsidRPr="00074D24">
        <w:rPr>
          <w:i/>
          <w:iCs/>
        </w:rPr>
        <w:t>duty</w:t>
      </w:r>
      <w:proofErr w:type="spellEnd"/>
      <w:r>
        <w:rPr>
          <w:i/>
          <w:iCs/>
        </w:rPr>
        <w:t xml:space="preserve"> </w:t>
      </w:r>
      <w:proofErr w:type="spellStart"/>
      <w:r w:rsidRPr="00074D24">
        <w:rPr>
          <w:i/>
          <w:iCs/>
        </w:rPr>
        <w:t>cycle</w:t>
      </w:r>
      <w:proofErr w:type="spellEnd"/>
      <w:r>
        <w:t xml:space="preserve"> (D) e do número de braços do conversor (</w:t>
      </w:r>
      <w:r w:rsidRPr="002D3DEB">
        <w:rPr>
          <w:i/>
          <w:rPrChange w:id="324" w:author="Luis André Magalhães Barros" w:date="2022-06-13T14:28:00Z">
            <w:rPr/>
          </w:rPrChange>
        </w:rPr>
        <w:t>N</w:t>
      </w:r>
      <w:r>
        <w:t>).</w:t>
      </w:r>
      <w:bookmarkEnd w:id="322"/>
      <w:bookmarkEnd w:id="323"/>
      <w:r>
        <w:t xml:space="preserve"> </w:t>
      </w:r>
    </w:p>
    <w:p w14:paraId="01778B68" w14:textId="0F9C62F8" w:rsidR="003225A7" w:rsidRPr="007A13CF" w:rsidRDefault="003225A7" w:rsidP="003225A7">
      <w:pPr>
        <w:pStyle w:val="PhDCorpo"/>
        <w:rPr>
          <w:rFonts w:ascii="Arial" w:eastAsia="Malgun Gothic" w:hAnsi="Arial" w:cs="Arial"/>
        </w:rPr>
      </w:pPr>
      <w:r>
        <w:tab/>
        <w:t xml:space="preserve">De forma a explicar de forma objetiva o princípio de funcionamento do IBC, recorreu-se ao IBC </w:t>
      </w:r>
      <w:del w:id="325" w:author="Luis André Magalhães Barros" w:date="2022-06-13T17:10:00Z">
        <w:r w:rsidDel="00EE454C">
          <w:delText xml:space="preserve">com o menor número de braços possível. Um IBC </w:delText>
        </w:r>
      </w:del>
      <w:r>
        <w:t xml:space="preserve">com dois braços, </w:t>
      </w:r>
      <w:ins w:id="326" w:author="Luis André Magalhães Barros" w:date="2022-06-13T17:10:00Z">
        <w:r w:rsidR="00EE454C">
          <w:t xml:space="preserve">tal como representado na </w:t>
        </w:r>
      </w:ins>
      <w:r>
        <w:fldChar w:fldCharType="begin"/>
      </w:r>
      <w:r>
        <w:instrText xml:space="preserve"> REF _Ref98599092 \h </w:instrText>
      </w:r>
      <w:r>
        <w:fldChar w:fldCharType="separate"/>
      </w:r>
      <w:ins w:id="327" w:author="Luis André Magalhães Barros" w:date="2022-06-13T17:11:00Z">
        <w:r w:rsidR="00EE454C">
          <w:t>Figura </w:t>
        </w:r>
        <w:r w:rsidR="00EE454C">
          <w:rPr>
            <w:noProof/>
          </w:rPr>
          <w:t>2</w:t>
        </w:r>
        <w:r w:rsidR="00EE454C">
          <w:t>.</w:t>
        </w:r>
        <w:r w:rsidR="00EE454C">
          <w:rPr>
            <w:noProof/>
          </w:rPr>
          <w:t>4</w:t>
        </w:r>
      </w:ins>
      <w:del w:id="328" w:author="Luis André Magalhães Barros" w:date="2022-06-13T17:11:00Z">
        <w:r w:rsidR="007B4FE1" w:rsidDel="00EE454C">
          <w:delText xml:space="preserve">Figura </w:delText>
        </w:r>
        <w:r w:rsidR="007B4FE1" w:rsidDel="00EE454C">
          <w:rPr>
            <w:noProof/>
          </w:rPr>
          <w:delText>2</w:delText>
        </w:r>
        <w:r w:rsidR="007B4FE1" w:rsidDel="00EE454C">
          <w:delText>.</w:delText>
        </w:r>
        <w:r w:rsidR="007B4FE1" w:rsidDel="00EE454C">
          <w:rPr>
            <w:noProof/>
          </w:rPr>
          <w:delText>4</w:delText>
        </w:r>
      </w:del>
      <w:r>
        <w:fldChar w:fldCharType="end"/>
      </w:r>
      <w:ins w:id="329" w:author="Luis André Magalhães Barros" w:date="2022-06-13T17:10:00Z">
        <w:r w:rsidR="00EE454C">
          <w:t>.</w:t>
        </w:r>
      </w:ins>
      <w:del w:id="330" w:author="Luis André Magalhães Barros" w:date="2022-06-13T17:10:00Z">
        <w:r w:rsidDel="00EE454C">
          <w:delText>,</w:delText>
        </w:r>
      </w:del>
      <w:r>
        <w:t xml:space="preserve"> </w:t>
      </w:r>
      <w:ins w:id="331" w:author="Luis André Magalhães Barros" w:date="2022-06-13T17:11:00Z">
        <w:r w:rsidR="00EE454C">
          <w:t xml:space="preserve">sendo este </w:t>
        </w:r>
      </w:ins>
      <w:del w:id="332" w:author="Luis André Magalhães Barros" w:date="2022-06-13T17:11:00Z">
        <w:r w:rsidDel="00EE454C">
          <w:delText xml:space="preserve">é </w:delText>
        </w:r>
      </w:del>
      <w:r>
        <w:t xml:space="preserve">composto por dois conversores do tipo </w:t>
      </w:r>
      <w:proofErr w:type="spellStart"/>
      <w:r w:rsidRPr="00052B63">
        <w:rPr>
          <w:i/>
          <w:iCs/>
        </w:rPr>
        <w:t>boost</w:t>
      </w:r>
      <w:proofErr w:type="spellEnd"/>
      <w:r>
        <w:t xml:space="preserve"> convencionais ligados em paralelo a operar de forma alternada. A </w:t>
      </w:r>
      <w:del w:id="333" w:author="Luis André Magalhães Barros" w:date="2022-06-13T17:14:00Z">
        <w:r w:rsidDel="00EE454C">
          <w:delText xml:space="preserve">indutância </w:delText>
        </w:r>
      </w:del>
      <w:ins w:id="334" w:author="Luis André Magalhães Barros" w:date="2022-06-13T17:14:00Z">
        <w:r w:rsidR="00EE454C">
          <w:t xml:space="preserve">bobina </w:t>
        </w:r>
      </w:ins>
      <w:commentRangeStart w:id="335"/>
      <w:r w:rsidRPr="00750D6D">
        <w:rPr>
          <w:i/>
          <w:rPrChange w:id="336" w:author="Luis André Magalhães Barros" w:date="2022-06-14T09:26:00Z">
            <w:rPr/>
          </w:rPrChange>
        </w:rPr>
        <w:t>L1</w:t>
      </w:r>
      <w:commentRangeEnd w:id="335"/>
      <w:r w:rsidR="00EE454C" w:rsidRPr="00750D6D">
        <w:rPr>
          <w:rStyle w:val="Refdecomentrio"/>
          <w:rFonts w:eastAsia="Times New Roman"/>
          <w:i/>
          <w:lang w:eastAsia="pt-PT"/>
          <w:rPrChange w:id="337" w:author="Luis André Magalhães Barros" w:date="2022-06-14T09:26:00Z">
            <w:rPr>
              <w:rStyle w:val="Refdecomentrio"/>
              <w:rFonts w:eastAsia="Times New Roman"/>
              <w:lang w:eastAsia="pt-PT"/>
            </w:rPr>
          </w:rPrChange>
        </w:rPr>
        <w:commentReference w:id="335"/>
      </w:r>
      <w:r>
        <w:t xml:space="preserve">, o </w:t>
      </w:r>
      <w:del w:id="338" w:author="Luis André Magalhães Barros" w:date="2022-06-13T17:49:00Z">
        <w:r w:rsidR="00B25C3F" w:rsidDel="00E67B6F">
          <w:delText>semicondutor</w:delText>
        </w:r>
        <w:r w:rsidDel="00E67B6F">
          <w:delText xml:space="preserve"> controlado</w:delText>
        </w:r>
      </w:del>
      <w:ins w:id="339" w:author="Luis André Magalhães Barros" w:date="2022-06-13T17:49:00Z">
        <w:r w:rsidR="00E67B6F">
          <w:t>MOSFET</w:t>
        </w:r>
      </w:ins>
      <w:r>
        <w:t xml:space="preserve"> </w:t>
      </w:r>
      <w:commentRangeStart w:id="340"/>
      <w:r w:rsidRPr="00750D6D">
        <w:rPr>
          <w:i/>
          <w:rPrChange w:id="341" w:author="Luis André Magalhães Barros" w:date="2022-06-14T09:26:00Z">
            <w:rPr/>
          </w:rPrChange>
        </w:rPr>
        <w:t>S1</w:t>
      </w:r>
      <w:ins w:id="342" w:author="Luis André Magalhães Barros" w:date="2022-06-13T17:16:00Z">
        <w:r w:rsidR="00EE454C">
          <w:t xml:space="preserve"> com</w:t>
        </w:r>
      </w:ins>
      <w:del w:id="343" w:author="Luis André Magalhães Barros" w:date="2022-06-13T17:16:00Z">
        <w:r w:rsidDel="00EE454C">
          <w:delText>, o</w:delText>
        </w:r>
      </w:del>
      <w:r>
        <w:t xml:space="preserve"> díodo </w:t>
      </w:r>
      <w:proofErr w:type="spellStart"/>
      <w:r w:rsidRPr="00AC2120">
        <w:rPr>
          <w:i/>
          <w:iCs/>
        </w:rPr>
        <w:t>freewheeling</w:t>
      </w:r>
      <w:commentRangeEnd w:id="340"/>
      <w:proofErr w:type="spellEnd"/>
      <w:r w:rsidR="00EE454C">
        <w:rPr>
          <w:rStyle w:val="Refdecomentrio"/>
          <w:rFonts w:eastAsia="Times New Roman"/>
          <w:lang w:eastAsia="pt-PT"/>
        </w:rPr>
        <w:commentReference w:id="340"/>
      </w:r>
      <w:ins w:id="344" w:author="Luis André Magalhães Barros" w:date="2022-06-13T17:17:00Z">
        <w:r w:rsidR="00EE454C">
          <w:t xml:space="preserve">, </w:t>
        </w:r>
      </w:ins>
      <w:del w:id="345" w:author="Luis André Magalhães Barros" w:date="2022-06-13T17:16:00Z">
        <w:r w:rsidRPr="00AC2120" w:rsidDel="00EE454C">
          <w:delText xml:space="preserve"> </w:delText>
        </w:r>
        <w:r w:rsidDel="00EE454C">
          <w:delText xml:space="preserve">D3 </w:delText>
        </w:r>
      </w:del>
      <w:r>
        <w:t xml:space="preserve">e o díodo </w:t>
      </w:r>
      <w:r w:rsidRPr="00750D6D">
        <w:rPr>
          <w:i/>
          <w:rPrChange w:id="346" w:author="Luis André Magalhães Barros" w:date="2022-06-14T09:26:00Z">
            <w:rPr/>
          </w:rPrChange>
        </w:rPr>
        <w:t>D1</w:t>
      </w:r>
      <w:r>
        <w:t xml:space="preserve"> formam o primeiro conversor, ao passo que a </w:t>
      </w:r>
      <w:del w:id="347" w:author="Luis André Magalhães Barros" w:date="2022-06-13T17:15:00Z">
        <w:r w:rsidDel="00EE454C">
          <w:delText xml:space="preserve">indutância </w:delText>
        </w:r>
      </w:del>
      <w:ins w:id="348" w:author="Luis André Magalhães Barros" w:date="2022-06-13T17:15:00Z">
        <w:r w:rsidR="00EE454C">
          <w:t xml:space="preserve">bobina </w:t>
        </w:r>
      </w:ins>
      <w:r w:rsidRPr="00750D6D">
        <w:rPr>
          <w:i/>
          <w:rPrChange w:id="349" w:author="Luis André Magalhães Barros" w:date="2022-06-14T09:26:00Z">
            <w:rPr/>
          </w:rPrChange>
        </w:rPr>
        <w:t>L2</w:t>
      </w:r>
      <w:r>
        <w:t xml:space="preserve">, o </w:t>
      </w:r>
      <w:del w:id="350" w:author="Luis André Magalhães Barros" w:date="2022-06-13T17:49:00Z">
        <w:r w:rsidR="00B25C3F" w:rsidDel="00E67B6F">
          <w:delText>semicondutor</w:delText>
        </w:r>
        <w:r w:rsidDel="00E67B6F">
          <w:delText xml:space="preserve"> controlado</w:delText>
        </w:r>
      </w:del>
      <w:ins w:id="351" w:author="Luis André Magalhães Barros" w:date="2022-06-13T17:49:00Z">
        <w:r w:rsidR="00E67B6F">
          <w:t>MOSFET</w:t>
        </w:r>
      </w:ins>
      <w:del w:id="352" w:author="Luis André Magalhães Barros" w:date="2022-06-13T17:49:00Z">
        <w:r w:rsidDel="00E67B6F">
          <w:delText xml:space="preserve"> </w:delText>
        </w:r>
      </w:del>
      <w:ins w:id="353" w:author="Luis André Magalhães Barros" w:date="2022-06-13T17:49:00Z">
        <w:r w:rsidR="00E67B6F">
          <w:t> </w:t>
        </w:r>
      </w:ins>
      <w:r>
        <w:t>S2</w:t>
      </w:r>
      <w:del w:id="354" w:author="Luis André Magalhães Barros" w:date="2022-06-13T17:17:00Z">
        <w:r w:rsidDel="00EE454C">
          <w:delText>,</w:delText>
        </w:r>
        <w:r w:rsidRPr="00AC2120" w:rsidDel="00EE454C">
          <w:delText xml:space="preserve"> </w:delText>
        </w:r>
      </w:del>
      <w:ins w:id="355" w:author="Luis André Magalhães Barros" w:date="2022-06-13T17:17:00Z">
        <w:r w:rsidR="00EE454C">
          <w:t xml:space="preserve"> com</w:t>
        </w:r>
      </w:ins>
      <w:del w:id="356" w:author="Luis André Magalhães Barros" w:date="2022-06-13T17:17:00Z">
        <w:r w:rsidDel="00EE454C">
          <w:delText>o</w:delText>
        </w:r>
      </w:del>
      <w:r>
        <w:t xml:space="preserve"> díodo </w:t>
      </w:r>
      <w:proofErr w:type="spellStart"/>
      <w:r w:rsidRPr="00AC2120">
        <w:rPr>
          <w:i/>
          <w:iCs/>
        </w:rPr>
        <w:t>freewheeling</w:t>
      </w:r>
      <w:proofErr w:type="spellEnd"/>
      <w:del w:id="357" w:author="Luis André Magalhães Barros" w:date="2022-06-13T17:17:00Z">
        <w:r w:rsidRPr="00AC2120" w:rsidDel="00EE454C">
          <w:delText xml:space="preserve"> </w:delText>
        </w:r>
      </w:del>
      <w:ins w:id="358" w:author="Luis André Magalhães Barros" w:date="2022-06-13T17:17:00Z">
        <w:r w:rsidR="00EE454C">
          <w:t xml:space="preserve">, </w:t>
        </w:r>
      </w:ins>
      <w:del w:id="359" w:author="Luis André Magalhães Barros" w:date="2022-06-13T17:17:00Z">
        <w:r w:rsidDel="00EE454C">
          <w:delText xml:space="preserve">D4 </w:delText>
        </w:r>
      </w:del>
      <w:r>
        <w:t xml:space="preserve">e o díodo </w:t>
      </w:r>
      <w:r w:rsidRPr="00750D6D">
        <w:rPr>
          <w:i/>
          <w:rPrChange w:id="360" w:author="Luis André Magalhães Barros" w:date="2022-06-14T09:26:00Z">
            <w:rPr/>
          </w:rPrChange>
        </w:rPr>
        <w:t>D2</w:t>
      </w:r>
      <w:r>
        <w:t xml:space="preserve"> formam o segundo conversor. O IBC de dois </w:t>
      </w:r>
      <w:del w:id="361" w:author="Luis André Magalhães Barros" w:date="2022-06-13T17:39:00Z">
        <w:r w:rsidDel="00314B02">
          <w:delText xml:space="preserve">níveis </w:delText>
        </w:r>
      </w:del>
      <w:ins w:id="362" w:author="Luis André Magalhães Barros" w:date="2022-06-13T17:39:00Z">
        <w:r w:rsidR="00314B02">
          <w:t xml:space="preserve">braços </w:t>
        </w:r>
      </w:ins>
      <w:r>
        <w:t xml:space="preserve">partilha o mesmo filtro capacitivo, </w:t>
      </w:r>
      <w:r w:rsidRPr="00750D6D">
        <w:rPr>
          <w:i/>
          <w:rPrChange w:id="363" w:author="Luis André Magalhães Barros" w:date="2022-06-14T09:26:00Z">
            <w:rPr/>
          </w:rPrChange>
        </w:rPr>
        <w:t>C1</w:t>
      </w:r>
      <w:r>
        <w:t xml:space="preserve">, na saída. O ângulo de desfasamento do controlo dos </w:t>
      </w:r>
      <w:del w:id="364" w:author="Luis André Magalhães Barros" w:date="2022-06-13T17:49:00Z">
        <w:r w:rsidDel="00E67B6F">
          <w:delText xml:space="preserve">interruptores </w:delText>
        </w:r>
      </w:del>
      <w:ins w:id="365" w:author="Luis André Magalhães Barros" w:date="2022-06-13T17:49:00Z">
        <w:r w:rsidR="00E67B6F">
          <w:t xml:space="preserve">MOSFET </w:t>
        </w:r>
      </w:ins>
      <w:r>
        <w:t>é dado por 360</w:t>
      </w:r>
      <w:del w:id="366" w:author="Luis André Magalhães Barros" w:date="2022-06-13T17:38:00Z">
        <w:r w:rsidDel="00314B02">
          <w:delText xml:space="preserve"> </w:delText>
        </w:r>
      </w:del>
      <w:r>
        <w:t>º</w:t>
      </w:r>
      <w:del w:id="367" w:author="Luis André Magalhães Barros" w:date="2022-06-13T17:38:00Z">
        <w:r w:rsidDel="00314B02">
          <w:delText xml:space="preserve"> </w:delText>
        </w:r>
      </w:del>
      <w:r>
        <w:t>/</w:t>
      </w:r>
      <w:del w:id="368" w:author="Luis André Magalhães Barros" w:date="2022-06-13T17:38:00Z">
        <w:r w:rsidRPr="00314B02" w:rsidDel="00314B02">
          <w:rPr>
            <w:i/>
            <w:rPrChange w:id="369" w:author="Luis André Magalhães Barros" w:date="2022-06-13T17:38:00Z">
              <w:rPr/>
            </w:rPrChange>
          </w:rPr>
          <w:delText xml:space="preserve"> </w:delText>
        </w:r>
      </w:del>
      <w:r w:rsidRPr="00314B02">
        <w:rPr>
          <w:i/>
          <w:rPrChange w:id="370" w:author="Luis André Magalhães Barros" w:date="2022-06-13T17:38:00Z">
            <w:rPr/>
          </w:rPrChange>
        </w:rPr>
        <w:t>N</w:t>
      </w:r>
      <w:r>
        <w:t xml:space="preserve">, sendo </w:t>
      </w:r>
      <w:r w:rsidRPr="00314B02">
        <w:rPr>
          <w:i/>
          <w:rPrChange w:id="371" w:author="Luis André Magalhães Barros" w:date="2022-06-13T17:38:00Z">
            <w:rPr/>
          </w:rPrChange>
        </w:rPr>
        <w:t>N</w:t>
      </w:r>
      <w:r>
        <w:t xml:space="preserve"> o número de braços do conversor. No caso de IBC de dois braços, o controlo dos </w:t>
      </w:r>
      <w:del w:id="372" w:author="Luis André Magalhães Barros" w:date="2022-06-13T17:49:00Z">
        <w:r w:rsidDel="00E67B6F">
          <w:delText xml:space="preserve">interruptores </w:delText>
        </w:r>
      </w:del>
      <w:ins w:id="373" w:author="Luis André Magalhães Barros" w:date="2022-06-13T17:49:00Z">
        <w:r w:rsidR="00E67B6F">
          <w:t xml:space="preserve">MOSFET </w:t>
        </w:r>
      </w:ins>
      <w:r>
        <w:t xml:space="preserve">apresenta um desfasamento de 180 º. </w:t>
      </w:r>
      <w:ins w:id="374" w:author="Luis André Magalhães Barros" w:date="2022-06-13T17:40:00Z">
        <w:r w:rsidR="00314B02">
          <w:t xml:space="preserve">Por sua vez, </w:t>
        </w:r>
      </w:ins>
      <w:del w:id="375" w:author="Luis André Magalhães Barros" w:date="2022-06-13T17:40:00Z">
        <w:r w:rsidRPr="00C25CFC" w:rsidDel="00314B02">
          <w:delText>O</w:delText>
        </w:r>
      </w:del>
      <w:ins w:id="376" w:author="Luis André Magalhães Barros" w:date="2022-06-13T17:40:00Z">
        <w:r w:rsidR="00314B02">
          <w:t>o</w:t>
        </w:r>
      </w:ins>
      <w:r w:rsidRPr="00C25CFC">
        <w:t xml:space="preserve"> número de </w:t>
      </w:r>
      <w:del w:id="377" w:author="Luis André Magalhães Barros" w:date="2022-06-13T17:49:00Z">
        <w:r w:rsidR="007F6C6E" w:rsidDel="00E67B6F">
          <w:delText>semicondutores</w:delText>
        </w:r>
        <w:r w:rsidRPr="00C25CFC" w:rsidDel="00E67B6F">
          <w:delText xml:space="preserve"> controlados</w:delText>
        </w:r>
      </w:del>
      <w:ins w:id="378" w:author="Luis André Magalhães Barros" w:date="2022-06-13T17:49:00Z">
        <w:r w:rsidR="00E67B6F">
          <w:t>MOSFET</w:t>
        </w:r>
      </w:ins>
      <w:r w:rsidRPr="00C25CFC">
        <w:t xml:space="preserve"> simultaneamente </w:t>
      </w:r>
      <w:del w:id="379" w:author="Luis André Magalhães Barros" w:date="2022-06-13T17:49:00Z">
        <w:r w:rsidR="00C25CFC" w:rsidRPr="00C25CFC" w:rsidDel="00E67B6F">
          <w:delText xml:space="preserve">ligados </w:delText>
        </w:r>
      </w:del>
      <w:ins w:id="380" w:author="Luis André Magalhães Barros" w:date="2022-06-13T17:49:00Z">
        <w:r w:rsidR="00E67B6F">
          <w:t>em condução</w:t>
        </w:r>
        <w:r w:rsidR="00E67B6F" w:rsidRPr="00C25CFC">
          <w:t xml:space="preserve"> </w:t>
        </w:r>
      </w:ins>
      <w:r w:rsidR="00C25CFC" w:rsidRPr="00C25CFC">
        <w:t>depende do valor d</w:t>
      </w:r>
      <w:r w:rsidRPr="00C25CFC">
        <w:t xml:space="preserve">o </w:t>
      </w:r>
      <w:commentRangeStart w:id="381"/>
      <w:proofErr w:type="spellStart"/>
      <w:r w:rsidRPr="00C25CFC">
        <w:rPr>
          <w:i/>
        </w:rPr>
        <w:t>duty</w:t>
      </w:r>
      <w:proofErr w:type="spellEnd"/>
      <w:r w:rsidRPr="00C25CFC">
        <w:rPr>
          <w:i/>
        </w:rPr>
        <w:t xml:space="preserve"> </w:t>
      </w:r>
      <w:proofErr w:type="spellStart"/>
      <w:r w:rsidRPr="00C25CFC">
        <w:rPr>
          <w:i/>
        </w:rPr>
        <w:t>cycle</w:t>
      </w:r>
      <w:commentRangeEnd w:id="381"/>
      <w:proofErr w:type="spellEnd"/>
      <w:r w:rsidR="00314B02">
        <w:rPr>
          <w:rStyle w:val="Refdecomentrio"/>
          <w:rFonts w:eastAsia="Times New Roman"/>
          <w:lang w:eastAsia="pt-PT"/>
        </w:rPr>
        <w:commentReference w:id="381"/>
      </w:r>
      <w:r w:rsidRPr="00C25CFC">
        <w:t>.</w:t>
      </w:r>
      <w:r>
        <w:t xml:space="preserve"> </w:t>
      </w:r>
    </w:p>
    <w:p w14:paraId="622BD1FF" w14:textId="3E2C868C" w:rsidR="003225A7" w:rsidRDefault="007E4B0F" w:rsidP="003225A7">
      <w:pPr>
        <w:pStyle w:val="PhDFigura"/>
      </w:pPr>
      <w:r>
        <w:rPr>
          <w:noProof/>
        </w:rPr>
        <w:drawing>
          <wp:inline distT="0" distB="0" distL="0" distR="0" wp14:anchorId="4C172DB4" wp14:editId="58CD5C7B">
            <wp:extent cx="4320000" cy="1614545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6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40CD6" w14:textId="19C0A4FD" w:rsidR="003225A7" w:rsidRDefault="003225A7" w:rsidP="003225A7">
      <w:pPr>
        <w:pStyle w:val="PhDLegendaFiguras"/>
      </w:pPr>
      <w:bookmarkStart w:id="382" w:name="_Ref98599092"/>
      <w:bookmarkStart w:id="383" w:name="_Toc100498784"/>
      <w:bookmarkStart w:id="384" w:name="_Toc105865337"/>
      <w:del w:id="385" w:author="Luis André Magalhães Barros" w:date="2022-06-13T17:11:00Z">
        <w:r w:rsidDel="00EE454C">
          <w:delText xml:space="preserve">Figura </w:delText>
        </w:r>
      </w:del>
      <w:ins w:id="386" w:author="Luis André Magalhães Barros" w:date="2022-06-13T17:11:00Z">
        <w:r w:rsidR="00EE454C">
          <w:t>Figura </w:t>
        </w:r>
      </w:ins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2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bookmarkEnd w:id="382"/>
      <w:del w:id="387" w:author="Luis André Magalhães Barros" w:date="2022-06-13T17:11:00Z">
        <w:r w:rsidDel="00EE454C">
          <w:delText xml:space="preserve"> </w:delText>
        </w:r>
      </w:del>
      <w:ins w:id="388" w:author="Luis André Magalhães Barros" w:date="2022-06-13T17:11:00Z">
        <w:r w:rsidR="00EE454C">
          <w:t> </w:t>
        </w:r>
      </w:ins>
      <w:del w:id="389" w:author="Luis André Magalhães Barros" w:date="2022-06-13T17:40:00Z">
        <w:r w:rsidDel="00314B02">
          <w:delText>-</w:delText>
        </w:r>
      </w:del>
      <w:ins w:id="390" w:author="Luis André Magalhães Barros" w:date="2022-06-13T17:40:00Z">
        <w:r w:rsidR="00314B02">
          <w:t>–</w:t>
        </w:r>
      </w:ins>
      <w:r>
        <w:t xml:space="preserve"> </w:t>
      </w:r>
      <w:ins w:id="391" w:author="Luis André Magalhães Barros" w:date="2022-06-13T17:40:00Z">
        <w:r w:rsidR="00314B02">
          <w:t xml:space="preserve">Esquema elétrico do </w:t>
        </w:r>
      </w:ins>
      <w:del w:id="392" w:author="Luis André Magalhães Barros" w:date="2022-06-13T17:40:00Z">
        <w:r w:rsidDel="00314B02">
          <w:delText>C</w:delText>
        </w:r>
      </w:del>
      <w:ins w:id="393" w:author="Luis André Magalhães Barros" w:date="2022-06-13T17:40:00Z">
        <w:r w:rsidR="00314B02">
          <w:t>c</w:t>
        </w:r>
      </w:ins>
      <w:r>
        <w:t>onversor CC</w:t>
      </w:r>
      <w:ins w:id="394" w:author="Luis André Magalhães Barros" w:date="2022-06-13T17:40:00Z">
        <w:r w:rsidR="00314B02">
          <w:t>-CC</w:t>
        </w:r>
      </w:ins>
      <w:r>
        <w:t xml:space="preserve"> do tipo </w:t>
      </w:r>
      <w:proofErr w:type="spellStart"/>
      <w:r w:rsidRPr="08EC6789">
        <w:rPr>
          <w:i/>
          <w:iCs/>
        </w:rPr>
        <w:t>boost</w:t>
      </w:r>
      <w:proofErr w:type="spellEnd"/>
      <w:r>
        <w:t xml:space="preserve"> entrelaçado com 2 braços.</w:t>
      </w:r>
      <w:bookmarkEnd w:id="383"/>
      <w:bookmarkEnd w:id="384"/>
    </w:p>
    <w:p w14:paraId="700D53F1" w14:textId="0623444E" w:rsidR="003225A7" w:rsidRDefault="003225A7" w:rsidP="003225A7">
      <w:pPr>
        <w:pStyle w:val="PhDCorpo"/>
      </w:pPr>
      <w:r>
        <w:lastRenderedPageBreak/>
        <w:tab/>
        <w:t xml:space="preserve">Existem duas regiões de operação possíveis consoante </w:t>
      </w:r>
      <w:r w:rsidR="007F6C6E">
        <w:t>o</w:t>
      </w:r>
      <w:r>
        <w:t xml:space="preserve"> valor</w:t>
      </w:r>
      <w:r w:rsidR="007F6C6E">
        <w:t xml:space="preserve"> do </w:t>
      </w:r>
      <w:commentRangeStart w:id="395"/>
      <w:del w:id="396" w:author="Luis André Magalhães Barros" w:date="2022-06-13T17:49:00Z">
        <w:r w:rsidR="007F6C6E" w:rsidRPr="00C25CFC" w:rsidDel="00E67B6F">
          <w:rPr>
            <w:i/>
          </w:rPr>
          <w:delText>duty cycle</w:delText>
        </w:r>
        <w:commentRangeEnd w:id="395"/>
        <w:r w:rsidR="007E355F" w:rsidDel="00E67B6F">
          <w:rPr>
            <w:rStyle w:val="Refdecomentrio"/>
            <w:rFonts w:eastAsia="Times New Roman"/>
            <w:lang w:eastAsia="pt-PT"/>
          </w:rPr>
          <w:commentReference w:id="395"/>
        </w:r>
      </w:del>
      <w:ins w:id="397" w:author="Luis André Magalhães Barros" w:date="2022-06-13T17:49:00Z">
        <w:r w:rsidR="00E67B6F">
          <w:rPr>
            <w:i/>
          </w:rPr>
          <w:t>D</w:t>
        </w:r>
      </w:ins>
      <w:ins w:id="398" w:author="Luis André Magalhães Barros" w:date="2022-06-13T19:03:00Z">
        <w:r w:rsidR="00576A26" w:rsidRPr="00576A26">
          <w:rPr>
            <w:rPrChange w:id="399" w:author="Luis André Magalhães Barros" w:date="2022-06-13T19:04:00Z">
              <w:rPr>
                <w:i/>
              </w:rPr>
            </w:rPrChange>
          </w:rPr>
          <w:t>: (i)</w:t>
        </w:r>
      </w:ins>
      <w:ins w:id="400" w:author="Luis André Magalhães Barros" w:date="2022-06-13T19:07:00Z">
        <w:r w:rsidR="00E20C5B">
          <w:t> </w:t>
        </w:r>
      </w:ins>
      <w:ins w:id="401" w:author="Luis André Magalhães Barros" w:date="2022-06-13T19:03:00Z">
        <w:r w:rsidR="00576A26" w:rsidRPr="00576A26">
          <w:rPr>
            <w:rPrChange w:id="402" w:author="Luis André Magalhães Barros" w:date="2022-06-13T19:04:00Z">
              <w:rPr>
                <w:i/>
              </w:rPr>
            </w:rPrChange>
          </w:rPr>
          <w:t>para valores de D</w:t>
        </w:r>
      </w:ins>
      <w:ins w:id="403" w:author="Luis André Magalhães Barros" w:date="2022-06-13T19:07:00Z">
        <w:r w:rsidR="00E20C5B">
          <w:t> </w:t>
        </w:r>
      </w:ins>
      <w:ins w:id="404" w:author="Luis André Magalhães Barros" w:date="2022-06-13T19:03:00Z">
        <w:r w:rsidR="00576A26" w:rsidRPr="00576A26">
          <w:rPr>
            <w:rPrChange w:id="405" w:author="Luis André Magalhães Barros" w:date="2022-06-13T19:04:00Z">
              <w:rPr>
                <w:i/>
              </w:rPr>
            </w:rPrChange>
          </w:rPr>
          <w:t>&lt;</w:t>
        </w:r>
      </w:ins>
      <w:ins w:id="406" w:author="Luis André Magalhães Barros" w:date="2022-06-13T19:07:00Z">
        <w:r w:rsidR="00E20C5B">
          <w:t> </w:t>
        </w:r>
      </w:ins>
      <w:ins w:id="407" w:author="Luis André Magalhães Barros" w:date="2022-06-13T19:03:00Z">
        <w:r w:rsidR="00576A26" w:rsidRPr="00576A26">
          <w:rPr>
            <w:rPrChange w:id="408" w:author="Luis André Magalhães Barros" w:date="2022-06-13T19:04:00Z">
              <w:rPr>
                <w:i/>
              </w:rPr>
            </w:rPrChange>
          </w:rPr>
          <w:t>0,5; (</w:t>
        </w:r>
        <w:proofErr w:type="spellStart"/>
        <w:r w:rsidR="00576A26" w:rsidRPr="00576A26">
          <w:rPr>
            <w:rPrChange w:id="409" w:author="Luis André Magalhães Barros" w:date="2022-06-13T19:04:00Z">
              <w:rPr>
                <w:i/>
              </w:rPr>
            </w:rPrChange>
          </w:rPr>
          <w:t>ii</w:t>
        </w:r>
        <w:proofErr w:type="spellEnd"/>
        <w:r w:rsidR="00576A26" w:rsidRPr="00576A26">
          <w:rPr>
            <w:rPrChange w:id="410" w:author="Luis André Magalhães Barros" w:date="2022-06-13T19:04:00Z">
              <w:rPr>
                <w:i/>
              </w:rPr>
            </w:rPrChange>
          </w:rPr>
          <w:t>)</w:t>
        </w:r>
      </w:ins>
      <w:ins w:id="411" w:author="Luis André Magalhães Barros" w:date="2022-06-13T19:07:00Z">
        <w:r w:rsidR="00E20C5B">
          <w:t> </w:t>
        </w:r>
      </w:ins>
      <w:ins w:id="412" w:author="Luis André Magalhães Barros" w:date="2022-06-13T19:03:00Z">
        <w:r w:rsidR="00576A26" w:rsidRPr="00576A26">
          <w:rPr>
            <w:rPrChange w:id="413" w:author="Luis André Magalhães Barros" w:date="2022-06-13T19:04:00Z">
              <w:rPr>
                <w:i/>
              </w:rPr>
            </w:rPrChange>
          </w:rPr>
          <w:t>e para valores de D</w:t>
        </w:r>
      </w:ins>
      <w:ins w:id="414" w:author="Luis André Magalhães Barros" w:date="2022-06-13T19:07:00Z">
        <w:r w:rsidR="00E20C5B">
          <w:t> </w:t>
        </w:r>
        <w:r w:rsidR="00E20C5B" w:rsidRPr="00ED3B94">
          <w:t>≥</w:t>
        </w:r>
        <w:r w:rsidR="00E20C5B">
          <w:t> </w:t>
        </w:r>
      </w:ins>
      <w:ins w:id="415" w:author="Luis André Magalhães Barros" w:date="2022-06-13T19:04:00Z">
        <w:r w:rsidR="00576A26" w:rsidRPr="00576A26">
          <w:rPr>
            <w:rPrChange w:id="416" w:author="Luis André Magalhães Barros" w:date="2022-06-13T19:04:00Z">
              <w:rPr>
                <w:i/>
              </w:rPr>
            </w:rPrChange>
          </w:rPr>
          <w:t>0,5</w:t>
        </w:r>
      </w:ins>
      <w:r>
        <w:t xml:space="preserve">. </w:t>
      </w:r>
      <w:ins w:id="417" w:author="Luis André Magalhães Barros" w:date="2022-06-13T19:04:00Z">
        <w:r w:rsidR="00576A26">
          <w:t>Considerando a primeira condição, para valores de</w:t>
        </w:r>
      </w:ins>
      <w:del w:id="418" w:author="Luis André Magalhães Barros" w:date="2022-06-13T19:04:00Z">
        <w:r w:rsidDel="00576A26">
          <w:delText>Quando o</w:delText>
        </w:r>
      </w:del>
      <w:r w:rsidRPr="0045659C">
        <w:t xml:space="preserve"> </w:t>
      </w:r>
      <w:r w:rsidRPr="00E67B6F">
        <w:rPr>
          <w:i/>
          <w:rPrChange w:id="419" w:author="Luis André Magalhães Barros" w:date="2022-06-13T17:49:00Z">
            <w:rPr/>
          </w:rPrChange>
        </w:rPr>
        <w:t>D</w:t>
      </w:r>
      <w:r>
        <w:t xml:space="preserve"> &lt; 0,5</w:t>
      </w:r>
      <w:ins w:id="420" w:author="Luis André Magalhães Barros" w:date="2022-06-13T17:47:00Z">
        <w:r w:rsidR="007E355F">
          <w:t>,</w:t>
        </w:r>
      </w:ins>
      <w:r>
        <w:t xml:space="preserve"> os </w:t>
      </w:r>
      <w:del w:id="421" w:author="Luis André Magalhães Barros" w:date="2022-06-13T17:49:00Z">
        <w:r w:rsidR="007F6C6E" w:rsidDel="00E67B6F">
          <w:delText>semicondutores</w:delText>
        </w:r>
        <w:r w:rsidDel="00E67B6F">
          <w:delText xml:space="preserve"> </w:delText>
        </w:r>
      </w:del>
      <w:ins w:id="422" w:author="Luis André Magalhães Barros" w:date="2022-06-13T17:49:00Z">
        <w:r w:rsidR="00E67B6F">
          <w:t xml:space="preserve">MOSFET </w:t>
        </w:r>
      </w:ins>
      <w:del w:id="423" w:author="Luis André Magalhães Barros" w:date="2022-06-13T17:50:00Z">
        <w:r w:rsidDel="00E67B6F">
          <w:delText xml:space="preserve">controlados </w:delText>
        </w:r>
      </w:del>
      <w:r>
        <w:t xml:space="preserve">nunca conduzem ao mesmo tempo. De modo a fazer o estudo do comportamento do conversor nesta região, e considerando o modo de condução continua (CCM), é possível dividir o funcionamento em quatro estágios </w:t>
      </w:r>
      <w:r>
        <w:fldChar w:fldCharType="begin" w:fldLock="1"/>
      </w:r>
      <w:r w:rsidR="00D84430">
        <w:instrText>MERGEFIELD .wWw..wWw.QIQQA_CLUSTER.oOo.d058b975d170472fa3dc720f8b9c3fab.oOo.jang2007interleaved.oOo.044768DE-3D58-4B64-9B21-478D76A61013.xXx.SEPARATE_AUTHOR_DATE.xXx..oOo.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[6]</w:t>
      </w:r>
      <w:r>
        <w:rPr>
          <w:szCs w:val="24"/>
        </w:rPr>
        <w:fldChar w:fldCharType="end"/>
      </w:r>
      <w:r>
        <w:t xml:space="preserve">. Assumindo que os parâmetros dos dois conversores são idênticos, um exemplo meramente ilustrativo das formas de onda do controlo dos </w:t>
      </w:r>
      <w:del w:id="424" w:author="Luis André Magalhães Barros" w:date="2022-06-13T17:50:00Z">
        <w:r w:rsidDel="00E67B6F">
          <w:delText>interruptores controlados</w:delText>
        </w:r>
      </w:del>
      <w:ins w:id="425" w:author="Luis André Magalhães Barros" w:date="2022-06-13T17:50:00Z">
        <w:r w:rsidR="00E67B6F">
          <w:t>MOSFET</w:t>
        </w:r>
      </w:ins>
      <w:r>
        <w:t xml:space="preserve"> e das correntes nas </w:t>
      </w:r>
      <w:del w:id="426" w:author="Luis André Magalhães Barros" w:date="2022-06-13T17:50:00Z">
        <w:r w:rsidDel="00E67B6F">
          <w:delText xml:space="preserve">indutâncias </w:delText>
        </w:r>
      </w:del>
      <w:ins w:id="427" w:author="Luis André Magalhães Barros" w:date="2022-06-13T17:50:00Z">
        <w:r w:rsidR="00E67B6F">
          <w:t xml:space="preserve">bobinas </w:t>
        </w:r>
      </w:ins>
      <w:r>
        <w:t xml:space="preserve">é apresentado na </w:t>
      </w:r>
      <w:r>
        <w:fldChar w:fldCharType="begin"/>
      </w:r>
      <w:r>
        <w:instrText xml:space="preserve"> REF _Ref98949487 \h </w:instrText>
      </w:r>
      <w:r>
        <w:fldChar w:fldCharType="separate"/>
      </w:r>
      <w:r w:rsidR="007B4FE1">
        <w:t xml:space="preserve">Figura </w:t>
      </w:r>
      <w:r w:rsidR="007B4FE1">
        <w:rPr>
          <w:noProof/>
        </w:rPr>
        <w:t>2</w:t>
      </w:r>
      <w:r w:rsidR="007B4FE1">
        <w:t>.</w:t>
      </w:r>
      <w:r w:rsidR="007B4FE1">
        <w:rPr>
          <w:noProof/>
        </w:rPr>
        <w:t>5</w:t>
      </w:r>
      <w:r>
        <w:fldChar w:fldCharType="end"/>
      </w:r>
      <w:r>
        <w:t xml:space="preserve">. </w:t>
      </w:r>
    </w:p>
    <w:p w14:paraId="4A5A3B76" w14:textId="77777777" w:rsidR="003225A7" w:rsidRDefault="003225A7" w:rsidP="003225A7">
      <w:pPr>
        <w:pStyle w:val="PhDFigura"/>
      </w:pPr>
      <w:r>
        <w:rPr>
          <w:noProof/>
        </w:rPr>
        <w:drawing>
          <wp:inline distT="0" distB="0" distL="0" distR="0" wp14:anchorId="4DDB4ADE" wp14:editId="70D4147E">
            <wp:extent cx="4024065" cy="3214800"/>
            <wp:effectExtent l="0" t="0" r="0" b="5080"/>
            <wp:docPr id="33" name="Picture 3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065" cy="32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801E7" w14:textId="5B9F6042" w:rsidR="003225A7" w:rsidRDefault="003225A7" w:rsidP="003225A7">
      <w:pPr>
        <w:pStyle w:val="PhDLegendaFiguras"/>
      </w:pPr>
      <w:bookmarkStart w:id="428" w:name="_Ref98949487"/>
      <w:bookmarkStart w:id="429" w:name="_Toc100498785"/>
      <w:bookmarkStart w:id="430" w:name="_Toc105865338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2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5</w:t>
      </w:r>
      <w:r w:rsidR="00C94EE9">
        <w:rPr>
          <w:noProof/>
        </w:rPr>
        <w:fldChar w:fldCharType="end"/>
      </w:r>
      <w:bookmarkEnd w:id="428"/>
      <w:r>
        <w:t xml:space="preserve"> </w:t>
      </w:r>
      <w:r w:rsidRPr="006C5AC9">
        <w:t xml:space="preserve">- Formas de onda ideais do conversor CC-CC do tipo </w:t>
      </w:r>
      <w:proofErr w:type="spellStart"/>
      <w:r w:rsidRPr="00576A26">
        <w:rPr>
          <w:i/>
          <w:rPrChange w:id="431" w:author="Luis André Magalhães Barros" w:date="2022-06-13T19:02:00Z">
            <w:rPr/>
          </w:rPrChange>
        </w:rPr>
        <w:t>boost</w:t>
      </w:r>
      <w:proofErr w:type="spellEnd"/>
      <w:r w:rsidRPr="006C5AC9">
        <w:t xml:space="preserve"> entrelaçado, </w:t>
      </w:r>
      <w:r w:rsidRPr="00576A26">
        <w:rPr>
          <w:i/>
          <w:rPrChange w:id="432" w:author="Luis André Magalhães Barros" w:date="2022-06-13T18:56:00Z">
            <w:rPr/>
          </w:rPrChange>
        </w:rPr>
        <w:t>D</w:t>
      </w:r>
      <w:r>
        <w:t xml:space="preserve"> &lt; </w:t>
      </w:r>
      <w:r w:rsidRPr="006C5AC9">
        <w:t>0,5</w:t>
      </w:r>
      <w:r>
        <w:t>.</w:t>
      </w:r>
      <w:bookmarkEnd w:id="429"/>
      <w:bookmarkEnd w:id="430"/>
    </w:p>
    <w:p w14:paraId="025D9AD7" w14:textId="474A764F" w:rsidR="003225A7" w:rsidRDefault="003225A7" w:rsidP="003225A7">
      <w:pPr>
        <w:pStyle w:val="PhDCorpo"/>
      </w:pPr>
      <w:r>
        <w:tab/>
        <w:t>O primeiro estágio</w:t>
      </w:r>
      <w:del w:id="433" w:author="Luis André Magalhães Barros" w:date="2022-06-13T17:51:00Z">
        <w:r w:rsidDel="00E67B6F">
          <w:delText xml:space="preserve">, </w:delText>
        </w:r>
        <w:r w:rsidDel="00E67B6F">
          <w:fldChar w:fldCharType="begin"/>
        </w:r>
        <w:r w:rsidDel="00E67B6F">
          <w:delInstrText xml:space="preserve"> REF _Ref98950058 \h </w:delInstrText>
        </w:r>
        <w:r w:rsidDel="00E67B6F">
          <w:fldChar w:fldCharType="separate"/>
        </w:r>
        <w:r w:rsidR="007B4FE1" w:rsidDel="00E67B6F">
          <w:delText xml:space="preserve">Figura </w:delText>
        </w:r>
        <w:r w:rsidR="007B4FE1" w:rsidDel="00E67B6F">
          <w:rPr>
            <w:noProof/>
          </w:rPr>
          <w:delText>2</w:delText>
        </w:r>
        <w:r w:rsidR="007B4FE1" w:rsidDel="00E67B6F">
          <w:delText>.</w:delText>
        </w:r>
        <w:r w:rsidR="007B4FE1" w:rsidDel="00E67B6F">
          <w:rPr>
            <w:noProof/>
          </w:rPr>
          <w:delText>6</w:delText>
        </w:r>
        <w:r w:rsidDel="00E67B6F">
          <w:fldChar w:fldCharType="end"/>
        </w:r>
        <w:r w:rsidDel="00E67B6F">
          <w:delText>,</w:delText>
        </w:r>
      </w:del>
      <w:r>
        <w:t xml:space="preserve"> começa com os dois </w:t>
      </w:r>
      <w:del w:id="434" w:author="Luis André Magalhães Barros" w:date="2022-06-13T17:51:00Z">
        <w:r w:rsidR="007F6C6E" w:rsidDel="00E67B6F">
          <w:delText>semicondutores</w:delText>
        </w:r>
        <w:r w:rsidDel="00E67B6F">
          <w:delText xml:space="preserve"> controlados</w:delText>
        </w:r>
      </w:del>
      <w:ins w:id="435" w:author="Luis André Magalhães Barros" w:date="2022-06-13T17:51:00Z">
        <w:r w:rsidR="00E67B6F">
          <w:t>MOSFET</w:t>
        </w:r>
      </w:ins>
      <w:del w:id="436" w:author="Luis André Magalhães Barros" w:date="2022-06-13T17:51:00Z">
        <w:r w:rsidDel="00E67B6F">
          <w:delText>,</w:delText>
        </w:r>
      </w:del>
      <w:r>
        <w:t xml:space="preserve"> S1 e S2</w:t>
      </w:r>
      <w:ins w:id="437" w:author="Luis André Magalhães Barros" w:date="2022-06-13T17:51:00Z">
        <w:r w:rsidR="00E67B6F">
          <w:t xml:space="preserve"> em aberto</w:t>
        </w:r>
      </w:ins>
      <w:del w:id="438" w:author="Luis André Magalhães Barros" w:date="2022-06-13T17:51:00Z">
        <w:r w:rsidDel="00E67B6F">
          <w:delText>, desligados</w:delText>
        </w:r>
      </w:del>
      <w:r>
        <w:t>, fazendo com que os díodos D1 e D2 fiquem diretamente polarizados</w:t>
      </w:r>
      <w:ins w:id="439" w:author="Luis André Magalhães Barros" w:date="2022-06-13T17:50:00Z">
        <w:r w:rsidR="00E67B6F">
          <w:t xml:space="preserve">, tal como ilustrado na </w:t>
        </w:r>
      </w:ins>
      <w:ins w:id="440" w:author="Luis André Magalhães Barros" w:date="2022-06-13T17:51:00Z">
        <w:r w:rsidR="00E67B6F">
          <w:fldChar w:fldCharType="begin"/>
        </w:r>
        <w:r w:rsidR="00E67B6F">
          <w:instrText xml:space="preserve"> REF _Ref98950058 \h </w:instrText>
        </w:r>
      </w:ins>
      <w:ins w:id="441" w:author="Luis André Magalhães Barros" w:date="2022-06-13T17:51:00Z">
        <w:r w:rsidR="00E67B6F">
          <w:fldChar w:fldCharType="separate"/>
        </w:r>
        <w:r w:rsidR="00E67B6F">
          <w:t xml:space="preserve">Figura </w:t>
        </w:r>
        <w:r w:rsidR="00E67B6F">
          <w:rPr>
            <w:noProof/>
          </w:rPr>
          <w:t>2</w:t>
        </w:r>
        <w:r w:rsidR="00E67B6F">
          <w:t>.</w:t>
        </w:r>
        <w:r w:rsidR="00E67B6F">
          <w:rPr>
            <w:noProof/>
          </w:rPr>
          <w:t>6</w:t>
        </w:r>
        <w:r w:rsidR="00E67B6F">
          <w:fldChar w:fldCharType="end"/>
        </w:r>
      </w:ins>
      <w:r>
        <w:t xml:space="preserve">. As </w:t>
      </w:r>
      <w:del w:id="442" w:author="Luis André Magalhães Barros" w:date="2022-06-13T18:07:00Z">
        <w:r w:rsidDel="004852EF">
          <w:delText xml:space="preserve">indutâncias </w:delText>
        </w:r>
      </w:del>
      <w:ins w:id="443" w:author="Luis André Magalhães Barros" w:date="2022-06-13T18:07:00Z">
        <w:r w:rsidR="004852EF">
          <w:t xml:space="preserve">bobinas </w:t>
        </w:r>
      </w:ins>
      <w:r>
        <w:t xml:space="preserve">L1 e L2 são desmagnetizadas e as correntes iL1 e iL2 diminuem linearmente, como é possível ver no intervalo de tempo compreendido entre </w:t>
      </w:r>
      <w:commentRangeStart w:id="444"/>
      <w:r>
        <w:t xml:space="preserve">t0 </w:t>
      </w:r>
      <w:commentRangeEnd w:id="444"/>
      <w:r w:rsidR="004852EF">
        <w:rPr>
          <w:rStyle w:val="Refdecomentrio"/>
          <w:rFonts w:eastAsia="Times New Roman"/>
          <w:lang w:eastAsia="pt-PT"/>
        </w:rPr>
        <w:commentReference w:id="444"/>
      </w:r>
      <w:r>
        <w:t xml:space="preserve">e t1 da </w:t>
      </w:r>
      <w:r>
        <w:fldChar w:fldCharType="begin"/>
      </w:r>
      <w:r>
        <w:instrText xml:space="preserve"> REF _Ref98949487 \h </w:instrText>
      </w:r>
      <w:r>
        <w:fldChar w:fldCharType="separate"/>
      </w:r>
      <w:r w:rsidR="007B4FE1">
        <w:t xml:space="preserve">Figura </w:t>
      </w:r>
      <w:r w:rsidR="007B4FE1">
        <w:rPr>
          <w:noProof/>
        </w:rPr>
        <w:t>2</w:t>
      </w:r>
      <w:r w:rsidR="007B4FE1">
        <w:t>.</w:t>
      </w:r>
      <w:r w:rsidR="007B4FE1">
        <w:rPr>
          <w:noProof/>
        </w:rPr>
        <w:t>5</w:t>
      </w:r>
      <w:r>
        <w:fldChar w:fldCharType="end"/>
      </w:r>
      <w:r>
        <w:t xml:space="preserve">. A carga é alimentada pelas </w:t>
      </w:r>
      <w:del w:id="445" w:author="Luis André Magalhães Barros" w:date="2022-06-13T18:07:00Z">
        <w:r w:rsidDel="004852EF">
          <w:delText xml:space="preserve">indutâncias </w:delText>
        </w:r>
      </w:del>
      <w:ins w:id="446" w:author="Luis André Magalhães Barros" w:date="2022-06-13T18:07:00Z">
        <w:r w:rsidR="004852EF">
          <w:t xml:space="preserve">bobinas </w:t>
        </w:r>
      </w:ins>
      <w:r>
        <w:t>e pela fonte através dos díodos D1 e D2.</w:t>
      </w:r>
    </w:p>
    <w:p w14:paraId="5C09EC1E" w14:textId="77777777" w:rsidR="003225A7" w:rsidRDefault="003225A7" w:rsidP="003225A7">
      <w:pPr>
        <w:pStyle w:val="PhDFigura"/>
      </w:pPr>
      <w:r>
        <w:rPr>
          <w:noProof/>
        </w:rPr>
        <w:drawing>
          <wp:inline distT="0" distB="0" distL="0" distR="0" wp14:anchorId="13230A8E" wp14:editId="77A6253D">
            <wp:extent cx="3778819" cy="14077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80000" cy="14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42CB7" w14:textId="41825F21" w:rsidR="003225A7" w:rsidRDefault="003225A7" w:rsidP="003225A7">
      <w:pPr>
        <w:pStyle w:val="PhDLegendaFiguras"/>
      </w:pPr>
      <w:bookmarkStart w:id="447" w:name="_Ref98950058"/>
      <w:bookmarkStart w:id="448" w:name="_Toc100498786"/>
      <w:bookmarkStart w:id="449" w:name="_Toc105865339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2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6</w:t>
      </w:r>
      <w:r w:rsidR="00C94EE9">
        <w:rPr>
          <w:noProof/>
        </w:rPr>
        <w:fldChar w:fldCharType="end"/>
      </w:r>
      <w:bookmarkEnd w:id="447"/>
      <w:r>
        <w:t xml:space="preserve"> - </w:t>
      </w:r>
      <w:r w:rsidRPr="00AC68AA">
        <w:t xml:space="preserve">Circuito </w:t>
      </w:r>
      <w:del w:id="450" w:author="Luis André Magalhães Barros" w:date="2022-06-13T18:08:00Z">
        <w:r w:rsidRPr="00AC68AA" w:rsidDel="00235BE9">
          <w:delText xml:space="preserve">Equivalente </w:delText>
        </w:r>
      </w:del>
      <w:ins w:id="451" w:author="Luis André Magalhães Barros" w:date="2022-06-13T18:08:00Z">
        <w:r w:rsidR="00235BE9">
          <w:t>e</w:t>
        </w:r>
        <w:r w:rsidR="00235BE9" w:rsidRPr="00AC68AA">
          <w:t xml:space="preserve">quivalente </w:t>
        </w:r>
      </w:ins>
      <w:r w:rsidRPr="00AC68AA">
        <w:t xml:space="preserve">do primeiro e terceiro estágios, </w:t>
      </w:r>
      <w:r w:rsidRPr="00576A26">
        <w:rPr>
          <w:i/>
          <w:rPrChange w:id="452" w:author="Luis André Magalhães Barros" w:date="2022-06-13T18:56:00Z">
            <w:rPr/>
          </w:rPrChange>
        </w:rPr>
        <w:t>D</w:t>
      </w:r>
      <w:r>
        <w:t xml:space="preserve"> &lt; </w:t>
      </w:r>
      <w:r w:rsidRPr="00AC68AA">
        <w:t>0,5.</w:t>
      </w:r>
      <w:bookmarkEnd w:id="448"/>
      <w:bookmarkEnd w:id="449"/>
    </w:p>
    <w:p w14:paraId="322410F1" w14:textId="539B3B93" w:rsidR="003225A7" w:rsidRDefault="003225A7" w:rsidP="003225A7">
      <w:pPr>
        <w:pStyle w:val="PhDCorpo"/>
      </w:pPr>
      <w:r>
        <w:lastRenderedPageBreak/>
        <w:tab/>
        <w:t xml:space="preserve">No segundo estágio, </w:t>
      </w:r>
      <w:ins w:id="453" w:author="Luis André Magalhães Barros" w:date="2022-06-13T18:25:00Z">
        <w:r w:rsidR="004D5FC7">
          <w:t xml:space="preserve">representado na </w:t>
        </w:r>
      </w:ins>
      <w:r>
        <w:fldChar w:fldCharType="begin"/>
      </w:r>
      <w:r>
        <w:instrText xml:space="preserve"> REF _Ref98950471 \h </w:instrText>
      </w:r>
      <w:r>
        <w:fldChar w:fldCharType="separate"/>
      </w:r>
      <w:r w:rsidR="007B4FE1">
        <w:t xml:space="preserve">Figura </w:t>
      </w:r>
      <w:r w:rsidR="007B4FE1">
        <w:rPr>
          <w:noProof/>
        </w:rPr>
        <w:t>2</w:t>
      </w:r>
      <w:r w:rsidR="007B4FE1">
        <w:t>.</w:t>
      </w:r>
      <w:r w:rsidR="007B4FE1">
        <w:rPr>
          <w:noProof/>
        </w:rPr>
        <w:t>7</w:t>
      </w:r>
      <w:r>
        <w:fldChar w:fldCharType="end"/>
      </w:r>
      <w:r>
        <w:t xml:space="preserve">, S1 é ligado durante o intervalo de tempo compreendido entre t1 e t2 como é possível ver pela </w:t>
      </w:r>
      <w:r>
        <w:fldChar w:fldCharType="begin"/>
      </w:r>
      <w:r>
        <w:instrText xml:space="preserve"> REF _Ref98949487 \h </w:instrText>
      </w:r>
      <w:r>
        <w:fldChar w:fldCharType="separate"/>
      </w:r>
      <w:r w:rsidR="007B4FE1">
        <w:t xml:space="preserve">Figura </w:t>
      </w:r>
      <w:r w:rsidR="007B4FE1">
        <w:rPr>
          <w:noProof/>
        </w:rPr>
        <w:t>2</w:t>
      </w:r>
      <w:r w:rsidR="007B4FE1">
        <w:t>.</w:t>
      </w:r>
      <w:r w:rsidR="007B4FE1">
        <w:rPr>
          <w:noProof/>
        </w:rPr>
        <w:t>5</w:t>
      </w:r>
      <w:r>
        <w:fldChar w:fldCharType="end"/>
      </w:r>
      <w:r>
        <w:t>. O díodo D1 fica inversamente polarizado e o díodo D2 mantém</w:t>
      </w:r>
      <w:r w:rsidR="006924E4">
        <w:noBreakHyphen/>
      </w:r>
      <w:r>
        <w:t xml:space="preserve">se polarizado, permitindo que a </w:t>
      </w:r>
      <w:del w:id="454" w:author="Luis André Magalhães Barros" w:date="2022-06-13T18:09:00Z">
        <w:r w:rsidDel="00235BE9">
          <w:delText xml:space="preserve">indutância </w:delText>
        </w:r>
      </w:del>
      <w:ins w:id="455" w:author="Luis André Magalhães Barros" w:date="2022-06-13T18:09:00Z">
        <w:r w:rsidR="00235BE9">
          <w:t xml:space="preserve">bobina </w:t>
        </w:r>
      </w:ins>
      <w:r>
        <w:t xml:space="preserve">L2 desmagnetize e a corrente iL2 diminua linearmente. A </w:t>
      </w:r>
      <w:del w:id="456" w:author="Luis André Magalhães Barros" w:date="2022-06-13T18:09:00Z">
        <w:r w:rsidDel="00235BE9">
          <w:delText xml:space="preserve">indutância </w:delText>
        </w:r>
      </w:del>
      <w:ins w:id="457" w:author="Luis André Magalhães Barros" w:date="2022-06-13T18:09:00Z">
        <w:r w:rsidR="00235BE9">
          <w:t xml:space="preserve">bobina </w:t>
        </w:r>
      </w:ins>
      <w:r>
        <w:t>L1 é alimentada pela fonte de alimentação fazendo com que corrente iL1 aumente linearmente.</w:t>
      </w:r>
      <w:r w:rsidRPr="00D13436">
        <w:t xml:space="preserve"> </w:t>
      </w:r>
      <w:r>
        <w:t xml:space="preserve">A carga é alimentada pela </w:t>
      </w:r>
      <w:del w:id="458" w:author="Luis André Magalhães Barros" w:date="2022-06-13T18:24:00Z">
        <w:r w:rsidDel="004D5FC7">
          <w:delText xml:space="preserve">indutância </w:delText>
        </w:r>
      </w:del>
      <w:ins w:id="459" w:author="Luis André Magalhães Barros" w:date="2022-06-13T18:24:00Z">
        <w:r w:rsidR="004D5FC7">
          <w:t xml:space="preserve">bobina </w:t>
        </w:r>
      </w:ins>
      <w:r>
        <w:t>L2 e pela fonte através do díodo D2.</w:t>
      </w:r>
    </w:p>
    <w:p w14:paraId="2CAACAB0" w14:textId="77777777" w:rsidR="003225A7" w:rsidRDefault="003225A7" w:rsidP="003225A7">
      <w:pPr>
        <w:pStyle w:val="PhDFigura"/>
      </w:pPr>
      <w:r>
        <w:rPr>
          <w:noProof/>
        </w:rPr>
        <w:drawing>
          <wp:inline distT="0" distB="0" distL="0" distR="0" wp14:anchorId="5E546C0D" wp14:editId="75DD297E">
            <wp:extent cx="3780000" cy="140823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14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9350" w14:textId="0C9BB66B" w:rsidR="003225A7" w:rsidRDefault="003225A7" w:rsidP="003225A7">
      <w:pPr>
        <w:pStyle w:val="PhDLegendaFiguras"/>
      </w:pPr>
      <w:bookmarkStart w:id="460" w:name="_Ref98950471"/>
      <w:bookmarkStart w:id="461" w:name="_Toc100498787"/>
      <w:bookmarkStart w:id="462" w:name="_Toc105865340"/>
      <w:del w:id="463" w:author="Luis André Magalhães Barros" w:date="2022-06-13T18:46:00Z">
        <w:r w:rsidDel="00A772DB">
          <w:delText xml:space="preserve">Figura </w:delText>
        </w:r>
      </w:del>
      <w:ins w:id="464" w:author="Luis André Magalhães Barros" w:date="2022-06-13T18:46:00Z">
        <w:r w:rsidR="00A772DB">
          <w:t>Figura </w:t>
        </w:r>
      </w:ins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2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7</w:t>
      </w:r>
      <w:r w:rsidR="00C94EE9">
        <w:rPr>
          <w:noProof/>
        </w:rPr>
        <w:fldChar w:fldCharType="end"/>
      </w:r>
      <w:bookmarkEnd w:id="460"/>
      <w:r>
        <w:t xml:space="preserve"> - </w:t>
      </w:r>
      <w:r w:rsidRPr="003C1956">
        <w:t xml:space="preserve">Circuito </w:t>
      </w:r>
      <w:del w:id="465" w:author="Luis André Magalhães Barros" w:date="2022-06-13T18:31:00Z">
        <w:r w:rsidRPr="003C1956" w:rsidDel="004D5FC7">
          <w:delText xml:space="preserve">Equivalente </w:delText>
        </w:r>
      </w:del>
      <w:ins w:id="466" w:author="Luis André Magalhães Barros" w:date="2022-06-13T18:31:00Z">
        <w:r w:rsidR="004D5FC7">
          <w:t>e</w:t>
        </w:r>
        <w:r w:rsidR="004D5FC7" w:rsidRPr="003C1956">
          <w:t xml:space="preserve">quivalente </w:t>
        </w:r>
      </w:ins>
      <w:r w:rsidRPr="003C1956">
        <w:t xml:space="preserve">do segundo estágio, </w:t>
      </w:r>
      <w:r w:rsidRPr="00576A26">
        <w:rPr>
          <w:i/>
          <w:rPrChange w:id="467" w:author="Luis André Magalhães Barros" w:date="2022-06-13T18:56:00Z">
            <w:rPr/>
          </w:rPrChange>
        </w:rPr>
        <w:t>D</w:t>
      </w:r>
      <w:r>
        <w:t xml:space="preserve"> &lt; </w:t>
      </w:r>
      <w:r w:rsidRPr="003C1956">
        <w:t>0,5.</w:t>
      </w:r>
      <w:bookmarkEnd w:id="461"/>
      <w:bookmarkEnd w:id="462"/>
    </w:p>
    <w:p w14:paraId="1C056DF8" w14:textId="77777777" w:rsidR="00A772DB" w:rsidRDefault="003225A7" w:rsidP="003225A7">
      <w:pPr>
        <w:pStyle w:val="PhDCorpo"/>
        <w:rPr>
          <w:ins w:id="468" w:author="Luis André Magalhães Barros" w:date="2022-06-13T18:54:00Z"/>
        </w:rPr>
      </w:pPr>
      <w:r>
        <w:tab/>
      </w:r>
      <w:ins w:id="469" w:author="Luis André Magalhães Barros" w:date="2022-06-13T18:53:00Z">
        <w:r w:rsidR="00A772DB">
          <w:t>Relativamente ao terceiro estágio, uma vez que ambos os MOSFET encontram-se ao corte, o comportamento deste estágio é semelhante ao primeiro estágio, previamente apresentado.</w:t>
        </w:r>
      </w:ins>
      <w:del w:id="470" w:author="Luis André Magalhães Barros" w:date="2022-06-13T18:54:00Z">
        <w:r w:rsidDel="00A772DB">
          <w:delText xml:space="preserve">O comportamento do circuito no terceiro estágio é igual ao do primeiro estágio, </w:delText>
        </w:r>
        <w:r w:rsidRPr="00A772DB" w:rsidDel="00A772DB">
          <w:fldChar w:fldCharType="begin"/>
        </w:r>
        <w:r w:rsidRPr="00A772DB" w:rsidDel="00A772DB">
          <w:delInstrText xml:space="preserve"> REF _Ref98950058 \h </w:delInstrText>
        </w:r>
        <w:r w:rsidR="00A772DB" w:rsidRPr="00A772DB" w:rsidDel="00A772DB">
          <w:rPr>
            <w:rPrChange w:id="471" w:author="Luis André Magalhães Barros" w:date="2022-06-13T18:48:00Z">
              <w:rPr>
                <w:highlight w:val="red"/>
              </w:rPr>
            </w:rPrChange>
          </w:rPr>
          <w:delInstrText xml:space="preserve"> \* MERGEFORMAT </w:delInstrText>
        </w:r>
        <w:r w:rsidRPr="00A772DB" w:rsidDel="00A772DB">
          <w:rPr>
            <w:rPrChange w:id="472" w:author="Luis André Magalhães Barros" w:date="2022-06-13T18:48:00Z">
              <w:rPr/>
            </w:rPrChange>
          </w:rPr>
          <w:fldChar w:fldCharType="separate"/>
        </w:r>
        <w:r w:rsidR="00A772DB" w:rsidRPr="00A772DB" w:rsidDel="00A772DB">
          <w:delText xml:space="preserve">Figura </w:delText>
        </w:r>
        <w:r w:rsidR="00A772DB" w:rsidRPr="00A772DB" w:rsidDel="00A772DB">
          <w:rPr>
            <w:noProof/>
          </w:rPr>
          <w:delText>2</w:delText>
        </w:r>
        <w:r w:rsidR="00A772DB" w:rsidRPr="00A772DB" w:rsidDel="00A772DB">
          <w:delText>.</w:delText>
        </w:r>
        <w:r w:rsidR="00A772DB" w:rsidRPr="00A772DB" w:rsidDel="00A772DB">
          <w:rPr>
            <w:noProof/>
          </w:rPr>
          <w:delText>6</w:delText>
        </w:r>
        <w:r w:rsidRPr="00566495" w:rsidDel="00A772DB">
          <w:fldChar w:fldCharType="end"/>
        </w:r>
        <w:r w:rsidRPr="00A772DB" w:rsidDel="00A772DB">
          <w:delText>,</w:delText>
        </w:r>
        <w:r w:rsidDel="00A772DB">
          <w:delText xml:space="preserve"> uma vez que ambos os </w:delText>
        </w:r>
        <w:r w:rsidR="00905B9D" w:rsidDel="00A772DB">
          <w:delText>semicondutores</w:delText>
        </w:r>
        <w:r w:rsidDel="00A772DB">
          <w:delText xml:space="preserve"> controlados se encontram desligados.</w:delText>
        </w:r>
      </w:del>
    </w:p>
    <w:p w14:paraId="28D62195" w14:textId="233CD35D" w:rsidR="003225A7" w:rsidRDefault="003225A7">
      <w:pPr>
        <w:pStyle w:val="PhDCorpo"/>
        <w:ind w:firstLine="567"/>
        <w:pPrChange w:id="473" w:author="Luis André Magalhães Barros" w:date="2022-06-13T18:54:00Z">
          <w:pPr>
            <w:pStyle w:val="PhDCorpo"/>
          </w:pPr>
        </w:pPrChange>
      </w:pPr>
      <w:del w:id="474" w:author="Luis André Magalhães Barros" w:date="2022-06-13T18:54:00Z">
        <w:r w:rsidRPr="00357BF5" w:rsidDel="00A772DB">
          <w:delText xml:space="preserve"> </w:delText>
        </w:r>
      </w:del>
      <w:ins w:id="475" w:author="Luis André Magalhães Barros" w:date="2022-06-13T18:54:00Z">
        <w:r w:rsidR="00A772DB">
          <w:t xml:space="preserve">Por fim, </w:t>
        </w:r>
      </w:ins>
      <w:del w:id="476" w:author="Luis André Magalhães Barros" w:date="2022-06-13T18:54:00Z">
        <w:r w:rsidDel="00A772DB">
          <w:delText>N</w:delText>
        </w:r>
      </w:del>
      <w:ins w:id="477" w:author="Luis André Magalhães Barros" w:date="2022-06-13T18:54:00Z">
        <w:r w:rsidR="00A772DB">
          <w:t>n</w:t>
        </w:r>
      </w:ins>
      <w:r>
        <w:t>o último estágio</w:t>
      </w:r>
      <w:ins w:id="478" w:author="Luis André Magalhães Barros" w:date="2022-06-13T18:44:00Z">
        <w:r w:rsidR="00A772DB">
          <w:t xml:space="preserve"> </w:t>
        </w:r>
      </w:ins>
      <w:del w:id="479" w:author="Luis André Magalhães Barros" w:date="2022-06-13T18:44:00Z">
        <w:r w:rsidDel="00A772DB">
          <w:delText xml:space="preserve">, </w:delText>
        </w:r>
      </w:del>
      <w:del w:id="480" w:author="Luis André Magalhães Barros" w:date="2022-06-13T18:55:00Z">
        <w:r w:rsidDel="00576A26">
          <w:fldChar w:fldCharType="begin"/>
        </w:r>
        <w:r w:rsidDel="00576A26">
          <w:delInstrText xml:space="preserve"> REF _Ref98951112 \h </w:delInstrText>
        </w:r>
        <w:r w:rsidDel="00576A26">
          <w:fldChar w:fldCharType="separate"/>
        </w:r>
        <w:r w:rsidR="007B4FE1" w:rsidDel="00576A26">
          <w:delText xml:space="preserve">Figura </w:delText>
        </w:r>
        <w:r w:rsidR="007B4FE1" w:rsidDel="00576A26">
          <w:rPr>
            <w:noProof/>
          </w:rPr>
          <w:delText>2</w:delText>
        </w:r>
        <w:r w:rsidR="007B4FE1" w:rsidDel="00576A26">
          <w:delText>.</w:delText>
        </w:r>
        <w:r w:rsidR="007B4FE1" w:rsidDel="00576A26">
          <w:rPr>
            <w:noProof/>
          </w:rPr>
          <w:delText>8</w:delText>
        </w:r>
        <w:r w:rsidDel="00576A26">
          <w:fldChar w:fldCharType="end"/>
        </w:r>
        <w:r w:rsidDel="00576A26">
          <w:delText xml:space="preserve">, </w:delText>
        </w:r>
      </w:del>
      <w:r>
        <w:t>o S2 é ligado</w:t>
      </w:r>
      <w:ins w:id="481" w:author="Luis André Magalhães Barros" w:date="2022-06-13T18:55:00Z">
        <w:r w:rsidR="00576A26" w:rsidRPr="00576A26">
          <w:t xml:space="preserve"> </w:t>
        </w:r>
        <w:r w:rsidR="00576A26">
          <w:t xml:space="preserve">durante o intervalo de tempo entre </w:t>
        </w:r>
        <w:r w:rsidR="00576A26" w:rsidRPr="00A1517B">
          <w:t>t3 e t4</w:t>
        </w:r>
      </w:ins>
      <w:r>
        <w:t>,</w:t>
      </w:r>
      <w:ins w:id="482" w:author="Luis André Magalhães Barros" w:date="2022-06-13T18:55:00Z">
        <w:r w:rsidR="00576A26">
          <w:t xml:space="preserve"> tal como representado na </w:t>
        </w:r>
        <w:r w:rsidR="00576A26">
          <w:fldChar w:fldCharType="begin"/>
        </w:r>
        <w:r w:rsidR="00576A26">
          <w:instrText xml:space="preserve"> REF _Ref98951112 \h </w:instrText>
        </w:r>
      </w:ins>
      <w:ins w:id="483" w:author="Luis André Magalhães Barros" w:date="2022-06-13T18:55:00Z">
        <w:r w:rsidR="00576A26">
          <w:fldChar w:fldCharType="separate"/>
        </w:r>
        <w:r w:rsidR="00576A26">
          <w:t xml:space="preserve">Figura </w:t>
        </w:r>
        <w:r w:rsidR="00576A26">
          <w:rPr>
            <w:noProof/>
          </w:rPr>
          <w:t>2</w:t>
        </w:r>
        <w:r w:rsidR="00576A26">
          <w:t>.</w:t>
        </w:r>
        <w:r w:rsidR="00576A26">
          <w:rPr>
            <w:noProof/>
          </w:rPr>
          <w:t>8</w:t>
        </w:r>
        <w:r w:rsidR="00576A26">
          <w:fldChar w:fldCharType="end"/>
        </w:r>
      </w:ins>
      <w:del w:id="484" w:author="Luis André Magalhães Barros" w:date="2022-06-13T18:55:00Z">
        <w:r w:rsidDel="00576A26">
          <w:delText xml:space="preserve"> durante o intervalo de tempo entre </w:delText>
        </w:r>
        <w:r w:rsidRPr="00A772DB" w:rsidDel="00576A26">
          <w:delText>t3 e t4</w:delText>
        </w:r>
      </w:del>
      <w:del w:id="485" w:author="Luis André Magalhães Barros" w:date="2022-06-13T18:54:00Z">
        <w:r w:rsidRPr="00A772DB" w:rsidDel="00576A26">
          <w:delText>,</w:delText>
        </w:r>
      </w:del>
      <w:del w:id="486" w:author="Luis André Magalhães Barros" w:date="2022-06-13T18:55:00Z">
        <w:r w:rsidRPr="00A772DB" w:rsidDel="00576A26">
          <w:delText xml:space="preserve"> </w:delText>
        </w:r>
        <w:r w:rsidRPr="00A772DB" w:rsidDel="00576A26">
          <w:fldChar w:fldCharType="begin"/>
        </w:r>
        <w:r w:rsidRPr="00A772DB" w:rsidDel="00576A26">
          <w:delInstrText xml:space="preserve"> REF _Ref98949487 \h </w:delInstrText>
        </w:r>
        <w:r w:rsidR="00A772DB" w:rsidRPr="00A772DB" w:rsidDel="00576A26">
          <w:rPr>
            <w:rPrChange w:id="487" w:author="Luis André Magalhães Barros" w:date="2022-06-13T18:48:00Z">
              <w:rPr>
                <w:highlight w:val="red"/>
              </w:rPr>
            </w:rPrChange>
          </w:rPr>
          <w:delInstrText xml:space="preserve"> \* MERGEFORMAT </w:delInstrText>
        </w:r>
        <w:r w:rsidRPr="00A772DB" w:rsidDel="00576A26">
          <w:rPr>
            <w:rPrChange w:id="488" w:author="Luis André Magalhães Barros" w:date="2022-06-13T18:48:00Z">
              <w:rPr/>
            </w:rPrChange>
          </w:rPr>
          <w:fldChar w:fldCharType="separate"/>
        </w:r>
        <w:r w:rsidR="007B4FE1" w:rsidRPr="00A772DB" w:rsidDel="00576A26">
          <w:delText xml:space="preserve">Figura </w:delText>
        </w:r>
        <w:r w:rsidR="007B4FE1" w:rsidRPr="00A772DB" w:rsidDel="00576A26">
          <w:rPr>
            <w:noProof/>
          </w:rPr>
          <w:delText>2</w:delText>
        </w:r>
        <w:r w:rsidR="007B4FE1" w:rsidRPr="00A772DB" w:rsidDel="00576A26">
          <w:delText>.</w:delText>
        </w:r>
        <w:r w:rsidR="007B4FE1" w:rsidRPr="00A772DB" w:rsidDel="00576A26">
          <w:rPr>
            <w:noProof/>
          </w:rPr>
          <w:delText>5</w:delText>
        </w:r>
        <w:r w:rsidRPr="00566495" w:rsidDel="00576A26">
          <w:fldChar w:fldCharType="end"/>
        </w:r>
      </w:del>
      <w:r w:rsidRPr="00A772DB">
        <w:t>. S1 permanece</w:t>
      </w:r>
      <w:r>
        <w:t xml:space="preserve"> </w:t>
      </w:r>
      <w:del w:id="489" w:author="Luis André Magalhães Barros" w:date="2022-06-13T18:56:00Z">
        <w:r w:rsidDel="00576A26">
          <w:delText xml:space="preserve">desligado </w:delText>
        </w:r>
      </w:del>
      <w:ins w:id="490" w:author="Luis André Magalhães Barros" w:date="2022-06-13T18:56:00Z">
        <w:r w:rsidR="00576A26">
          <w:t xml:space="preserve">ao corte </w:t>
        </w:r>
      </w:ins>
      <w:r>
        <w:t xml:space="preserve">permitindo que a </w:t>
      </w:r>
      <w:del w:id="491" w:author="Luis André Magalhães Barros" w:date="2022-06-13T18:56:00Z">
        <w:r w:rsidDel="00576A26">
          <w:delText xml:space="preserve">indutância </w:delText>
        </w:r>
      </w:del>
      <w:ins w:id="492" w:author="Luis André Magalhães Barros" w:date="2022-06-13T18:56:00Z">
        <w:r w:rsidR="00576A26">
          <w:t xml:space="preserve">bobina </w:t>
        </w:r>
      </w:ins>
      <w:r>
        <w:t>L1 desmagnetize e alimente a carga através do díodo D1. O díodo D2 encontra-se inversamente polarizado possibilitando que a corrente iL2 aumente linearmente.</w:t>
      </w:r>
    </w:p>
    <w:p w14:paraId="39D3097A" w14:textId="77777777" w:rsidR="003225A7" w:rsidRDefault="003225A7" w:rsidP="003225A7">
      <w:pPr>
        <w:pStyle w:val="PhDFigura"/>
      </w:pPr>
      <w:r>
        <w:rPr>
          <w:noProof/>
        </w:rPr>
        <w:drawing>
          <wp:inline distT="0" distB="0" distL="0" distR="0" wp14:anchorId="19E64CF4" wp14:editId="3C19E262">
            <wp:extent cx="3780000" cy="140823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14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F5792" w14:textId="5D6D24EC" w:rsidR="003225A7" w:rsidRDefault="003225A7" w:rsidP="003225A7">
      <w:pPr>
        <w:pStyle w:val="PhDLegendaFiguras"/>
      </w:pPr>
      <w:bookmarkStart w:id="493" w:name="_Ref98951112"/>
      <w:bookmarkStart w:id="494" w:name="_Toc100498788"/>
      <w:bookmarkStart w:id="495" w:name="_Toc105865341"/>
      <w:del w:id="496" w:author="Luis André Magalhães Barros" w:date="2022-06-13T18:46:00Z">
        <w:r w:rsidDel="00A772DB">
          <w:delText xml:space="preserve">Figura </w:delText>
        </w:r>
      </w:del>
      <w:ins w:id="497" w:author="Luis André Magalhães Barros" w:date="2022-06-13T18:46:00Z">
        <w:r w:rsidR="00A772DB">
          <w:t>Figura </w:t>
        </w:r>
      </w:ins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2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</w:instrText>
      </w:r>
      <w:r w:rsidR="00C94EE9">
        <w:instrText xml:space="preserve">1 </w:instrText>
      </w:r>
      <w:r w:rsidR="00C94EE9">
        <w:fldChar w:fldCharType="separate"/>
      </w:r>
      <w:r w:rsidR="007B4FE1">
        <w:rPr>
          <w:noProof/>
        </w:rPr>
        <w:t>8</w:t>
      </w:r>
      <w:r w:rsidR="00C94EE9">
        <w:rPr>
          <w:noProof/>
        </w:rPr>
        <w:fldChar w:fldCharType="end"/>
      </w:r>
      <w:bookmarkEnd w:id="493"/>
      <w:r>
        <w:t xml:space="preserve"> - </w:t>
      </w:r>
      <w:r w:rsidRPr="00E809FC">
        <w:t xml:space="preserve">Circuito </w:t>
      </w:r>
      <w:del w:id="498" w:author="Luis André Magalhães Barros" w:date="2022-06-13T18:56:00Z">
        <w:r w:rsidRPr="00E809FC" w:rsidDel="00576A26">
          <w:delText xml:space="preserve">Equivalente </w:delText>
        </w:r>
      </w:del>
      <w:ins w:id="499" w:author="Luis André Magalhães Barros" w:date="2022-06-13T18:56:00Z">
        <w:r w:rsidR="00576A26">
          <w:t>e</w:t>
        </w:r>
        <w:r w:rsidR="00576A26" w:rsidRPr="00E809FC">
          <w:t xml:space="preserve">quivalente </w:t>
        </w:r>
      </w:ins>
      <w:r w:rsidRPr="00E809FC">
        <w:t xml:space="preserve">do quarto estágio, </w:t>
      </w:r>
      <w:r w:rsidRPr="00576A26">
        <w:rPr>
          <w:i/>
          <w:rPrChange w:id="500" w:author="Luis André Magalhães Barros" w:date="2022-06-13T18:56:00Z">
            <w:rPr/>
          </w:rPrChange>
        </w:rPr>
        <w:t>D</w:t>
      </w:r>
      <w:r w:rsidRPr="00E809FC">
        <w:t xml:space="preserve"> </w:t>
      </w:r>
      <w:r>
        <w:t>&lt;</w:t>
      </w:r>
      <w:r w:rsidRPr="00E809FC">
        <w:t xml:space="preserve"> 0,5.</w:t>
      </w:r>
      <w:bookmarkEnd w:id="494"/>
      <w:bookmarkEnd w:id="495"/>
    </w:p>
    <w:p w14:paraId="7D6F7C76" w14:textId="21606C2A" w:rsidR="003225A7" w:rsidRDefault="003225A7" w:rsidP="003225A7">
      <w:pPr>
        <w:pStyle w:val="PhDCorpo"/>
      </w:pPr>
      <w:r>
        <w:tab/>
      </w:r>
      <w:ins w:id="501" w:author="Luis André Magalhães Barros" w:date="2022-06-13T19:04:00Z">
        <w:r w:rsidR="00E20C5B">
          <w:t>Realizando a análise para a sua condiç</w:t>
        </w:r>
      </w:ins>
      <w:ins w:id="502" w:author="Luis André Magalhães Barros" w:date="2022-06-13T19:05:00Z">
        <w:r w:rsidR="00E20C5B">
          <w:t>ão, para valores de</w:t>
        </w:r>
      </w:ins>
      <w:del w:id="503" w:author="Luis André Magalhães Barros" w:date="2022-06-13T19:05:00Z">
        <w:r w:rsidDel="00E20C5B">
          <w:delText>Na outra região,</w:delText>
        </w:r>
      </w:del>
      <w:r>
        <w:t xml:space="preserve"> </w:t>
      </w:r>
      <w:r w:rsidRPr="00E20C5B">
        <w:rPr>
          <w:i/>
          <w:rPrChange w:id="504" w:author="Luis André Magalhães Barros" w:date="2022-06-13T19:05:00Z">
            <w:rPr/>
          </w:rPrChange>
        </w:rPr>
        <w:t>D</w:t>
      </w:r>
      <w:r>
        <w:t xml:space="preserve"> </w:t>
      </w:r>
      <w:r w:rsidRPr="00ED3B94">
        <w:t>≥</w:t>
      </w:r>
      <w:r>
        <w:t xml:space="preserve"> </w:t>
      </w:r>
      <w:r w:rsidRPr="00ED3B94">
        <w:t>0,5</w:t>
      </w:r>
      <w:r>
        <w:rPr>
          <w:rFonts w:eastAsiaTheme="minorEastAsia"/>
        </w:rPr>
        <w:t xml:space="preserve">, </w:t>
      </w:r>
      <w:r>
        <w:t xml:space="preserve">existe um período de tempo em que a condução dos dois </w:t>
      </w:r>
      <w:del w:id="505" w:author="Luis André Magalhães Barros" w:date="2022-06-13T19:05:00Z">
        <w:r w:rsidR="00905B9D" w:rsidDel="00E20C5B">
          <w:delText xml:space="preserve">semicondutores </w:delText>
        </w:r>
      </w:del>
      <w:ins w:id="506" w:author="Luis André Magalhães Barros" w:date="2022-06-13T19:05:00Z">
        <w:r w:rsidR="00E20C5B">
          <w:t xml:space="preserve">MOSFET </w:t>
        </w:r>
      </w:ins>
      <w:r w:rsidR="00905B9D">
        <w:t>controlados</w:t>
      </w:r>
      <w:r>
        <w:t xml:space="preserve"> coincide. De forma análoga à análise </w:t>
      </w:r>
      <w:r w:rsidR="000D4F3F">
        <w:t>anterior</w:t>
      </w:r>
      <w:r>
        <w:t xml:space="preserve">, é possível dividir o funcionamento em quatro estágios. A </w:t>
      </w:r>
      <w:r>
        <w:fldChar w:fldCharType="begin"/>
      </w:r>
      <w:r>
        <w:instrText xml:space="preserve"> REF _Ref98599705 \h </w:instrText>
      </w:r>
      <w:r>
        <w:fldChar w:fldCharType="separate"/>
      </w:r>
      <w:r w:rsidR="007B4FE1">
        <w:t xml:space="preserve">Figura </w:t>
      </w:r>
      <w:r w:rsidR="007B4FE1">
        <w:rPr>
          <w:noProof/>
        </w:rPr>
        <w:t>2</w:t>
      </w:r>
      <w:r w:rsidR="007B4FE1">
        <w:t>.</w:t>
      </w:r>
      <w:r w:rsidR="007B4FE1">
        <w:rPr>
          <w:noProof/>
        </w:rPr>
        <w:t>9</w:t>
      </w:r>
      <w:r>
        <w:fldChar w:fldCharType="end"/>
      </w:r>
      <w:r>
        <w:t xml:space="preserve"> apresenta exemplo meramente ilustrativo das formas de onda do controlo dos </w:t>
      </w:r>
      <w:commentRangeStart w:id="507"/>
      <w:del w:id="508" w:author="Luis André Magalhães Barros" w:date="2022-06-13T19:05:00Z">
        <w:r w:rsidR="006E5503" w:rsidDel="00E20C5B">
          <w:delText>semicondutores</w:delText>
        </w:r>
        <w:r w:rsidDel="00E20C5B">
          <w:delText xml:space="preserve"> </w:delText>
        </w:r>
      </w:del>
      <w:ins w:id="509" w:author="Luis André Magalhães Barros" w:date="2022-06-13T19:05:00Z">
        <w:r w:rsidR="00E20C5B">
          <w:t xml:space="preserve">MOSFET </w:t>
        </w:r>
        <w:commentRangeEnd w:id="507"/>
        <w:r w:rsidR="00E20C5B">
          <w:rPr>
            <w:rStyle w:val="Refdecomentrio"/>
            <w:rFonts w:eastAsia="Times New Roman"/>
            <w:lang w:eastAsia="pt-PT"/>
          </w:rPr>
          <w:commentReference w:id="507"/>
        </w:r>
      </w:ins>
      <w:del w:id="510" w:author="Luis André Magalhães Barros" w:date="2022-06-13T19:05:00Z">
        <w:r w:rsidDel="00E20C5B">
          <w:delText xml:space="preserve">controlados </w:delText>
        </w:r>
      </w:del>
      <w:r>
        <w:t xml:space="preserve">e das correntes nas </w:t>
      </w:r>
      <w:del w:id="511" w:author="Luis André Magalhães Barros" w:date="2022-06-13T19:06:00Z">
        <w:r w:rsidDel="00E20C5B">
          <w:delText>indutâncias</w:delText>
        </w:r>
      </w:del>
      <w:ins w:id="512" w:author="Luis André Magalhães Barros" w:date="2022-06-13T19:06:00Z">
        <w:r w:rsidR="00E20C5B">
          <w:t>bobinas</w:t>
        </w:r>
      </w:ins>
      <w:r>
        <w:t>.</w:t>
      </w:r>
    </w:p>
    <w:p w14:paraId="3906C7F5" w14:textId="77777777" w:rsidR="003225A7" w:rsidRDefault="003225A7" w:rsidP="003225A7">
      <w:pPr>
        <w:pStyle w:val="PhDFigura"/>
      </w:pPr>
      <w:r>
        <w:rPr>
          <w:noProof/>
        </w:rPr>
        <w:lastRenderedPageBreak/>
        <w:drawing>
          <wp:inline distT="0" distB="0" distL="0" distR="0" wp14:anchorId="5CBA6809" wp14:editId="7B16A57D">
            <wp:extent cx="3913415" cy="3060932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0"/>
                    <a:stretch/>
                  </pic:blipFill>
                  <pic:spPr bwMode="auto">
                    <a:xfrm>
                      <a:off x="0" y="0"/>
                      <a:ext cx="3931011" cy="30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1DD0A" w14:textId="4DFC632A" w:rsidR="003225A7" w:rsidRPr="00F10DC7" w:rsidRDefault="003225A7" w:rsidP="003225A7">
      <w:pPr>
        <w:pStyle w:val="PhDLegendaFiguras"/>
        <w:rPr>
          <w:i/>
        </w:rPr>
      </w:pPr>
      <w:bookmarkStart w:id="513" w:name="_Ref98599705"/>
      <w:bookmarkStart w:id="514" w:name="_Toc100498789"/>
      <w:bookmarkStart w:id="515" w:name="_Toc105865342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2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9</w:t>
      </w:r>
      <w:r w:rsidR="00C94EE9">
        <w:rPr>
          <w:noProof/>
        </w:rPr>
        <w:fldChar w:fldCharType="end"/>
      </w:r>
      <w:bookmarkEnd w:id="513"/>
      <w:r>
        <w:t xml:space="preserve"> - Formas de onda ideais do conversor CC-CC do tipo </w:t>
      </w:r>
      <w:proofErr w:type="spellStart"/>
      <w:r w:rsidRPr="00FC5D05">
        <w:rPr>
          <w:i/>
        </w:rPr>
        <w:t>boost</w:t>
      </w:r>
      <w:proofErr w:type="spellEnd"/>
      <w:r w:rsidRPr="00F10DC7">
        <w:rPr>
          <w:i/>
        </w:rPr>
        <w:t xml:space="preserve"> </w:t>
      </w:r>
      <w:r w:rsidRPr="00747FAF">
        <w:t>entrelaçado</w:t>
      </w:r>
      <w:r>
        <w:t xml:space="preserve">, </w:t>
      </w:r>
      <w:r w:rsidRPr="00E20C5B">
        <w:rPr>
          <w:i/>
          <w:rPrChange w:id="516" w:author="Luis André Magalhães Barros" w:date="2022-06-13T19:07:00Z">
            <w:rPr/>
          </w:rPrChange>
        </w:rPr>
        <w:t>D</w:t>
      </w:r>
      <w:r>
        <w:t xml:space="preserve"> ≥ 0,5</w:t>
      </w:r>
      <w:r w:rsidRPr="00F10DC7">
        <w:rPr>
          <w:i/>
        </w:rPr>
        <w:t>.</w:t>
      </w:r>
      <w:bookmarkEnd w:id="514"/>
      <w:bookmarkEnd w:id="515"/>
    </w:p>
    <w:p w14:paraId="17F9BD13" w14:textId="34C48644" w:rsidR="003225A7" w:rsidRDefault="003225A7" w:rsidP="003225A7">
      <w:pPr>
        <w:pStyle w:val="PhDCorpo"/>
      </w:pPr>
      <w:r>
        <w:tab/>
        <w:t>O primeiro estágio</w:t>
      </w:r>
      <w:del w:id="517" w:author="Luis André Magalhães Barros" w:date="2022-06-13T19:07:00Z">
        <w:r w:rsidDel="00E20C5B">
          <w:delText xml:space="preserve">, </w:delText>
        </w:r>
        <w:r w:rsidDel="00E20C5B">
          <w:fldChar w:fldCharType="begin"/>
        </w:r>
        <w:r w:rsidDel="00E20C5B">
          <w:delInstrText xml:space="preserve"> REF _Ref98610600 \h </w:delInstrText>
        </w:r>
        <w:r w:rsidDel="00E20C5B">
          <w:fldChar w:fldCharType="separate"/>
        </w:r>
        <w:r w:rsidR="007B4FE1" w:rsidDel="00E20C5B">
          <w:delText xml:space="preserve">Figura </w:delText>
        </w:r>
        <w:r w:rsidR="007B4FE1" w:rsidDel="00E20C5B">
          <w:rPr>
            <w:noProof/>
          </w:rPr>
          <w:delText>2</w:delText>
        </w:r>
        <w:r w:rsidR="007B4FE1" w:rsidDel="00E20C5B">
          <w:delText>.</w:delText>
        </w:r>
        <w:r w:rsidR="007B4FE1" w:rsidDel="00E20C5B">
          <w:rPr>
            <w:noProof/>
          </w:rPr>
          <w:delText>10</w:delText>
        </w:r>
        <w:r w:rsidDel="00E20C5B">
          <w:fldChar w:fldCharType="end"/>
        </w:r>
        <w:r w:rsidDel="00E20C5B">
          <w:delText>,</w:delText>
        </w:r>
      </w:del>
      <w:ins w:id="518" w:author="Luis André Magalhães Barros" w:date="2022-06-13T19:07:00Z">
        <w:r w:rsidR="00E20C5B">
          <w:t xml:space="preserve"> representado na </w:t>
        </w:r>
      </w:ins>
      <w:ins w:id="519" w:author="Luis André Magalhães Barros" w:date="2022-06-13T19:08:00Z">
        <w:r w:rsidR="00E20C5B">
          <w:fldChar w:fldCharType="begin"/>
        </w:r>
        <w:r w:rsidR="00E20C5B">
          <w:instrText xml:space="preserve"> REF _Ref98610600 \h </w:instrText>
        </w:r>
      </w:ins>
      <w:ins w:id="520" w:author="Luis André Magalhães Barros" w:date="2022-06-13T19:08:00Z">
        <w:r w:rsidR="00E20C5B">
          <w:fldChar w:fldCharType="separate"/>
        </w:r>
        <w:r w:rsidR="00E20C5B">
          <w:t xml:space="preserve">Figura </w:t>
        </w:r>
        <w:r w:rsidR="00E20C5B">
          <w:rPr>
            <w:noProof/>
          </w:rPr>
          <w:t>2</w:t>
        </w:r>
        <w:r w:rsidR="00E20C5B">
          <w:t>.</w:t>
        </w:r>
        <w:r w:rsidR="00E20C5B">
          <w:rPr>
            <w:noProof/>
          </w:rPr>
          <w:t>10</w:t>
        </w:r>
        <w:r w:rsidR="00E20C5B">
          <w:fldChar w:fldCharType="end"/>
        </w:r>
      </w:ins>
      <w:r>
        <w:t xml:space="preserve"> começa quando o</w:t>
      </w:r>
      <w:r w:rsidR="006E5503">
        <w:t>s</w:t>
      </w:r>
      <w:r>
        <w:t xml:space="preserve"> </w:t>
      </w:r>
      <w:del w:id="521" w:author="Luis André Magalhães Barros" w:date="2022-06-13T19:08:00Z">
        <w:r w:rsidR="006E5503" w:rsidDel="00E20C5B">
          <w:delText>semicondutores</w:delText>
        </w:r>
        <w:r w:rsidDel="00E20C5B">
          <w:delText xml:space="preserve"> </w:delText>
        </w:r>
      </w:del>
      <w:ins w:id="522" w:author="Luis André Magalhães Barros" w:date="2022-06-13T19:08:00Z">
        <w:r w:rsidR="00E20C5B">
          <w:t xml:space="preserve">dispositivos MOSFET </w:t>
        </w:r>
      </w:ins>
      <w:del w:id="523" w:author="Luis André Magalhães Barros" w:date="2022-06-13T19:08:00Z">
        <w:r w:rsidDel="00E20C5B">
          <w:delText>controlado</w:delText>
        </w:r>
        <w:r w:rsidR="006E5503" w:rsidDel="00E20C5B">
          <w:delText>s</w:delText>
        </w:r>
        <w:r w:rsidDel="00E20C5B">
          <w:delText xml:space="preserve"> </w:delText>
        </w:r>
      </w:del>
      <w:r>
        <w:t xml:space="preserve">S1 e S2 </w:t>
      </w:r>
      <w:del w:id="524" w:author="Luis André Magalhães Barros" w:date="2022-06-13T19:10:00Z">
        <w:r w:rsidDel="00E20C5B">
          <w:delText>são ligados</w:delText>
        </w:r>
      </w:del>
      <w:ins w:id="525" w:author="Luis André Magalhães Barros" w:date="2022-06-13T19:10:00Z">
        <w:r w:rsidR="00E20C5B">
          <w:t xml:space="preserve">encontram-se em condução </w:t>
        </w:r>
      </w:ins>
      <w:r>
        <w:t xml:space="preserve">, fazendo com que os díodos D1 e D2 fiquem inversamente polarizados. As </w:t>
      </w:r>
      <w:del w:id="526" w:author="Luis André Magalhães Barros" w:date="2022-06-13T19:08:00Z">
        <w:r w:rsidDel="00E20C5B">
          <w:delText xml:space="preserve">indutâncias </w:delText>
        </w:r>
      </w:del>
      <w:ins w:id="527" w:author="Luis André Magalhães Barros" w:date="2022-06-13T19:08:00Z">
        <w:r w:rsidR="00E20C5B">
          <w:t xml:space="preserve">bobinas </w:t>
        </w:r>
      </w:ins>
      <w:r>
        <w:t xml:space="preserve">L1 e L2 são alimentadas pela fonte de alimentação e as correntes iL1 e iL2 aumentam linearmente, como </w:t>
      </w:r>
      <w:ins w:id="528" w:author="Luis André Magalhães Barros" w:date="2022-06-13T19:08:00Z">
        <w:r w:rsidR="00E20C5B">
          <w:t xml:space="preserve">se pode </w:t>
        </w:r>
      </w:ins>
      <w:r>
        <w:t xml:space="preserve">observar na </w:t>
      </w:r>
      <w:r>
        <w:fldChar w:fldCharType="begin"/>
      </w:r>
      <w:r>
        <w:instrText xml:space="preserve"> REF _Ref98599705 \h </w:instrText>
      </w:r>
      <w:r>
        <w:fldChar w:fldCharType="separate"/>
      </w:r>
      <w:r w:rsidR="007B4FE1">
        <w:t xml:space="preserve">Figura </w:t>
      </w:r>
      <w:r w:rsidR="007B4FE1">
        <w:rPr>
          <w:noProof/>
        </w:rPr>
        <w:t>2</w:t>
      </w:r>
      <w:r w:rsidR="007B4FE1">
        <w:t>.</w:t>
      </w:r>
      <w:r w:rsidR="007B4FE1">
        <w:rPr>
          <w:noProof/>
        </w:rPr>
        <w:t>9</w:t>
      </w:r>
      <w:r>
        <w:fldChar w:fldCharType="end"/>
      </w:r>
      <w:r>
        <w:t xml:space="preserve">, no intervalo de tempo compreendido entre </w:t>
      </w:r>
      <w:ins w:id="529" w:author="Luis André Magalhães Barros" w:date="2022-06-13T19:08:00Z">
        <w:r w:rsidR="00E20C5B">
          <w:t>t</w:t>
        </w:r>
      </w:ins>
      <w:r>
        <w:t>0 e t1. O condensador C1 alimenta a carga.</w:t>
      </w:r>
    </w:p>
    <w:p w14:paraId="62D73FB7" w14:textId="77777777" w:rsidR="003225A7" w:rsidRDefault="003225A7" w:rsidP="003225A7">
      <w:pPr>
        <w:pStyle w:val="PhDFigura"/>
      </w:pPr>
      <w:r>
        <w:rPr>
          <w:noProof/>
        </w:rPr>
        <w:drawing>
          <wp:inline distT="0" distB="0" distL="0" distR="0" wp14:anchorId="0F59B992" wp14:editId="5F3D573D">
            <wp:extent cx="3780000" cy="1365714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8" b="1"/>
                    <a:stretch/>
                  </pic:blipFill>
                  <pic:spPr bwMode="auto">
                    <a:xfrm>
                      <a:off x="0" y="0"/>
                      <a:ext cx="3780000" cy="136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44A0F" w14:textId="188BFB85" w:rsidR="003225A7" w:rsidRDefault="003225A7" w:rsidP="003225A7">
      <w:pPr>
        <w:pStyle w:val="PhDLegendaFiguras"/>
      </w:pPr>
      <w:bookmarkStart w:id="530" w:name="_Ref98610600"/>
      <w:bookmarkStart w:id="531" w:name="_Toc100498790"/>
      <w:bookmarkStart w:id="532" w:name="_Toc105865343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2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10</w:t>
      </w:r>
      <w:r w:rsidR="00C94EE9">
        <w:rPr>
          <w:noProof/>
        </w:rPr>
        <w:fldChar w:fldCharType="end"/>
      </w:r>
      <w:bookmarkEnd w:id="530"/>
      <w:r>
        <w:t xml:space="preserve"> - Circuito </w:t>
      </w:r>
      <w:del w:id="533" w:author="Luis André Magalhães Barros" w:date="2022-06-13T19:09:00Z">
        <w:r w:rsidDel="00E20C5B">
          <w:delText xml:space="preserve">Equivalente </w:delText>
        </w:r>
      </w:del>
      <w:ins w:id="534" w:author="Luis André Magalhães Barros" w:date="2022-06-13T19:09:00Z">
        <w:r w:rsidR="00E20C5B">
          <w:t xml:space="preserve">equivalente </w:t>
        </w:r>
      </w:ins>
      <w:r>
        <w:t xml:space="preserve">do primeiro e terceiro estágios, </w:t>
      </w:r>
      <w:r w:rsidRPr="00E20C5B">
        <w:rPr>
          <w:i/>
          <w:rPrChange w:id="535" w:author="Luis André Magalhães Barros" w:date="2022-06-13T19:09:00Z">
            <w:rPr/>
          </w:rPrChange>
        </w:rPr>
        <w:t>D</w:t>
      </w:r>
      <w:r>
        <w:t xml:space="preserve"> ≥ 0,5.</w:t>
      </w:r>
      <w:bookmarkEnd w:id="531"/>
      <w:bookmarkEnd w:id="532"/>
    </w:p>
    <w:p w14:paraId="7D8A27F1" w14:textId="31CDC960" w:rsidR="003225A7" w:rsidRDefault="003225A7" w:rsidP="00033A74">
      <w:pPr>
        <w:pStyle w:val="PhDCorpo"/>
      </w:pPr>
      <w:r>
        <w:tab/>
        <w:t xml:space="preserve">No segundo estágio, </w:t>
      </w:r>
      <w:ins w:id="536" w:author="Luis André Magalhães Barros" w:date="2022-06-13T19:09:00Z">
        <w:r w:rsidR="00E20C5B">
          <w:t xml:space="preserve">representado na </w:t>
        </w:r>
      </w:ins>
      <w:r>
        <w:fldChar w:fldCharType="begin"/>
      </w:r>
      <w:r>
        <w:instrText xml:space="preserve"> REF _Ref98968420 \h </w:instrText>
      </w:r>
      <w:r>
        <w:fldChar w:fldCharType="separate"/>
      </w:r>
      <w:r w:rsidR="007B4FE1">
        <w:t xml:space="preserve">Figura </w:t>
      </w:r>
      <w:r w:rsidR="007B4FE1">
        <w:rPr>
          <w:noProof/>
        </w:rPr>
        <w:t>2</w:t>
      </w:r>
      <w:r w:rsidR="007B4FE1">
        <w:t>.</w:t>
      </w:r>
      <w:r w:rsidR="007B4FE1">
        <w:rPr>
          <w:noProof/>
        </w:rPr>
        <w:t>11</w:t>
      </w:r>
      <w:r>
        <w:fldChar w:fldCharType="end"/>
      </w:r>
      <w:r>
        <w:t xml:space="preserve">, S1 mantém-se </w:t>
      </w:r>
      <w:ins w:id="537" w:author="Luis André Magalhães Barros" w:date="2022-06-13T19:09:00Z">
        <w:r w:rsidR="00E20C5B">
          <w:t>em condução</w:t>
        </w:r>
      </w:ins>
      <w:del w:id="538" w:author="Luis André Magalhães Barros" w:date="2022-06-13T19:09:00Z">
        <w:r w:rsidDel="00E20C5B">
          <w:delText>a ligado</w:delText>
        </w:r>
      </w:del>
      <w:r>
        <w:t xml:space="preserve">, mas S2 </w:t>
      </w:r>
      <w:del w:id="539" w:author="Luis André Magalhães Barros" w:date="2022-06-13T19:10:00Z">
        <w:r w:rsidDel="00E20C5B">
          <w:delText xml:space="preserve">é </w:delText>
        </w:r>
      </w:del>
      <w:ins w:id="540" w:author="Luis André Magalhães Barros" w:date="2022-06-13T19:10:00Z">
        <w:r w:rsidR="00E20C5B">
          <w:t>fica ao corte</w:t>
        </w:r>
      </w:ins>
      <w:del w:id="541" w:author="Luis André Magalhães Barros" w:date="2022-06-13T19:10:00Z">
        <w:r w:rsidDel="00E20C5B">
          <w:delText>desligado</w:delText>
        </w:r>
      </w:del>
      <w:r>
        <w:t xml:space="preserve">, fazendo com que o díodo D2 fique diretamente polarizado. A </w:t>
      </w:r>
      <w:del w:id="542" w:author="Luis André Magalhães Barros" w:date="2022-06-13T19:10:00Z">
        <w:r w:rsidDel="00E20C5B">
          <w:delText xml:space="preserve">indutância </w:delText>
        </w:r>
      </w:del>
      <w:ins w:id="543" w:author="Luis André Magalhães Barros" w:date="2022-06-13T19:10:00Z">
        <w:r w:rsidR="00E20C5B">
          <w:t xml:space="preserve">bobina </w:t>
        </w:r>
      </w:ins>
      <w:r>
        <w:t xml:space="preserve">L2 é desmagnetizada, a corrente iL2 diminui linearmente, como é possível no intervalo de tempo compreendido entre t1 e t2 da </w:t>
      </w:r>
      <w:r>
        <w:fldChar w:fldCharType="begin"/>
      </w:r>
      <w:r>
        <w:instrText xml:space="preserve"> REF _Ref98599705 \h </w:instrText>
      </w:r>
      <w:r>
        <w:fldChar w:fldCharType="separate"/>
      </w:r>
      <w:r w:rsidR="007B4FE1">
        <w:t xml:space="preserve">Figura </w:t>
      </w:r>
      <w:r w:rsidR="007B4FE1">
        <w:rPr>
          <w:noProof/>
        </w:rPr>
        <w:t>2</w:t>
      </w:r>
      <w:r w:rsidR="007B4FE1">
        <w:t>.</w:t>
      </w:r>
      <w:r w:rsidR="007B4FE1">
        <w:rPr>
          <w:noProof/>
        </w:rPr>
        <w:t>9</w:t>
      </w:r>
      <w:r>
        <w:fldChar w:fldCharType="end"/>
      </w:r>
      <w:r>
        <w:t xml:space="preserve">. A carga é alimentada pela </w:t>
      </w:r>
      <w:ins w:id="544" w:author="Luis André Magalhães Barros" w:date="2022-06-13T19:10:00Z">
        <w:r w:rsidR="00E20C5B">
          <w:t xml:space="preserve">energia armazenada na </w:t>
        </w:r>
      </w:ins>
      <w:del w:id="545" w:author="Luis André Magalhães Barros" w:date="2022-06-13T19:10:00Z">
        <w:r w:rsidDel="00E20C5B">
          <w:delText xml:space="preserve">indutância </w:delText>
        </w:r>
      </w:del>
      <w:ins w:id="546" w:author="Luis André Magalhães Barros" w:date="2022-06-13T19:10:00Z">
        <w:r w:rsidR="00E20C5B">
          <w:t xml:space="preserve">bobina </w:t>
        </w:r>
      </w:ins>
      <w:r>
        <w:t xml:space="preserve">e pela fonte através do </w:t>
      </w:r>
      <w:r w:rsidRPr="00033A74">
        <w:t>díodo</w:t>
      </w:r>
      <w:r>
        <w:t xml:space="preserve"> D2.</w:t>
      </w:r>
    </w:p>
    <w:p w14:paraId="382B4A8D" w14:textId="77777777" w:rsidR="003225A7" w:rsidRDefault="003225A7" w:rsidP="003225A7">
      <w:pPr>
        <w:pStyle w:val="PhDFigura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6E027858" wp14:editId="2E4A7F51">
            <wp:extent cx="3780000" cy="1364868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0"/>
                    <a:stretch/>
                  </pic:blipFill>
                  <pic:spPr bwMode="auto">
                    <a:xfrm>
                      <a:off x="0" y="0"/>
                      <a:ext cx="3780000" cy="136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7E2C1" w14:textId="077E3289" w:rsidR="003225A7" w:rsidRDefault="003225A7" w:rsidP="003225A7">
      <w:pPr>
        <w:pStyle w:val="PhDLegendaFiguras"/>
      </w:pPr>
      <w:bookmarkStart w:id="547" w:name="_Ref98968420"/>
      <w:bookmarkStart w:id="548" w:name="_Toc100498791"/>
      <w:bookmarkStart w:id="549" w:name="_Toc105865344"/>
      <w:del w:id="550" w:author="Luis André Magalhães Barros" w:date="2022-06-13T18:47:00Z">
        <w:r w:rsidDel="00A772DB">
          <w:delText xml:space="preserve">Figura </w:delText>
        </w:r>
      </w:del>
      <w:ins w:id="551" w:author="Luis André Magalhães Barros" w:date="2022-06-13T18:47:00Z">
        <w:r w:rsidR="00A772DB">
          <w:t>Figura </w:t>
        </w:r>
      </w:ins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2</w:t>
      </w:r>
      <w:r w:rsidR="00C94EE9">
        <w:rPr>
          <w:noProof/>
        </w:rPr>
        <w:fldChar w:fldCharType="end"/>
      </w:r>
      <w:r w:rsidR="00906639">
        <w:t>.</w:t>
      </w:r>
      <w:del w:id="552" w:author="Luis André Magalhães Barros" w:date="2022-06-13T18:47:00Z">
        <w:r w:rsidR="00B71949" w:rsidDel="00A772DB">
          <w:fldChar w:fldCharType="begin"/>
        </w:r>
        <w:r w:rsidR="00B71949" w:rsidDel="00A772DB">
          <w:delInstrText xml:space="preserve"> SEQ Figura \* ARABIC \s 1 </w:delInstrText>
        </w:r>
        <w:r w:rsidR="00B71949" w:rsidDel="00A772DB">
          <w:fldChar w:fldCharType="separate"/>
        </w:r>
        <w:r w:rsidR="007B4FE1" w:rsidDel="00A772DB">
          <w:rPr>
            <w:noProof/>
          </w:rPr>
          <w:delText>11</w:delText>
        </w:r>
        <w:r w:rsidR="00B71949" w:rsidDel="00A772DB">
          <w:rPr>
            <w:noProof/>
          </w:rPr>
          <w:fldChar w:fldCharType="end"/>
        </w:r>
        <w:bookmarkEnd w:id="547"/>
        <w:r w:rsidDel="00A772DB">
          <w:delText xml:space="preserve"> </w:delText>
        </w:r>
      </w:del>
      <w:ins w:id="553" w:author="Luis André Magalhães Barros" w:date="2022-06-13T18:47:00Z">
        <w:r w:rsidR="00A772DB">
          <w:fldChar w:fldCharType="begin"/>
        </w:r>
        <w:r w:rsidR="00A772DB">
          <w:instrText xml:space="preserve"> SEQ Figura \* ARABIC \s 1 </w:instrText>
        </w:r>
        <w:r w:rsidR="00A772DB">
          <w:fldChar w:fldCharType="separate"/>
        </w:r>
        <w:r w:rsidR="00A772DB">
          <w:rPr>
            <w:noProof/>
          </w:rPr>
          <w:t>11</w:t>
        </w:r>
        <w:r w:rsidR="00A772DB">
          <w:rPr>
            <w:noProof/>
          </w:rPr>
          <w:fldChar w:fldCharType="end"/>
        </w:r>
        <w:r w:rsidR="00A772DB">
          <w:t> –</w:t>
        </w:r>
      </w:ins>
      <w:del w:id="554" w:author="Luis André Magalhães Barros" w:date="2022-06-13T18:47:00Z">
        <w:r w:rsidDel="00A772DB">
          <w:delText xml:space="preserve">- </w:delText>
        </w:r>
      </w:del>
      <w:ins w:id="555" w:author="Luis André Magalhães Barros" w:date="2022-06-13T18:47:00Z">
        <w:r w:rsidR="00A772DB">
          <w:t> </w:t>
        </w:r>
      </w:ins>
      <w:r w:rsidRPr="00F93282">
        <w:t xml:space="preserve">Circuito Equivalente do </w:t>
      </w:r>
      <w:r>
        <w:t>segundo</w:t>
      </w:r>
      <w:r w:rsidRPr="00F93282">
        <w:t xml:space="preserve"> estágio</w:t>
      </w:r>
      <w:r>
        <w:t>, D ≥ 0,5.</w:t>
      </w:r>
      <w:bookmarkEnd w:id="548"/>
      <w:bookmarkEnd w:id="549"/>
    </w:p>
    <w:p w14:paraId="6024C53B" w14:textId="04FE4B9C" w:rsidR="00E20C5B" w:rsidRPr="00E20C5B" w:rsidRDefault="003225A7" w:rsidP="003225A7">
      <w:pPr>
        <w:pStyle w:val="PhDCorpo"/>
        <w:rPr>
          <w:ins w:id="556" w:author="Luis André Magalhães Barros" w:date="2022-06-13T19:12:00Z"/>
          <w:highlight w:val="red"/>
          <w:rPrChange w:id="557" w:author="Luis André Magalhães Barros" w:date="2022-06-13T19:12:00Z">
            <w:rPr>
              <w:ins w:id="558" w:author="Luis André Magalhães Barros" w:date="2022-06-13T19:12:00Z"/>
            </w:rPr>
          </w:rPrChange>
        </w:rPr>
      </w:pPr>
      <w:r>
        <w:tab/>
      </w:r>
      <w:commentRangeStart w:id="559"/>
      <w:r w:rsidRPr="00E20C5B">
        <w:rPr>
          <w:highlight w:val="red"/>
          <w:rPrChange w:id="560" w:author="Luis André Magalhães Barros" w:date="2022-06-13T19:12:00Z">
            <w:rPr/>
          </w:rPrChange>
        </w:rPr>
        <w:t xml:space="preserve">A </w:t>
      </w:r>
      <w:r w:rsidR="00C10E98" w:rsidRPr="00E20C5B">
        <w:rPr>
          <w:highlight w:val="red"/>
          <w:rPrChange w:id="561" w:author="Luis André Magalhães Barros" w:date="2022-06-13T19:12:00Z">
            <w:rPr/>
          </w:rPrChange>
        </w:rPr>
        <w:t>comportamento</w:t>
      </w:r>
      <w:r w:rsidRPr="00E20C5B">
        <w:rPr>
          <w:highlight w:val="red"/>
          <w:rPrChange w:id="562" w:author="Luis André Magalhães Barros" w:date="2022-06-13T19:12:00Z">
            <w:rPr/>
          </w:rPrChange>
        </w:rPr>
        <w:t xml:space="preserve"> do </w:t>
      </w:r>
      <w:r w:rsidR="00C10E98" w:rsidRPr="00E20C5B">
        <w:rPr>
          <w:highlight w:val="red"/>
          <w:rPrChange w:id="563" w:author="Luis André Magalhães Barros" w:date="2022-06-13T19:12:00Z">
            <w:rPr/>
          </w:rPrChange>
        </w:rPr>
        <w:t>circuito n</w:t>
      </w:r>
      <w:r w:rsidRPr="00E20C5B">
        <w:rPr>
          <w:highlight w:val="red"/>
          <w:rPrChange w:id="564" w:author="Luis André Magalhães Barros" w:date="2022-06-13T19:12:00Z">
            <w:rPr/>
          </w:rPrChange>
        </w:rPr>
        <w:t xml:space="preserve">o terceiro estágio é igual </w:t>
      </w:r>
      <w:r w:rsidR="00C10E98" w:rsidRPr="00E20C5B">
        <w:rPr>
          <w:highlight w:val="red"/>
          <w:rPrChange w:id="565" w:author="Luis André Magalhães Barros" w:date="2022-06-13T19:12:00Z">
            <w:rPr/>
          </w:rPrChange>
        </w:rPr>
        <w:t>ao</w:t>
      </w:r>
      <w:r w:rsidRPr="00E20C5B">
        <w:rPr>
          <w:highlight w:val="red"/>
          <w:rPrChange w:id="566" w:author="Luis André Magalhães Barros" w:date="2022-06-13T19:12:00Z">
            <w:rPr/>
          </w:rPrChange>
        </w:rPr>
        <w:t xml:space="preserve"> do primeiro estágio, </w:t>
      </w:r>
      <w:r w:rsidR="00EB4CA6" w:rsidRPr="00E20C5B">
        <w:rPr>
          <w:highlight w:val="red"/>
          <w:rPrChange w:id="567" w:author="Luis André Magalhães Barros" w:date="2022-06-13T19:12:00Z">
            <w:rPr/>
          </w:rPrChange>
        </w:rPr>
        <w:fldChar w:fldCharType="begin"/>
      </w:r>
      <w:r w:rsidR="00EB4CA6" w:rsidRPr="00E20C5B">
        <w:rPr>
          <w:highlight w:val="red"/>
          <w:rPrChange w:id="568" w:author="Luis André Magalhães Barros" w:date="2022-06-13T19:12:00Z">
            <w:rPr/>
          </w:rPrChange>
        </w:rPr>
        <w:instrText xml:space="preserve"> REF _Ref98610600 \h </w:instrText>
      </w:r>
      <w:r w:rsidR="00E20C5B">
        <w:rPr>
          <w:highlight w:val="red"/>
        </w:rPr>
        <w:instrText xml:space="preserve"> \* MERGEFORMAT </w:instrText>
      </w:r>
      <w:r w:rsidR="00EB4CA6" w:rsidRPr="00E20C5B">
        <w:rPr>
          <w:highlight w:val="red"/>
          <w:rPrChange w:id="569" w:author="Luis André Magalhães Barros" w:date="2022-06-13T19:12:00Z">
            <w:rPr>
              <w:highlight w:val="red"/>
            </w:rPr>
          </w:rPrChange>
        </w:rPr>
      </w:r>
      <w:r w:rsidR="00EB4CA6" w:rsidRPr="00E20C5B">
        <w:rPr>
          <w:highlight w:val="red"/>
          <w:rPrChange w:id="570" w:author="Luis André Magalhães Barros" w:date="2022-06-13T19:12:00Z">
            <w:rPr/>
          </w:rPrChange>
        </w:rPr>
        <w:fldChar w:fldCharType="separate"/>
      </w:r>
      <w:r w:rsidR="00EB4CA6" w:rsidRPr="00E20C5B">
        <w:rPr>
          <w:highlight w:val="red"/>
          <w:rPrChange w:id="571" w:author="Luis André Magalhães Barros" w:date="2022-06-13T19:12:00Z">
            <w:rPr/>
          </w:rPrChange>
        </w:rPr>
        <w:t xml:space="preserve">Figura </w:t>
      </w:r>
      <w:r w:rsidR="00EB4CA6" w:rsidRPr="00E20C5B">
        <w:rPr>
          <w:noProof/>
          <w:highlight w:val="red"/>
          <w:rPrChange w:id="572" w:author="Luis André Magalhães Barros" w:date="2022-06-13T19:12:00Z">
            <w:rPr>
              <w:noProof/>
            </w:rPr>
          </w:rPrChange>
        </w:rPr>
        <w:t>2</w:t>
      </w:r>
      <w:r w:rsidR="00EB4CA6" w:rsidRPr="00E20C5B">
        <w:rPr>
          <w:highlight w:val="red"/>
          <w:rPrChange w:id="573" w:author="Luis André Magalhães Barros" w:date="2022-06-13T19:12:00Z">
            <w:rPr/>
          </w:rPrChange>
        </w:rPr>
        <w:t>.</w:t>
      </w:r>
      <w:r w:rsidR="00EB4CA6" w:rsidRPr="00E20C5B">
        <w:rPr>
          <w:noProof/>
          <w:highlight w:val="red"/>
          <w:rPrChange w:id="574" w:author="Luis André Magalhães Barros" w:date="2022-06-13T19:12:00Z">
            <w:rPr>
              <w:noProof/>
            </w:rPr>
          </w:rPrChange>
        </w:rPr>
        <w:t>10</w:t>
      </w:r>
      <w:r w:rsidR="00EB4CA6" w:rsidRPr="00E20C5B">
        <w:rPr>
          <w:highlight w:val="red"/>
          <w:rPrChange w:id="575" w:author="Luis André Magalhães Barros" w:date="2022-06-13T19:12:00Z">
            <w:rPr/>
          </w:rPrChange>
        </w:rPr>
        <w:fldChar w:fldCharType="end"/>
      </w:r>
      <w:r w:rsidRPr="00E20C5B">
        <w:rPr>
          <w:highlight w:val="red"/>
          <w:rPrChange w:id="576" w:author="Luis André Magalhães Barros" w:date="2022-06-13T19:12:00Z">
            <w:rPr/>
          </w:rPrChange>
        </w:rPr>
        <w:t xml:space="preserve">, pois S1 mantém-se ligado e S2 é colocado a conduzir. </w:t>
      </w:r>
    </w:p>
    <w:p w14:paraId="4822F6A8" w14:textId="6F02B7ED" w:rsidR="003225A7" w:rsidRDefault="003225A7" w:rsidP="003225A7">
      <w:pPr>
        <w:pStyle w:val="PhDCorpo"/>
      </w:pPr>
      <w:r w:rsidRPr="00E20C5B">
        <w:rPr>
          <w:highlight w:val="red"/>
          <w:rPrChange w:id="577" w:author="Luis André Magalhães Barros" w:date="2022-06-13T19:12:00Z">
            <w:rPr/>
          </w:rPrChange>
        </w:rPr>
        <w:t xml:space="preserve">No último estágio, S1 é desligado, mas S2 permanece ligado, </w:t>
      </w:r>
      <w:r w:rsidRPr="00E20C5B">
        <w:rPr>
          <w:highlight w:val="red"/>
          <w:rPrChange w:id="578" w:author="Luis André Magalhães Barros" w:date="2022-06-13T19:12:00Z">
            <w:rPr/>
          </w:rPrChange>
        </w:rPr>
        <w:fldChar w:fldCharType="begin"/>
      </w:r>
      <w:r w:rsidRPr="00E20C5B">
        <w:rPr>
          <w:highlight w:val="red"/>
          <w:rPrChange w:id="579" w:author="Luis André Magalhães Barros" w:date="2022-06-13T19:12:00Z">
            <w:rPr/>
          </w:rPrChange>
        </w:rPr>
        <w:instrText xml:space="preserve"> REF _Ref98949644 \h </w:instrText>
      </w:r>
      <w:r w:rsidR="00E20C5B">
        <w:rPr>
          <w:highlight w:val="red"/>
        </w:rPr>
        <w:instrText xml:space="preserve"> \* MERGEFORMAT </w:instrText>
      </w:r>
      <w:r w:rsidRPr="00E20C5B">
        <w:rPr>
          <w:highlight w:val="red"/>
          <w:rPrChange w:id="580" w:author="Luis André Magalhães Barros" w:date="2022-06-13T19:12:00Z">
            <w:rPr>
              <w:highlight w:val="red"/>
            </w:rPr>
          </w:rPrChange>
        </w:rPr>
      </w:r>
      <w:r w:rsidRPr="00E20C5B">
        <w:rPr>
          <w:highlight w:val="red"/>
          <w:rPrChange w:id="581" w:author="Luis André Magalhães Barros" w:date="2022-06-13T19:12:00Z">
            <w:rPr/>
          </w:rPrChange>
        </w:rPr>
        <w:fldChar w:fldCharType="separate"/>
      </w:r>
      <w:r w:rsidR="007B4FE1" w:rsidRPr="00E20C5B">
        <w:rPr>
          <w:highlight w:val="red"/>
          <w:rPrChange w:id="582" w:author="Luis André Magalhães Barros" w:date="2022-06-13T19:12:00Z">
            <w:rPr/>
          </w:rPrChange>
        </w:rPr>
        <w:t xml:space="preserve">Figura </w:t>
      </w:r>
      <w:r w:rsidR="007B4FE1" w:rsidRPr="00E20C5B">
        <w:rPr>
          <w:noProof/>
          <w:highlight w:val="red"/>
          <w:rPrChange w:id="583" w:author="Luis André Magalhães Barros" w:date="2022-06-13T19:12:00Z">
            <w:rPr>
              <w:noProof/>
            </w:rPr>
          </w:rPrChange>
        </w:rPr>
        <w:t>2</w:t>
      </w:r>
      <w:r w:rsidR="007B4FE1" w:rsidRPr="00E20C5B">
        <w:rPr>
          <w:highlight w:val="red"/>
          <w:rPrChange w:id="584" w:author="Luis André Magalhães Barros" w:date="2022-06-13T19:12:00Z">
            <w:rPr/>
          </w:rPrChange>
        </w:rPr>
        <w:t>.</w:t>
      </w:r>
      <w:r w:rsidR="007B4FE1" w:rsidRPr="00E20C5B">
        <w:rPr>
          <w:noProof/>
          <w:highlight w:val="red"/>
          <w:rPrChange w:id="585" w:author="Luis André Magalhães Barros" w:date="2022-06-13T19:12:00Z">
            <w:rPr>
              <w:noProof/>
            </w:rPr>
          </w:rPrChange>
        </w:rPr>
        <w:t>12</w:t>
      </w:r>
      <w:r w:rsidRPr="00E20C5B">
        <w:rPr>
          <w:highlight w:val="red"/>
          <w:rPrChange w:id="586" w:author="Luis André Magalhães Barros" w:date="2022-06-13T19:12:00Z">
            <w:rPr/>
          </w:rPrChange>
        </w:rPr>
        <w:fldChar w:fldCharType="end"/>
      </w:r>
      <w:r w:rsidRPr="00E20C5B">
        <w:rPr>
          <w:highlight w:val="red"/>
          <w:rPrChange w:id="587" w:author="Luis André Magalhães Barros" w:date="2022-06-13T19:12:00Z">
            <w:rPr/>
          </w:rPrChange>
        </w:rPr>
        <w:t xml:space="preserve">. O díodo D1 fica diretamente polarizado, a indutância L1 é desmagnetizada e a corrente iL1 diminui linearmente, como é possível ver pela </w:t>
      </w:r>
      <w:r w:rsidRPr="00E20C5B">
        <w:rPr>
          <w:highlight w:val="red"/>
          <w:rPrChange w:id="588" w:author="Luis André Magalhães Barros" w:date="2022-06-13T19:12:00Z">
            <w:rPr/>
          </w:rPrChange>
        </w:rPr>
        <w:fldChar w:fldCharType="begin"/>
      </w:r>
      <w:r w:rsidRPr="00E20C5B">
        <w:rPr>
          <w:highlight w:val="red"/>
          <w:rPrChange w:id="589" w:author="Luis André Magalhães Barros" w:date="2022-06-13T19:12:00Z">
            <w:rPr/>
          </w:rPrChange>
        </w:rPr>
        <w:instrText xml:space="preserve"> REF _Ref98599705 \h </w:instrText>
      </w:r>
      <w:r w:rsidR="00E20C5B">
        <w:rPr>
          <w:highlight w:val="red"/>
        </w:rPr>
        <w:instrText xml:space="preserve"> \* MERGEFORMAT </w:instrText>
      </w:r>
      <w:r w:rsidRPr="00E20C5B">
        <w:rPr>
          <w:highlight w:val="red"/>
          <w:rPrChange w:id="590" w:author="Luis André Magalhães Barros" w:date="2022-06-13T19:12:00Z">
            <w:rPr>
              <w:highlight w:val="red"/>
            </w:rPr>
          </w:rPrChange>
        </w:rPr>
      </w:r>
      <w:r w:rsidRPr="00E20C5B">
        <w:rPr>
          <w:highlight w:val="red"/>
          <w:rPrChange w:id="591" w:author="Luis André Magalhães Barros" w:date="2022-06-13T19:12:00Z">
            <w:rPr/>
          </w:rPrChange>
        </w:rPr>
        <w:fldChar w:fldCharType="separate"/>
      </w:r>
      <w:r w:rsidR="007B4FE1" w:rsidRPr="00E20C5B">
        <w:rPr>
          <w:highlight w:val="red"/>
          <w:rPrChange w:id="592" w:author="Luis André Magalhães Barros" w:date="2022-06-13T19:12:00Z">
            <w:rPr/>
          </w:rPrChange>
        </w:rPr>
        <w:t xml:space="preserve">Figura </w:t>
      </w:r>
      <w:r w:rsidR="007B4FE1" w:rsidRPr="00E20C5B">
        <w:rPr>
          <w:noProof/>
          <w:highlight w:val="red"/>
          <w:rPrChange w:id="593" w:author="Luis André Magalhães Barros" w:date="2022-06-13T19:12:00Z">
            <w:rPr>
              <w:noProof/>
            </w:rPr>
          </w:rPrChange>
        </w:rPr>
        <w:t>2</w:t>
      </w:r>
      <w:r w:rsidR="007B4FE1" w:rsidRPr="00E20C5B">
        <w:rPr>
          <w:highlight w:val="red"/>
          <w:rPrChange w:id="594" w:author="Luis André Magalhães Barros" w:date="2022-06-13T19:12:00Z">
            <w:rPr/>
          </w:rPrChange>
        </w:rPr>
        <w:t>.</w:t>
      </w:r>
      <w:r w:rsidR="007B4FE1" w:rsidRPr="00E20C5B">
        <w:rPr>
          <w:noProof/>
          <w:highlight w:val="red"/>
          <w:rPrChange w:id="595" w:author="Luis André Magalhães Barros" w:date="2022-06-13T19:12:00Z">
            <w:rPr>
              <w:noProof/>
            </w:rPr>
          </w:rPrChange>
        </w:rPr>
        <w:t>9</w:t>
      </w:r>
      <w:r w:rsidRPr="00E20C5B">
        <w:rPr>
          <w:highlight w:val="red"/>
          <w:rPrChange w:id="596" w:author="Luis André Magalhães Barros" w:date="2022-06-13T19:12:00Z">
            <w:rPr/>
          </w:rPrChange>
        </w:rPr>
        <w:fldChar w:fldCharType="end"/>
      </w:r>
      <w:r w:rsidRPr="00E20C5B">
        <w:rPr>
          <w:highlight w:val="red"/>
          <w:rPrChange w:id="597" w:author="Luis André Magalhães Barros" w:date="2022-06-13T19:12:00Z">
            <w:rPr/>
          </w:rPrChange>
        </w:rPr>
        <w:t xml:space="preserve">, no intervalo de tempo compreendido entre t3 e t4. Neste intervalo, a carga é alimentada pela indutância e pela fonte através do díodo D1. </w:t>
      </w:r>
      <w:commentRangeEnd w:id="559"/>
      <w:r w:rsidR="00E20C5B" w:rsidRPr="00E20C5B">
        <w:rPr>
          <w:rStyle w:val="Refdecomentrio"/>
          <w:rFonts w:eastAsia="Times New Roman"/>
          <w:highlight w:val="red"/>
          <w:lang w:eastAsia="pt-PT"/>
          <w:rPrChange w:id="598" w:author="Luis André Magalhães Barros" w:date="2022-06-13T19:12:00Z">
            <w:rPr>
              <w:rStyle w:val="Refdecomentrio"/>
              <w:rFonts w:eastAsia="Times New Roman"/>
              <w:lang w:eastAsia="pt-PT"/>
            </w:rPr>
          </w:rPrChange>
        </w:rPr>
        <w:commentReference w:id="559"/>
      </w:r>
    </w:p>
    <w:p w14:paraId="005D5E48" w14:textId="77777777" w:rsidR="003225A7" w:rsidRDefault="003225A7" w:rsidP="003225A7">
      <w:pPr>
        <w:pStyle w:val="PhDFigura"/>
      </w:pPr>
      <w:r>
        <w:t xml:space="preserve"> </w:t>
      </w:r>
      <w:r>
        <w:rPr>
          <w:noProof/>
        </w:rPr>
        <w:drawing>
          <wp:inline distT="0" distB="0" distL="0" distR="0" wp14:anchorId="0C9915A9" wp14:editId="3DDAB1D7">
            <wp:extent cx="3780000" cy="140823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14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69C11" w14:textId="56E1B6C8" w:rsidR="003225A7" w:rsidRDefault="003225A7" w:rsidP="003225A7">
      <w:pPr>
        <w:pStyle w:val="PhDLegendaFiguras"/>
      </w:pPr>
      <w:bookmarkStart w:id="599" w:name="_Ref98949644"/>
      <w:bookmarkStart w:id="600" w:name="_Toc100498792"/>
      <w:bookmarkStart w:id="601" w:name="_Toc105865345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2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12</w:t>
      </w:r>
      <w:r w:rsidR="00C94EE9">
        <w:rPr>
          <w:noProof/>
        </w:rPr>
        <w:fldChar w:fldCharType="end"/>
      </w:r>
      <w:bookmarkEnd w:id="599"/>
      <w:r w:rsidRPr="001B2130">
        <w:t xml:space="preserve"> - Circuito </w:t>
      </w:r>
      <w:del w:id="602" w:author="Luis André Magalhães Barros" w:date="2022-06-13T19:12:00Z">
        <w:r w:rsidRPr="001B2130" w:rsidDel="00E20C5B">
          <w:delText xml:space="preserve">Equivalente </w:delText>
        </w:r>
      </w:del>
      <w:ins w:id="603" w:author="Luis André Magalhães Barros" w:date="2022-06-13T19:12:00Z">
        <w:r w:rsidR="00E20C5B">
          <w:t>e</w:t>
        </w:r>
        <w:r w:rsidR="00E20C5B" w:rsidRPr="001B2130">
          <w:t xml:space="preserve">quivalente </w:t>
        </w:r>
      </w:ins>
      <w:r w:rsidRPr="001B2130">
        <w:t xml:space="preserve">do </w:t>
      </w:r>
      <w:r>
        <w:t>quarto</w:t>
      </w:r>
      <w:r w:rsidRPr="001B2130">
        <w:t xml:space="preserve"> estágio</w:t>
      </w:r>
      <w:r>
        <w:t xml:space="preserve">, </w:t>
      </w:r>
      <w:r w:rsidRPr="00E20C5B">
        <w:rPr>
          <w:i/>
          <w:rPrChange w:id="604" w:author="Luis André Magalhães Barros" w:date="2022-06-13T19:12:00Z">
            <w:rPr/>
          </w:rPrChange>
        </w:rPr>
        <w:t>D</w:t>
      </w:r>
      <w:r>
        <w:t xml:space="preserve"> ≥ 0,5.</w:t>
      </w:r>
      <w:bookmarkEnd w:id="600"/>
      <w:bookmarkEnd w:id="601"/>
    </w:p>
    <w:p w14:paraId="47CDFC96" w14:textId="63126E5C" w:rsidR="003225A7" w:rsidRDefault="003225A7" w:rsidP="003225A7">
      <w:pPr>
        <w:pStyle w:val="PhDCorpo"/>
      </w:pPr>
      <w:r>
        <w:tab/>
        <w:t>Para o funcionamento desta topologia dentro das especificações previstas</w:t>
      </w:r>
      <w:r w:rsidR="008617BB">
        <w:t>,</w:t>
      </w:r>
      <w:r>
        <w:t xml:space="preserve"> é necessário o correto dimensionamento dos componentes. Admitindo que as </w:t>
      </w:r>
      <w:del w:id="605" w:author="Luis André Magalhães Barros" w:date="2022-06-13T19:12:00Z">
        <w:r w:rsidDel="00E20C5B">
          <w:delText xml:space="preserve">indutâncias </w:delText>
        </w:r>
      </w:del>
      <w:ins w:id="606" w:author="Luis André Magalhães Barros" w:date="2022-06-13T19:12:00Z">
        <w:r w:rsidR="00E20C5B">
          <w:t xml:space="preserve">bobinas </w:t>
        </w:r>
      </w:ins>
      <w:del w:id="607" w:author="Luis André Magalhães Barros" w:date="2022-06-13T19:12:00Z">
        <w:r w:rsidDel="00E20C5B">
          <w:delText>têm as mesmas especificações</w:delText>
        </w:r>
      </w:del>
      <w:ins w:id="608" w:author="Luis André Magalhães Barros" w:date="2022-06-13T19:12:00Z">
        <w:r w:rsidR="00E20C5B">
          <w:t>possuem características semelhantes</w:t>
        </w:r>
      </w:ins>
      <w:r>
        <w:t xml:space="preserve"> e o funcionamento do conversor em CCM, </w:t>
      </w:r>
      <w:commentRangeStart w:id="609"/>
      <w:r>
        <w:t xml:space="preserve">o valor seu valor pode ser calculado segundo a equação </w:t>
      </w:r>
      <w:commentRangeEnd w:id="609"/>
      <w:r w:rsidR="00E20C5B">
        <w:rPr>
          <w:rStyle w:val="Refdecomentrio"/>
          <w:rFonts w:eastAsia="Times New Roman"/>
          <w:lang w:eastAsia="pt-PT"/>
        </w:rPr>
        <w:commentReference w:id="609"/>
      </w:r>
      <w:r>
        <w:fldChar w:fldCharType="begin"/>
      </w:r>
      <w:r>
        <w:instrText xml:space="preserve"> REF _Ref100423758 \h </w:instrText>
      </w:r>
      <w:r>
        <w:fldChar w:fldCharType="separate"/>
      </w:r>
      <w:r w:rsidR="007B4FE1" w:rsidRPr="00B66544">
        <w:t>(</w:t>
      </w:r>
      <w:r w:rsidR="007B4FE1">
        <w:rPr>
          <w:noProof/>
        </w:rPr>
        <w:t>2</w:t>
      </w:r>
      <w:r w:rsidR="007B4FE1">
        <w:t>.</w:t>
      </w:r>
      <w:r w:rsidR="007B4FE1">
        <w:rPr>
          <w:noProof/>
        </w:rPr>
        <w:t>2</w:t>
      </w:r>
      <w:r>
        <w:fldChar w:fldCharType="end"/>
      </w:r>
      <w:r>
        <w:t xml:space="preserve">). </w:t>
      </w:r>
      <w:del w:id="610" w:author="Luis André Magalhães Barros" w:date="2022-06-13T19:13:00Z">
        <w:r w:rsidRPr="00BF4DE7" w:rsidDel="00E20C5B">
          <w:delText>Para</w:delText>
        </w:r>
        <w:r w:rsidDel="00E20C5B">
          <w:delText xml:space="preserve"> o </w:delText>
        </w:r>
        <w:r w:rsidRPr="00BF4DE7" w:rsidDel="00E20C5B">
          <w:delText>c</w:delText>
        </w:r>
        <w:r w:rsidDel="00E20C5B">
          <w:delText>á</w:delText>
        </w:r>
        <w:r w:rsidRPr="00BF4DE7" w:rsidDel="00E20C5B">
          <w:delText>lcul</w:delText>
        </w:r>
        <w:r w:rsidDel="00E20C5B">
          <w:delText>o d</w:delText>
        </w:r>
        <w:r w:rsidRPr="00BF4DE7" w:rsidDel="00E20C5B">
          <w:delText>o valor do condensador</w:delText>
        </w:r>
        <w:r w:rsidDel="00E20C5B">
          <w:delText>,</w:delText>
        </w:r>
      </w:del>
      <w:ins w:id="611" w:author="Luis André Magalhães Barros" w:date="2022-06-13T19:13:00Z">
        <w:r w:rsidR="00E20C5B">
          <w:t>Com base na</w:t>
        </w:r>
      </w:ins>
      <w:r>
        <w:t xml:space="preserve"> equação </w:t>
      </w:r>
      <w:r>
        <w:fldChar w:fldCharType="begin"/>
      </w:r>
      <w:r>
        <w:instrText xml:space="preserve"> REF _Ref100423841 \h </w:instrText>
      </w:r>
      <w:r>
        <w:fldChar w:fldCharType="separate"/>
      </w:r>
      <w:r w:rsidR="007B4FE1" w:rsidRPr="00B66544">
        <w:t>(</w:t>
      </w:r>
      <w:r w:rsidR="007B4FE1">
        <w:rPr>
          <w:noProof/>
        </w:rPr>
        <w:t>2</w:t>
      </w:r>
      <w:r w:rsidR="007B4FE1">
        <w:t>.</w:t>
      </w:r>
      <w:r w:rsidR="007B4FE1">
        <w:rPr>
          <w:noProof/>
        </w:rPr>
        <w:t>3</w:t>
      </w:r>
      <w:r w:rsidR="007B4FE1">
        <w:t>)</w:t>
      </w:r>
      <w:r>
        <w:fldChar w:fldCharType="end"/>
      </w:r>
      <w:ins w:id="612" w:author="Luis André Magalhães Barros" w:date="2022-06-13T19:13:00Z">
        <w:r w:rsidR="00E20C5B">
          <w:t xml:space="preserve"> é possível determinar o valor do condensador</w:t>
        </w:r>
      </w:ins>
      <w:r>
        <w:t>,</w:t>
      </w:r>
      <w:ins w:id="613" w:author="Luis André Magalhães Barros" w:date="2022-06-13T19:13:00Z">
        <w:r w:rsidR="00E20C5B">
          <w:t xml:space="preserve"> sendo</w:t>
        </w:r>
      </w:ins>
      <w:del w:id="614" w:author="Luis André Magalhães Barros" w:date="2022-06-13T19:13:00Z">
        <w:r w:rsidRPr="00BF4DE7" w:rsidDel="00E20C5B">
          <w:delText xml:space="preserve"> é</w:delText>
        </w:r>
      </w:del>
      <w:r w:rsidRPr="00BF4DE7">
        <w:t xml:space="preserve"> necessário ter em conta o valor da corrente de saída, </w:t>
      </w:r>
      <w:commentRangeStart w:id="615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  <w:commentRangeEnd w:id="615"/>
        <m:r>
          <m:rPr>
            <m:sty m:val="p"/>
          </m:rPr>
          <w:rPr>
            <w:rStyle w:val="Refdecomentrio"/>
            <w:rFonts w:eastAsia="Times New Roman"/>
            <w:lang w:eastAsia="pt-PT"/>
          </w:rPr>
          <w:commentReference w:id="615"/>
        </m:r>
      </m:oMath>
      <w:r w:rsidRPr="00BF4DE7">
        <w:t>, que pode ser obtido usando a equação</w:t>
      </w:r>
      <w:commentRangeStart w:id="616"/>
      <w:r>
        <w:t xml:space="preserve"> </w:t>
      </w:r>
      <w:r>
        <w:fldChar w:fldCharType="begin"/>
      </w:r>
      <w:r>
        <w:instrText xml:space="preserve"> REF _Ref100423793 \h </w:instrText>
      </w:r>
      <w:r>
        <w:fldChar w:fldCharType="separate"/>
      </w:r>
      <w:r w:rsidR="007B4FE1" w:rsidRPr="00B66544">
        <w:t>(</w:t>
      </w:r>
      <w:r w:rsidR="007B4FE1">
        <w:rPr>
          <w:noProof/>
        </w:rPr>
        <w:t>2</w:t>
      </w:r>
      <w:r w:rsidR="007B4FE1">
        <w:t>.</w:t>
      </w:r>
      <w:r w:rsidR="007B4FE1">
        <w:rPr>
          <w:noProof/>
        </w:rPr>
        <w:t>4</w:t>
      </w:r>
      <w:r>
        <w:fldChar w:fldCharType="end"/>
      </w:r>
      <w:commentRangeEnd w:id="616"/>
      <w:r w:rsidR="00DC17E8">
        <w:rPr>
          <w:rStyle w:val="Refdecomentrio"/>
          <w:rFonts w:eastAsia="Times New Roman"/>
          <w:lang w:eastAsia="pt-PT"/>
        </w:rPr>
        <w:commentReference w:id="616"/>
      </w:r>
      <w:r>
        <w:t xml:space="preserve">). </w:t>
      </w:r>
      <w:commentRangeStart w:id="617"/>
      <w:r w:rsidRPr="00E20C5B">
        <w:rPr>
          <w:strike/>
          <w:rPrChange w:id="618" w:author="Luis André Magalhães Barros" w:date="2022-06-13T19:14:00Z">
            <w:rPr/>
          </w:rPrChange>
        </w:rPr>
        <w:t xml:space="preserve">Nas equações </w:t>
      </w:r>
      <w:r w:rsidRPr="00E20C5B">
        <w:rPr>
          <w:strike/>
          <w:rPrChange w:id="619" w:author="Luis André Magalhães Barros" w:date="2022-06-13T19:14:00Z">
            <w:rPr/>
          </w:rPrChange>
        </w:rPr>
        <w:fldChar w:fldCharType="begin"/>
      </w:r>
      <w:r w:rsidRPr="00E20C5B">
        <w:rPr>
          <w:strike/>
          <w:rPrChange w:id="620" w:author="Luis André Magalhães Barros" w:date="2022-06-13T19:14:00Z">
            <w:rPr/>
          </w:rPrChange>
        </w:rPr>
        <w:instrText xml:space="preserve"> REF _Ref100423855 \h </w:instrText>
      </w:r>
      <w:r w:rsidR="00E20C5B">
        <w:rPr>
          <w:strike/>
        </w:rPr>
        <w:instrText xml:space="preserve"> \* MERGEFORMAT </w:instrText>
      </w:r>
      <w:r w:rsidRPr="00E20C5B">
        <w:rPr>
          <w:strike/>
          <w:rPrChange w:id="621" w:author="Luis André Magalhães Barros" w:date="2022-06-13T19:14:00Z">
            <w:rPr>
              <w:strike/>
            </w:rPr>
          </w:rPrChange>
        </w:rPr>
      </w:r>
      <w:r w:rsidRPr="00E20C5B">
        <w:rPr>
          <w:strike/>
          <w:rPrChange w:id="622" w:author="Luis André Magalhães Barros" w:date="2022-06-13T19:14:00Z">
            <w:rPr/>
          </w:rPrChange>
        </w:rPr>
        <w:fldChar w:fldCharType="separate"/>
      </w:r>
      <w:r w:rsidR="007B4FE1" w:rsidRPr="00E20C5B">
        <w:rPr>
          <w:strike/>
          <w:rPrChange w:id="623" w:author="Luis André Magalhães Barros" w:date="2022-06-13T19:14:00Z">
            <w:rPr/>
          </w:rPrChange>
        </w:rPr>
        <w:t>(</w:t>
      </w:r>
      <w:r w:rsidR="007B4FE1" w:rsidRPr="00E20C5B">
        <w:rPr>
          <w:strike/>
          <w:noProof/>
          <w:rPrChange w:id="624" w:author="Luis André Magalhães Barros" w:date="2022-06-13T19:14:00Z">
            <w:rPr>
              <w:noProof/>
            </w:rPr>
          </w:rPrChange>
        </w:rPr>
        <w:t>2</w:t>
      </w:r>
      <w:r w:rsidR="007B4FE1" w:rsidRPr="00E20C5B">
        <w:rPr>
          <w:strike/>
          <w:rPrChange w:id="625" w:author="Luis André Magalhães Barros" w:date="2022-06-13T19:14:00Z">
            <w:rPr/>
          </w:rPrChange>
        </w:rPr>
        <w:t>.</w:t>
      </w:r>
      <w:r w:rsidR="007B4FE1" w:rsidRPr="00E20C5B">
        <w:rPr>
          <w:strike/>
          <w:noProof/>
          <w:rPrChange w:id="626" w:author="Luis André Magalhães Barros" w:date="2022-06-13T19:14:00Z">
            <w:rPr>
              <w:noProof/>
            </w:rPr>
          </w:rPrChange>
        </w:rPr>
        <w:t>2</w:t>
      </w:r>
      <w:r w:rsidR="007B4FE1" w:rsidRPr="00E20C5B">
        <w:rPr>
          <w:strike/>
          <w:rPrChange w:id="627" w:author="Luis André Magalhães Barros" w:date="2022-06-13T19:14:00Z">
            <w:rPr/>
          </w:rPrChange>
        </w:rPr>
        <w:t>)</w:t>
      </w:r>
      <w:r w:rsidRPr="00E20C5B">
        <w:rPr>
          <w:strike/>
          <w:rPrChange w:id="628" w:author="Luis André Magalhães Barros" w:date="2022-06-13T19:14:00Z">
            <w:rPr/>
          </w:rPrChange>
        </w:rPr>
        <w:fldChar w:fldCharType="end"/>
      </w:r>
      <w:r w:rsidRPr="00E20C5B">
        <w:rPr>
          <w:strike/>
          <w:rPrChange w:id="629" w:author="Luis André Magalhães Barros" w:date="2022-06-13T19:14:00Z">
            <w:rPr/>
          </w:rPrChange>
        </w:rPr>
        <w:t xml:space="preserve"> e </w:t>
      </w:r>
      <w:r w:rsidRPr="00E20C5B">
        <w:rPr>
          <w:strike/>
          <w:rPrChange w:id="630" w:author="Luis André Magalhães Barros" w:date="2022-06-13T19:14:00Z">
            <w:rPr/>
          </w:rPrChange>
        </w:rPr>
        <w:fldChar w:fldCharType="begin"/>
      </w:r>
      <w:r w:rsidRPr="00E20C5B">
        <w:rPr>
          <w:strike/>
          <w:rPrChange w:id="631" w:author="Luis André Magalhães Barros" w:date="2022-06-13T19:14:00Z">
            <w:rPr/>
          </w:rPrChange>
        </w:rPr>
        <w:instrText xml:space="preserve"> REF _Ref100423841 \h </w:instrText>
      </w:r>
      <w:r w:rsidR="00E20C5B">
        <w:rPr>
          <w:strike/>
        </w:rPr>
        <w:instrText xml:space="preserve"> \* MERGEFORMAT </w:instrText>
      </w:r>
      <w:r w:rsidRPr="00E20C5B">
        <w:rPr>
          <w:strike/>
          <w:rPrChange w:id="632" w:author="Luis André Magalhães Barros" w:date="2022-06-13T19:14:00Z">
            <w:rPr>
              <w:strike/>
            </w:rPr>
          </w:rPrChange>
        </w:rPr>
      </w:r>
      <w:r w:rsidRPr="00E20C5B">
        <w:rPr>
          <w:strike/>
          <w:rPrChange w:id="633" w:author="Luis André Magalhães Barros" w:date="2022-06-13T19:14:00Z">
            <w:rPr/>
          </w:rPrChange>
        </w:rPr>
        <w:fldChar w:fldCharType="separate"/>
      </w:r>
      <w:r w:rsidR="007B4FE1" w:rsidRPr="00E20C5B">
        <w:rPr>
          <w:strike/>
          <w:rPrChange w:id="634" w:author="Luis André Magalhães Barros" w:date="2022-06-13T19:14:00Z">
            <w:rPr/>
          </w:rPrChange>
        </w:rPr>
        <w:t>(</w:t>
      </w:r>
      <w:r w:rsidR="007B4FE1" w:rsidRPr="00E20C5B">
        <w:rPr>
          <w:strike/>
          <w:noProof/>
          <w:rPrChange w:id="635" w:author="Luis André Magalhães Barros" w:date="2022-06-13T19:14:00Z">
            <w:rPr>
              <w:noProof/>
            </w:rPr>
          </w:rPrChange>
        </w:rPr>
        <w:t>2</w:t>
      </w:r>
      <w:r w:rsidR="007B4FE1" w:rsidRPr="00E20C5B">
        <w:rPr>
          <w:strike/>
          <w:rPrChange w:id="636" w:author="Luis André Magalhães Barros" w:date="2022-06-13T19:14:00Z">
            <w:rPr/>
          </w:rPrChange>
        </w:rPr>
        <w:t>.</w:t>
      </w:r>
      <w:r w:rsidR="007B4FE1" w:rsidRPr="00E20C5B">
        <w:rPr>
          <w:strike/>
          <w:noProof/>
          <w:rPrChange w:id="637" w:author="Luis André Magalhães Barros" w:date="2022-06-13T19:14:00Z">
            <w:rPr>
              <w:noProof/>
            </w:rPr>
          </w:rPrChange>
        </w:rPr>
        <w:t>3</w:t>
      </w:r>
      <w:r w:rsidR="007B4FE1" w:rsidRPr="00E20C5B">
        <w:rPr>
          <w:strike/>
          <w:rPrChange w:id="638" w:author="Luis André Magalhães Barros" w:date="2022-06-13T19:14:00Z">
            <w:rPr/>
          </w:rPrChange>
        </w:rPr>
        <w:t>)</w:t>
      </w:r>
      <w:r w:rsidRPr="00E20C5B">
        <w:rPr>
          <w:strike/>
          <w:rPrChange w:id="639" w:author="Luis André Magalhães Barros" w:date="2022-06-13T19:14:00Z">
            <w:rPr/>
          </w:rPrChange>
        </w:rPr>
        <w:fldChar w:fldCharType="end"/>
      </w:r>
      <w:r w:rsidRPr="00E20C5B">
        <w:rPr>
          <w:strike/>
          <w:rPrChange w:id="640" w:author="Luis André Magalhães Barros" w:date="2022-06-13T19:14:00Z">
            <w:rPr/>
          </w:rPrChange>
        </w:rPr>
        <w:t xml:space="preserve">, </w:t>
      </w:r>
      <w:r w:rsidRPr="00E20C5B">
        <w:rPr>
          <w:i/>
          <w:strike/>
          <w:rPrChange w:id="641" w:author="Luis André Magalhães Barros" w:date="2022-06-13T19:14:00Z">
            <w:rPr/>
          </w:rPrChange>
        </w:rPr>
        <w:t>N</w:t>
      </w:r>
      <w:r w:rsidRPr="00E20C5B">
        <w:rPr>
          <w:strike/>
          <w:rPrChange w:id="642" w:author="Luis André Magalhães Barros" w:date="2022-06-13T19:14:00Z">
            <w:rPr/>
          </w:rPrChange>
        </w:rPr>
        <w:t xml:space="preserve"> corresponde ao número de braços do conversor.</w:t>
      </w:r>
      <w:commentRangeEnd w:id="617"/>
      <w:r w:rsidR="00E20C5B">
        <w:rPr>
          <w:rStyle w:val="Refdecomentrio"/>
          <w:rFonts w:eastAsia="Times New Roman"/>
          <w:lang w:eastAsia="pt-PT"/>
        </w:rPr>
        <w:commentReference w:id="617"/>
      </w:r>
    </w:p>
    <w:tbl>
      <w:tblPr>
        <w:tblStyle w:val="Tabelacomgrelha"/>
        <w:tblpPr w:leftFromText="141" w:rightFromText="141" w:vertAnchor="text" w:horzAnchor="margin" w:tblpY="232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3225A7" w:rsidRPr="00B66544" w14:paraId="579AB1C8" w14:textId="77777777" w:rsidTr="009E354D">
        <w:tc>
          <w:tcPr>
            <w:tcW w:w="850" w:type="dxa"/>
            <w:vAlign w:val="center"/>
          </w:tcPr>
          <w:p w14:paraId="445FE87B" w14:textId="77777777" w:rsidR="003225A7" w:rsidRPr="00322AC6" w:rsidRDefault="003225A7" w:rsidP="009E354D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2E668882" w14:textId="77777777" w:rsidR="003225A7" w:rsidRPr="00BF4DE7" w:rsidRDefault="00C94EE9" w:rsidP="009E354D">
            <w:pPr>
              <w:pStyle w:val="PhDEquao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 </m:t>
                    </m:r>
                    <m:r>
                      <w:rPr>
                        <w:rFonts w:ascii="Cambria Math" w:hAnsi="Cambria Math"/>
                      </w:rPr>
                      <m:t>D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 </m:t>
                        </m:r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  </m:t>
                    </m:r>
                    <w:commentRangeStart w:id="643"/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1,</m:t>
                        </m:r>
                        <m: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w:commentRangeEnd w:id="643"/>
                    <m:r>
                      <m:rPr>
                        <m:sty m:val="p"/>
                      </m:rPr>
                      <w:rPr>
                        <w:rStyle w:val="Refdecomentrio"/>
                        <w:rFonts w:ascii="NewsGotT" w:hAnsi="NewsGotT"/>
                      </w:rPr>
                      <w:commentReference w:id="643"/>
                    </m:r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2E8FA431" w14:textId="2E83E237" w:rsidR="003225A7" w:rsidRPr="00E94048" w:rsidRDefault="003225A7" w:rsidP="009E354D">
            <w:pPr>
              <w:pStyle w:val="PhDEquao"/>
              <w:spacing w:after="0" w:line="360" w:lineRule="auto"/>
            </w:pPr>
            <w:bookmarkStart w:id="644" w:name="_Ref100423758"/>
            <w:bookmarkStart w:id="645" w:name="_Ref100423855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7B4FE1">
              <w:rPr>
                <w:rFonts w:ascii="NewsGotT" w:hAnsi="NewsGotT"/>
                <w:noProof/>
              </w:rPr>
              <w:t>2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7B4FE1">
              <w:rPr>
                <w:rFonts w:ascii="NewsGotT" w:hAnsi="NewsGotT"/>
                <w:noProof/>
              </w:rPr>
              <w:t>2</w:t>
            </w:r>
            <w:r>
              <w:rPr>
                <w:rFonts w:ascii="NewsGotT" w:hAnsi="NewsGotT"/>
              </w:rPr>
              <w:fldChar w:fldCharType="end"/>
            </w:r>
            <w:bookmarkEnd w:id="644"/>
            <w:r>
              <w:rPr>
                <w:rFonts w:ascii="NewsGotT" w:hAnsi="NewsGotT"/>
              </w:rPr>
              <w:t>)</w:t>
            </w:r>
            <w:bookmarkEnd w:id="645"/>
          </w:p>
        </w:tc>
      </w:tr>
      <w:tr w:rsidR="003225A7" w:rsidRPr="00B66544" w14:paraId="7535B4CD" w14:textId="77777777" w:rsidTr="009E354D">
        <w:tc>
          <w:tcPr>
            <w:tcW w:w="850" w:type="dxa"/>
            <w:vAlign w:val="center"/>
          </w:tcPr>
          <w:p w14:paraId="64A33885" w14:textId="77777777" w:rsidR="003225A7" w:rsidRPr="00322AC6" w:rsidRDefault="003225A7" w:rsidP="009E354D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64BC319D" w14:textId="77777777" w:rsidR="003225A7" w:rsidRPr="00BF4DE7" w:rsidRDefault="003225A7" w:rsidP="009E354D">
            <w:pPr>
              <w:pStyle w:val="PhDEquao"/>
            </w:pPr>
            <m:oMathPara>
              <m:oMath>
                <m:r>
                  <w:rPr>
                    <w:rFonts w:ascii="Cambria Math" w:hAnsi="Cambria Math"/>
                  </w:rPr>
                  <m:t>C 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Out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 D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 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  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Out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850" w:type="dxa"/>
            <w:vAlign w:val="center"/>
          </w:tcPr>
          <w:p w14:paraId="22C83213" w14:textId="7722940C" w:rsidR="003225A7" w:rsidRPr="00E94048" w:rsidRDefault="003225A7" w:rsidP="009E354D">
            <w:pPr>
              <w:pStyle w:val="PhDEquao"/>
              <w:spacing w:after="0" w:line="360" w:lineRule="auto"/>
            </w:pPr>
            <w:bookmarkStart w:id="646" w:name="_Ref100423745"/>
            <w:bookmarkStart w:id="647" w:name="_Ref100423841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7B4FE1">
              <w:rPr>
                <w:rFonts w:ascii="NewsGotT" w:hAnsi="NewsGotT"/>
                <w:noProof/>
              </w:rPr>
              <w:t>2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7B4FE1">
              <w:rPr>
                <w:rFonts w:ascii="NewsGotT" w:hAnsi="NewsGotT"/>
                <w:noProof/>
              </w:rPr>
              <w:t>3</w:t>
            </w:r>
            <w:r>
              <w:rPr>
                <w:rFonts w:ascii="NewsGotT" w:hAnsi="NewsGotT"/>
              </w:rPr>
              <w:fldChar w:fldCharType="end"/>
            </w:r>
            <w:bookmarkEnd w:id="646"/>
            <w:r>
              <w:rPr>
                <w:rFonts w:ascii="NewsGotT" w:hAnsi="NewsGotT"/>
              </w:rPr>
              <w:t>)</w:t>
            </w:r>
            <w:bookmarkEnd w:id="647"/>
          </w:p>
        </w:tc>
      </w:tr>
      <w:tr w:rsidR="003225A7" w:rsidRPr="00B66544" w14:paraId="6543FA07" w14:textId="77777777" w:rsidTr="009E354D">
        <w:tc>
          <w:tcPr>
            <w:tcW w:w="850" w:type="dxa"/>
            <w:vAlign w:val="center"/>
          </w:tcPr>
          <w:p w14:paraId="28661BA1" w14:textId="77777777" w:rsidR="003225A7" w:rsidRPr="00322AC6" w:rsidRDefault="003225A7" w:rsidP="009E354D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703EAC67" w14:textId="77777777" w:rsidR="003225A7" w:rsidRPr="00E94048" w:rsidRDefault="00C94EE9" w:rsidP="009E354D">
            <w:pPr>
              <w:pStyle w:val="PhDEquao"/>
              <w:spacing w:after="0" w:line="360" w:lineRule="auto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Out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in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=1-</m:t>
                </m:r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</w:tc>
        <w:tc>
          <w:tcPr>
            <w:tcW w:w="850" w:type="dxa"/>
            <w:vAlign w:val="center"/>
          </w:tcPr>
          <w:p w14:paraId="2F68DF1C" w14:textId="092CA670" w:rsidR="003225A7" w:rsidRPr="00E94048" w:rsidRDefault="003225A7" w:rsidP="009E354D">
            <w:pPr>
              <w:pStyle w:val="PhDEquao"/>
              <w:spacing w:after="0" w:line="360" w:lineRule="auto"/>
            </w:pPr>
            <w:bookmarkStart w:id="648" w:name="_Ref100423793"/>
            <w:bookmarkStart w:id="649" w:name="_Ref105859817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7B4FE1">
              <w:rPr>
                <w:rFonts w:ascii="NewsGotT" w:hAnsi="NewsGotT"/>
                <w:noProof/>
              </w:rPr>
              <w:t>2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7B4FE1">
              <w:rPr>
                <w:rFonts w:ascii="NewsGotT" w:hAnsi="NewsGotT"/>
                <w:noProof/>
              </w:rPr>
              <w:t>4</w:t>
            </w:r>
            <w:r>
              <w:rPr>
                <w:rFonts w:ascii="NewsGotT" w:hAnsi="NewsGotT"/>
              </w:rPr>
              <w:fldChar w:fldCharType="end"/>
            </w:r>
            <w:bookmarkEnd w:id="648"/>
            <w:r>
              <w:rPr>
                <w:rFonts w:ascii="NewsGotT" w:hAnsi="NewsGotT"/>
              </w:rPr>
              <w:t>)</w:t>
            </w:r>
            <w:bookmarkEnd w:id="649"/>
          </w:p>
        </w:tc>
      </w:tr>
    </w:tbl>
    <w:p w14:paraId="1127B5C0" w14:textId="1D308B96" w:rsidR="00437DBF" w:rsidRPr="003225A7" w:rsidRDefault="0006782B" w:rsidP="00180B48">
      <w:pPr>
        <w:pStyle w:val="Cabealho2"/>
      </w:pPr>
      <w:bookmarkStart w:id="650" w:name="_Toc105865309"/>
      <w:bookmarkEnd w:id="284"/>
      <w:ins w:id="651" w:author="Luis André Magalhães Barros" w:date="2022-06-13T19:16:00Z">
        <w:r>
          <w:lastRenderedPageBreak/>
          <w:t xml:space="preserve">Algoritmo de MPPT baseado no </w:t>
        </w:r>
      </w:ins>
      <w:r w:rsidR="003225A7" w:rsidRPr="003225A7">
        <w:t>Método da Condutância Incremental</w:t>
      </w:r>
      <w:bookmarkEnd w:id="650"/>
    </w:p>
    <w:p w14:paraId="3387E7DB" w14:textId="0921953F" w:rsidR="003225A7" w:rsidRDefault="004B4F4E" w:rsidP="003225A7">
      <w:pPr>
        <w:pStyle w:val="PhDCorpo"/>
      </w:pPr>
      <w:bookmarkStart w:id="652" w:name="_Toc310408176"/>
      <w:bookmarkStart w:id="653" w:name="_Toc398112299"/>
      <w:r>
        <w:tab/>
      </w:r>
      <w:r w:rsidR="003225A7">
        <w:t xml:space="preserve">No </w:t>
      </w:r>
      <w:r w:rsidR="003225A7">
        <w:fldChar w:fldCharType="begin"/>
      </w:r>
      <w:r w:rsidR="003225A7">
        <w:instrText xml:space="preserve"> REF _Ref100046220 \r \h </w:instrText>
      </w:r>
      <w:r w:rsidR="003225A7">
        <w:fldChar w:fldCharType="separate"/>
      </w:r>
      <w:r w:rsidR="007B4FE1">
        <w:t>Anexo D</w:t>
      </w:r>
      <w:r w:rsidR="003225A7">
        <w:fldChar w:fldCharType="end"/>
      </w:r>
      <w:r w:rsidR="003225A7">
        <w:t xml:space="preserve"> é apresentado um estudo sobre os principais algoritmos </w:t>
      </w:r>
      <w:ins w:id="654" w:author="Luis André Magalhães Barros" w:date="2022-06-13T20:40:00Z">
        <w:r w:rsidR="00D01630">
          <w:t xml:space="preserve">de </w:t>
        </w:r>
      </w:ins>
      <w:r w:rsidR="003225A7">
        <w:t>MPPT encontrados na literatura. De entre os diversos algoritmos há dois que se destacam entre os demais</w:t>
      </w:r>
      <w:r w:rsidR="006C0F18">
        <w:t>:</w:t>
      </w:r>
      <w:r w:rsidR="003225A7">
        <w:t xml:space="preserve"> o algoritmo de Perturbação e Observação (P&amp;O) e o método da condutância incremental</w:t>
      </w:r>
      <w:ins w:id="655" w:author="Luis André Magalhães Barros" w:date="2022-06-13T20:55:00Z">
        <w:r w:rsidR="00DC17E8">
          <w:t xml:space="preserve"> [</w:t>
        </w:r>
        <w:proofErr w:type="spellStart"/>
        <w:r w:rsidR="00DC17E8" w:rsidRPr="00DC17E8">
          <w:rPr>
            <w:highlight w:val="red"/>
            <w:rPrChange w:id="656" w:author="Luis André Magalhães Barros" w:date="2022-06-13T20:55:00Z">
              <w:rPr/>
            </w:rPrChange>
          </w:rPr>
          <w:t>ref</w:t>
        </w:r>
        <w:proofErr w:type="spellEnd"/>
        <w:r w:rsidR="00DC17E8">
          <w:t>]</w:t>
        </w:r>
      </w:ins>
      <w:r w:rsidR="003225A7">
        <w:t xml:space="preserve">. </w:t>
      </w:r>
      <w:commentRangeStart w:id="657"/>
      <w:del w:id="658" w:author="Luis André Magalhães Barros" w:date="2022-06-13T20:42:00Z">
        <w:r w:rsidR="003225A7" w:rsidDel="00D01630">
          <w:delText xml:space="preserve">Estes algoritmos </w:delText>
        </w:r>
      </w:del>
      <w:del w:id="659" w:author="Luis André Magalhães Barros" w:date="2022-06-13T20:41:00Z">
        <w:r w:rsidR="003225A7" w:rsidDel="00D01630">
          <w:delText>apesar de</w:delText>
        </w:r>
      </w:del>
      <w:del w:id="660" w:author="Luis André Magalhães Barros" w:date="2022-06-13T20:42:00Z">
        <w:r w:rsidR="003225A7" w:rsidDel="00D01630">
          <w:delText xml:space="preserve"> não muito complexos apresentam resultados bastante satisfatórios</w:delText>
        </w:r>
      </w:del>
      <w:ins w:id="661" w:author="Luis André Magalhães Barros" w:date="2022-06-13T20:43:00Z">
        <w:r w:rsidR="00D01630">
          <w:t>Com base no estudo bibliográfico é possível concluir que ambos os métodos apresentam uma algoritmia simples e com boa performance independentemente das condiç</w:t>
        </w:r>
      </w:ins>
      <w:ins w:id="662" w:author="Luis André Magalhães Barros" w:date="2022-06-13T20:44:00Z">
        <w:r w:rsidR="00D01630">
          <w:t>ões de operação.</w:t>
        </w:r>
      </w:ins>
      <w:commentRangeEnd w:id="657"/>
      <w:ins w:id="663" w:author="Luis André Magalhães Barros" w:date="2022-06-13T20:45:00Z">
        <w:r w:rsidR="00D01630">
          <w:rPr>
            <w:rStyle w:val="Refdecomentrio"/>
            <w:rFonts w:eastAsia="Times New Roman"/>
            <w:lang w:eastAsia="pt-PT"/>
          </w:rPr>
          <w:commentReference w:id="657"/>
        </w:r>
      </w:ins>
      <w:ins w:id="664" w:author="Luis André Magalhães Barros" w:date="2022-06-13T20:44:00Z">
        <w:r w:rsidR="00D01630">
          <w:t xml:space="preserve"> Contudo, o método de condutância incremental apresenta como vantagens adicionais</w:t>
        </w:r>
      </w:ins>
      <w:del w:id="665" w:author="Luis André Magalhães Barros" w:date="2022-06-13T20:43:00Z">
        <w:r w:rsidR="003225A7" w:rsidDel="00D01630">
          <w:delText>.</w:delText>
        </w:r>
      </w:del>
      <w:del w:id="666" w:author="Luis André Magalhães Barros" w:date="2022-06-13T20:45:00Z">
        <w:r w:rsidR="003225A7" w:rsidDel="00D01630">
          <w:delText xml:space="preserve"> A</w:delText>
        </w:r>
        <w:r w:rsidR="00175359" w:rsidDel="00D01630">
          <w:delText>s</w:delText>
        </w:r>
        <w:r w:rsidR="003225A7" w:rsidDel="00D01630">
          <w:delText xml:space="preserve"> grande</w:delText>
        </w:r>
        <w:r w:rsidR="00175359" w:rsidDel="00D01630">
          <w:delText>s</w:delText>
        </w:r>
        <w:r w:rsidR="003225A7" w:rsidDel="00D01630">
          <w:delText xml:space="preserve"> vantage</w:delText>
        </w:r>
        <w:r w:rsidR="00175359" w:rsidDel="00D01630">
          <w:delText>ns</w:delText>
        </w:r>
        <w:r w:rsidR="003225A7" w:rsidDel="00D01630">
          <w:delText xml:space="preserve"> do segundo em relação ao primeiro está relacionada com</w:delText>
        </w:r>
      </w:del>
      <w:r w:rsidR="003225A7">
        <w:t xml:space="preserve"> o facto de a tensão permanece</w:t>
      </w:r>
      <w:r w:rsidR="00175359">
        <w:t>r</w:t>
      </w:r>
      <w:r w:rsidR="003225A7">
        <w:t xml:space="preserve"> constante assim que se atinja o ponto de máxima potência (MPP), reag</w:t>
      </w:r>
      <w:r w:rsidR="00175359">
        <w:t>ir</w:t>
      </w:r>
      <w:r w:rsidR="003225A7">
        <w:t xml:space="preserve"> mais </w:t>
      </w:r>
      <w:r w:rsidR="00175359">
        <w:t>rápido</w:t>
      </w:r>
      <w:r w:rsidR="003225A7">
        <w:t xml:space="preserve"> a grandes variações da temperatura e radiação e produz</w:t>
      </w:r>
      <w:r w:rsidR="00B54561">
        <w:t>ir</w:t>
      </w:r>
      <w:r w:rsidR="003225A7">
        <w:t xml:space="preserve"> um valor de potência de saída mais elevado</w:t>
      </w:r>
      <w:ins w:id="667" w:author="Luis André Magalhães Barros" w:date="2022-06-13T20:55:00Z">
        <w:r w:rsidR="00DC17E8">
          <w:t xml:space="preserve"> [</w:t>
        </w:r>
        <w:proofErr w:type="spellStart"/>
        <w:r w:rsidR="00DC17E8" w:rsidRPr="00DC17E8">
          <w:rPr>
            <w:highlight w:val="red"/>
            <w:rPrChange w:id="668" w:author="Luis André Magalhães Barros" w:date="2022-06-13T20:55:00Z">
              <w:rPr/>
            </w:rPrChange>
          </w:rPr>
          <w:t>ref</w:t>
        </w:r>
        <w:proofErr w:type="spellEnd"/>
        <w:r w:rsidR="00DC17E8">
          <w:t>]</w:t>
        </w:r>
      </w:ins>
      <w:r w:rsidR="003225A7">
        <w:t xml:space="preserve">. A </w:t>
      </w:r>
      <w:r w:rsidR="003225A7">
        <w:fldChar w:fldCharType="begin"/>
      </w:r>
      <w:r w:rsidR="003225A7">
        <w:instrText xml:space="preserve"> REF _Ref100419742 \h </w:instrText>
      </w:r>
      <w:r w:rsidR="003225A7">
        <w:fldChar w:fldCharType="separate"/>
      </w:r>
      <w:r w:rsidR="007B4FE1">
        <w:t xml:space="preserve">Figura </w:t>
      </w:r>
      <w:r w:rsidR="007B4FE1">
        <w:rPr>
          <w:noProof/>
        </w:rPr>
        <w:t>2</w:t>
      </w:r>
      <w:r w:rsidR="007B4FE1">
        <w:t>.</w:t>
      </w:r>
      <w:r w:rsidR="007B4FE1">
        <w:rPr>
          <w:noProof/>
        </w:rPr>
        <w:t>13</w:t>
      </w:r>
      <w:r w:rsidR="003225A7">
        <w:fldChar w:fldCharType="end"/>
      </w:r>
      <w:r w:rsidR="003225A7">
        <w:t xml:space="preserve"> apresenta o fluxograma d</w:t>
      </w:r>
      <w:r w:rsidR="00477018">
        <w:t>este</w:t>
      </w:r>
      <w:r w:rsidR="003225A7">
        <w:t xml:space="preserve"> </w:t>
      </w:r>
      <w:r w:rsidR="0068014F">
        <w:t>algoritmo</w:t>
      </w:r>
      <w:r w:rsidR="003225A7">
        <w:t>.</w:t>
      </w:r>
    </w:p>
    <w:p w14:paraId="7FD67B1F" w14:textId="61516E87" w:rsidR="003225A7" w:rsidRDefault="00017297" w:rsidP="003225A7">
      <w:pPr>
        <w:pStyle w:val="PhDFigura"/>
      </w:pPr>
      <w:r>
        <w:rPr>
          <w:noProof/>
        </w:rPr>
        <w:drawing>
          <wp:inline distT="0" distB="0" distL="0" distR="0" wp14:anchorId="00517ED8" wp14:editId="398137AA">
            <wp:extent cx="5472370" cy="5735116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18" cy="574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E47CD" w14:textId="4B4F60AF" w:rsidR="003225A7" w:rsidRDefault="003225A7" w:rsidP="003225A7">
      <w:pPr>
        <w:pStyle w:val="PhDLegendaFiguras"/>
      </w:pPr>
      <w:bookmarkStart w:id="669" w:name="_Ref100419742"/>
      <w:bookmarkStart w:id="670" w:name="_Toc100498793"/>
      <w:bookmarkStart w:id="671" w:name="_Toc105865346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2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13</w:t>
      </w:r>
      <w:r w:rsidR="00C94EE9">
        <w:rPr>
          <w:noProof/>
        </w:rPr>
        <w:fldChar w:fldCharType="end"/>
      </w:r>
      <w:bookmarkEnd w:id="669"/>
      <w:r>
        <w:t xml:space="preserve"> –</w:t>
      </w:r>
      <w:r w:rsidRPr="00621C7D">
        <w:t xml:space="preserve"> </w:t>
      </w:r>
      <w:r>
        <w:t xml:space="preserve">Fluxograma do </w:t>
      </w:r>
      <w:r w:rsidR="00F33052">
        <w:t>m</w:t>
      </w:r>
      <w:r w:rsidRPr="00621C7D">
        <w:t>étodo da condutância incremental</w:t>
      </w:r>
      <w:ins w:id="672" w:author="Luis André Magalhães Barros" w:date="2022-06-13T20:55:00Z">
        <w:r w:rsidR="00DC17E8">
          <w:t xml:space="preserve"> (baseado em [</w:t>
        </w:r>
        <w:proofErr w:type="spellStart"/>
        <w:r w:rsidR="00DC17E8" w:rsidRPr="00DC17E8">
          <w:rPr>
            <w:highlight w:val="red"/>
            <w:rPrChange w:id="673" w:author="Luis André Magalhães Barros" w:date="2022-06-13T20:55:00Z">
              <w:rPr/>
            </w:rPrChange>
          </w:rPr>
          <w:t>ref</w:t>
        </w:r>
        <w:proofErr w:type="spellEnd"/>
        <w:r w:rsidR="00DC17E8">
          <w:t>])</w:t>
        </w:r>
      </w:ins>
      <w:r>
        <w:t>.</w:t>
      </w:r>
      <w:bookmarkEnd w:id="670"/>
      <w:bookmarkEnd w:id="671"/>
    </w:p>
    <w:p w14:paraId="6A71C648" w14:textId="77777777" w:rsidR="003225A7" w:rsidRDefault="003225A7" w:rsidP="009F4CB9">
      <w:pPr>
        <w:pStyle w:val="Corpodetexto"/>
        <w:rPr>
          <w:rFonts w:ascii="NewsGotT" w:hAnsi="NewsGotT"/>
        </w:rPr>
        <w:sectPr w:rsidR="003225A7" w:rsidSect="004B4F4E">
          <w:headerReference w:type="default" r:id="rId60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51841B00" w14:textId="3F32D65B" w:rsidR="00437DBF" w:rsidRPr="00B66544" w:rsidRDefault="00C6408E" w:rsidP="00180B48">
      <w:pPr>
        <w:pStyle w:val="Cabealho1"/>
      </w:pPr>
      <w:r w:rsidRPr="00B66544">
        <w:lastRenderedPageBreak/>
        <w:br/>
      </w:r>
      <w:r w:rsidRPr="00B66544">
        <w:br/>
      </w:r>
      <w:bookmarkStart w:id="674" w:name="_Ref102831752"/>
      <w:bookmarkStart w:id="675" w:name="_Toc105865310"/>
      <w:bookmarkEnd w:id="652"/>
      <w:bookmarkEnd w:id="653"/>
      <w:r w:rsidR="003225A7" w:rsidRPr="003225A7">
        <w:t>Simulações Computacionais</w:t>
      </w:r>
      <w:bookmarkEnd w:id="674"/>
      <w:bookmarkEnd w:id="675"/>
    </w:p>
    <w:p w14:paraId="540CB221" w14:textId="3C8652FB" w:rsidR="00437DBF" w:rsidRPr="00B66544" w:rsidRDefault="00437DBF" w:rsidP="00180B48">
      <w:pPr>
        <w:pStyle w:val="Cabealho2"/>
      </w:pPr>
      <w:bookmarkStart w:id="676" w:name="_Toc310408175"/>
      <w:bookmarkStart w:id="677" w:name="_Toc471578955"/>
      <w:bookmarkStart w:id="678" w:name="_Toc105865311"/>
      <w:r w:rsidRPr="00B66544">
        <w:t>Introdução</w:t>
      </w:r>
      <w:bookmarkEnd w:id="676"/>
      <w:bookmarkEnd w:id="677"/>
      <w:bookmarkEnd w:id="678"/>
    </w:p>
    <w:p w14:paraId="7D1840F3" w14:textId="31222205" w:rsidR="00141F38" w:rsidRDefault="003225A7" w:rsidP="002010CC">
      <w:pPr>
        <w:pStyle w:val="PhDCorpo"/>
      </w:pPr>
      <w:r>
        <w:tab/>
      </w:r>
      <w:r w:rsidR="002010CC">
        <w:t>As especificações de</w:t>
      </w:r>
      <w:r w:rsidR="002010CC">
        <w:rPr>
          <w:i/>
          <w:iCs/>
        </w:rPr>
        <w:t xml:space="preserve"> design </w:t>
      </w:r>
      <w:r w:rsidR="00922B56">
        <w:t>são</w:t>
      </w:r>
      <w:r w:rsidR="002010CC">
        <w:t xml:space="preserve"> apresentadas na </w:t>
      </w:r>
      <w:r w:rsidR="002010CC">
        <w:fldChar w:fldCharType="begin"/>
      </w:r>
      <w:r w:rsidR="002010CC">
        <w:instrText xml:space="preserve"> REF _Ref100327831 \h </w:instrText>
      </w:r>
      <w:r w:rsidR="002010CC">
        <w:fldChar w:fldCharType="separate"/>
      </w:r>
      <w:r w:rsidR="007B4FE1">
        <w:t xml:space="preserve">Tabela </w:t>
      </w:r>
      <w:r w:rsidR="007B4FE1">
        <w:rPr>
          <w:noProof/>
        </w:rPr>
        <w:t>3</w:t>
      </w:r>
      <w:r w:rsidR="007B4FE1">
        <w:t>.</w:t>
      </w:r>
      <w:r w:rsidR="007B4FE1">
        <w:rPr>
          <w:noProof/>
        </w:rPr>
        <w:t>1</w:t>
      </w:r>
      <w:r w:rsidR="002010CC">
        <w:fldChar w:fldCharType="end"/>
      </w:r>
      <w:r w:rsidR="002010CC">
        <w:t>. A partir destas especificações</w:t>
      </w:r>
      <w:r w:rsidR="00F20DDF">
        <w:t>,</w:t>
      </w:r>
      <w:r w:rsidR="002010CC">
        <w:t xml:space="preserve"> e do estudo do conversor do tipo </w:t>
      </w:r>
      <w:proofErr w:type="spellStart"/>
      <w:r w:rsidR="002010CC" w:rsidRPr="002B50C9">
        <w:rPr>
          <w:i/>
          <w:iCs/>
        </w:rPr>
        <w:t>boost</w:t>
      </w:r>
      <w:proofErr w:type="spellEnd"/>
      <w:r w:rsidR="002010CC" w:rsidRPr="002B50C9">
        <w:rPr>
          <w:i/>
          <w:iCs/>
        </w:rPr>
        <w:t xml:space="preserve"> </w:t>
      </w:r>
      <w:proofErr w:type="spellStart"/>
      <w:r w:rsidR="002010CC" w:rsidRPr="002B50C9">
        <w:rPr>
          <w:i/>
          <w:iCs/>
        </w:rPr>
        <w:t>interleaved</w:t>
      </w:r>
      <w:proofErr w:type="spellEnd"/>
      <w:r w:rsidR="002010CC">
        <w:rPr>
          <w:i/>
          <w:iCs/>
        </w:rPr>
        <w:t xml:space="preserve"> </w:t>
      </w:r>
      <w:r w:rsidR="002010CC">
        <w:t xml:space="preserve">efetuado subcapítulo </w:t>
      </w:r>
      <w:r w:rsidR="002010CC">
        <w:fldChar w:fldCharType="begin"/>
      </w:r>
      <w:r w:rsidR="002010CC">
        <w:instrText xml:space="preserve"> REF _Ref100671084 \n \h </w:instrText>
      </w:r>
      <w:r w:rsidR="002010CC">
        <w:fldChar w:fldCharType="separate"/>
      </w:r>
      <w:r w:rsidR="007B4FE1">
        <w:t>2.2</w:t>
      </w:r>
      <w:r w:rsidR="002010CC">
        <w:fldChar w:fldCharType="end"/>
      </w:r>
      <w:r w:rsidR="002010CC">
        <w:t xml:space="preserve">, é possível dimensionar </w:t>
      </w:r>
      <w:r w:rsidR="00C12562">
        <w:t xml:space="preserve">o </w:t>
      </w:r>
      <w:r w:rsidR="002010CC">
        <w:t>número de braços</w:t>
      </w:r>
      <w:r w:rsidR="00C12562">
        <w:t xml:space="preserve"> do conversor</w:t>
      </w:r>
      <w:r w:rsidR="002010CC">
        <w:t xml:space="preserve"> </w:t>
      </w:r>
      <w:r w:rsidR="00CF084F">
        <w:t xml:space="preserve">bem como os </w:t>
      </w:r>
      <w:r w:rsidR="007C4FC0">
        <w:t>valor</w:t>
      </w:r>
      <w:r w:rsidR="00CF084F">
        <w:t>es</w:t>
      </w:r>
      <w:r w:rsidR="007C4FC0">
        <w:t xml:space="preserve"> d</w:t>
      </w:r>
      <w:r w:rsidR="00CF084F">
        <w:t>os</w:t>
      </w:r>
      <w:r w:rsidR="00C12562">
        <w:t xml:space="preserve"> seus</w:t>
      </w:r>
      <w:r w:rsidR="007C4FC0">
        <w:t xml:space="preserve"> componentes</w:t>
      </w:r>
      <w:r w:rsidR="002010CC">
        <w:t xml:space="preserve">. </w:t>
      </w:r>
      <w:r w:rsidR="00141F38">
        <w:t>Além disto</w:t>
      </w:r>
      <w:r w:rsidR="009D7D0C">
        <w:t xml:space="preserve">, </w:t>
      </w:r>
      <w:r w:rsidR="008876E7">
        <w:t>estas</w:t>
      </w:r>
      <w:r w:rsidR="008F5D34">
        <w:t xml:space="preserve"> </w:t>
      </w:r>
      <w:r w:rsidR="00ED07DD">
        <w:t xml:space="preserve">especificações permitem </w:t>
      </w:r>
      <w:r w:rsidR="009D7D0C">
        <w:t xml:space="preserve">selecionar um dos possíveis painéis </w:t>
      </w:r>
      <w:r w:rsidR="007D1297">
        <w:t xml:space="preserve">a utilizar e o </w:t>
      </w:r>
      <w:r w:rsidR="009D7D0C">
        <w:t xml:space="preserve">número de painéis </w:t>
      </w:r>
      <w:r w:rsidR="00902933">
        <w:t>por</w:t>
      </w:r>
      <w:r w:rsidR="009D7D0C">
        <w:t xml:space="preserve"> </w:t>
      </w:r>
      <w:proofErr w:type="spellStart"/>
      <w:r w:rsidR="009D7D0C">
        <w:rPr>
          <w:i/>
          <w:iCs/>
        </w:rPr>
        <w:t>string</w:t>
      </w:r>
      <w:proofErr w:type="spellEnd"/>
      <w:r w:rsidR="009D7D0C">
        <w:t>.</w:t>
      </w:r>
    </w:p>
    <w:p w14:paraId="1FD4A141" w14:textId="019F2F46" w:rsidR="002010CC" w:rsidRDefault="00902933" w:rsidP="002010CC">
      <w:pPr>
        <w:pStyle w:val="PhDCorpo"/>
      </w:pPr>
      <w:r>
        <w:tab/>
      </w:r>
      <w:r w:rsidR="002010CC">
        <w:t xml:space="preserve">Substituindo os valores das tensões de entrada e saída do conversor na equação </w:t>
      </w:r>
      <w:r w:rsidR="002010CC">
        <w:fldChar w:fldCharType="begin"/>
      </w:r>
      <w:r w:rsidR="002010CC">
        <w:instrText xml:space="preserve"> REF _Ref100498813 \h </w:instrText>
      </w:r>
      <w:r w:rsidR="002010CC">
        <w:fldChar w:fldCharType="separate"/>
      </w:r>
      <w:r w:rsidR="007B4FE1" w:rsidRPr="00B66544">
        <w:t>(</w:t>
      </w:r>
      <w:r w:rsidR="007B4FE1">
        <w:rPr>
          <w:noProof/>
        </w:rPr>
        <w:t>2</w:t>
      </w:r>
      <w:r w:rsidR="007B4FE1">
        <w:t>.</w:t>
      </w:r>
      <w:r w:rsidR="007B4FE1">
        <w:rPr>
          <w:noProof/>
        </w:rPr>
        <w:t>1</w:t>
      </w:r>
      <w:r w:rsidR="007B4FE1" w:rsidRPr="00B66544">
        <w:t>)</w:t>
      </w:r>
      <w:r w:rsidR="002010CC">
        <w:fldChar w:fldCharType="end"/>
      </w:r>
      <w:r w:rsidR="002010CC">
        <w:t xml:space="preserve">, obtém-se um valor de </w:t>
      </w:r>
      <w:proofErr w:type="spellStart"/>
      <w:r w:rsidR="002010CC" w:rsidRPr="00D01630">
        <w:rPr>
          <w:i/>
          <w:iCs/>
          <w:highlight w:val="red"/>
          <w:rPrChange w:id="679" w:author="Luis André Magalhães Barros" w:date="2022-06-13T20:51:00Z">
            <w:rPr>
              <w:i/>
              <w:iCs/>
            </w:rPr>
          </w:rPrChange>
        </w:rPr>
        <w:t>duty</w:t>
      </w:r>
      <w:proofErr w:type="spellEnd"/>
      <w:r w:rsidR="002010CC" w:rsidRPr="00D01630">
        <w:rPr>
          <w:i/>
          <w:iCs/>
          <w:highlight w:val="red"/>
          <w:rPrChange w:id="680" w:author="Luis André Magalhães Barros" w:date="2022-06-13T20:51:00Z">
            <w:rPr>
              <w:i/>
              <w:iCs/>
            </w:rPr>
          </w:rPrChange>
        </w:rPr>
        <w:t xml:space="preserve"> </w:t>
      </w:r>
      <w:proofErr w:type="spellStart"/>
      <w:r w:rsidR="002010CC" w:rsidRPr="00D01630">
        <w:rPr>
          <w:i/>
          <w:iCs/>
          <w:highlight w:val="red"/>
          <w:rPrChange w:id="681" w:author="Luis André Magalhães Barros" w:date="2022-06-13T20:51:00Z">
            <w:rPr>
              <w:i/>
              <w:iCs/>
            </w:rPr>
          </w:rPrChange>
        </w:rPr>
        <w:t>cycle</w:t>
      </w:r>
      <w:proofErr w:type="spellEnd"/>
      <w:r w:rsidR="002010CC">
        <w:t xml:space="preserve"> de 40 %.</w:t>
      </w:r>
      <w:r w:rsidR="00C77A3D">
        <w:t xml:space="preserve"> </w:t>
      </w:r>
      <w:r w:rsidR="00940870">
        <w:t xml:space="preserve">Componentes como as bobinas e os </w:t>
      </w:r>
      <w:del w:id="682" w:author="Luis André Magalhães Barros" w:date="2022-06-13T20:51:00Z">
        <w:r w:rsidR="00F471A3" w:rsidDel="00DC17E8">
          <w:delText>semicondutores</w:delText>
        </w:r>
        <w:r w:rsidR="00940870" w:rsidDel="00DC17E8">
          <w:delText xml:space="preserve"> controlados</w:delText>
        </w:r>
      </w:del>
      <w:ins w:id="683" w:author="Luis André Magalhães Barros" w:date="2022-06-13T20:52:00Z">
        <w:r w:rsidR="00DC17E8">
          <w:t>dispositivos MOSFET</w:t>
        </w:r>
      </w:ins>
      <w:r w:rsidR="00940870">
        <w:t xml:space="preserve"> só podem ser selecionados após </w:t>
      </w:r>
      <w:r w:rsidR="007E293C">
        <w:t xml:space="preserve">o dimensionamento do número de braços </w:t>
      </w:r>
      <w:r w:rsidR="00D6599C">
        <w:t>do conversor</w:t>
      </w:r>
      <w:r w:rsidR="00172CB6">
        <w:t>, uma vez que a corrente que os atravessa está diretamente relacionada com este parâmetro</w:t>
      </w:r>
      <w:r w:rsidR="00F92BA4">
        <w:t>.</w:t>
      </w:r>
    </w:p>
    <w:p w14:paraId="2F155DEF" w14:textId="3747A4A6" w:rsidR="002010CC" w:rsidRDefault="002010CC" w:rsidP="002010CC">
      <w:pPr>
        <w:pStyle w:val="PhDLegendaTabela"/>
      </w:pPr>
      <w:bookmarkStart w:id="684" w:name="_Ref100327831"/>
      <w:bookmarkStart w:id="685" w:name="_Toc100498809"/>
      <w:bookmarkStart w:id="686" w:name="_Toc105865383"/>
      <w:r>
        <w:t xml:space="preserve">Tabela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3</w:t>
      </w:r>
      <w:r w:rsidR="00C94EE9">
        <w:rPr>
          <w:noProof/>
        </w:rPr>
        <w:fldChar w:fldCharType="end"/>
      </w:r>
      <w:r w:rsidR="009800B9">
        <w:t>.</w:t>
      </w:r>
      <w:r w:rsidR="00C94EE9">
        <w:fldChar w:fldCharType="begin"/>
      </w:r>
      <w:r w:rsidR="00C94EE9">
        <w:instrText xml:space="preserve"> SEQ Tabela \* </w:instrText>
      </w:r>
      <w:r w:rsidR="00C94EE9">
        <w:instrText xml:space="preserve">ARABIC \s 1 </w:instrText>
      </w:r>
      <w:r w:rsidR="00C94EE9">
        <w:fldChar w:fldCharType="separate"/>
      </w:r>
      <w:r w:rsidR="007B4FE1">
        <w:rPr>
          <w:noProof/>
        </w:rPr>
        <w:t>1</w:t>
      </w:r>
      <w:r w:rsidR="00C94EE9">
        <w:rPr>
          <w:noProof/>
        </w:rPr>
        <w:fldChar w:fldCharType="end"/>
      </w:r>
      <w:bookmarkEnd w:id="684"/>
      <w:r>
        <w:t xml:space="preserve"> - </w:t>
      </w:r>
      <w:r w:rsidRPr="00B7629A">
        <w:t xml:space="preserve">Especificações </w:t>
      </w:r>
      <w:r w:rsidR="00424725">
        <w:t xml:space="preserve">de </w:t>
      </w:r>
      <w:r w:rsidRPr="00827401">
        <w:rPr>
          <w:i/>
          <w:iCs/>
        </w:rPr>
        <w:t>design</w:t>
      </w:r>
      <w:bookmarkEnd w:id="685"/>
      <w:r w:rsidR="00827401">
        <w:t>.</w:t>
      </w:r>
      <w:bookmarkEnd w:id="686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1843"/>
      </w:tblGrid>
      <w:tr w:rsidR="002010CC" w:rsidRPr="007D067F" w14:paraId="291AB90B" w14:textId="77777777" w:rsidTr="009E354D">
        <w:trPr>
          <w:jc w:val="center"/>
        </w:trPr>
        <w:tc>
          <w:tcPr>
            <w:tcW w:w="4531" w:type="dxa"/>
            <w:shd w:val="clear" w:color="auto" w:fill="D0CECE"/>
          </w:tcPr>
          <w:p w14:paraId="61C15876" w14:textId="77777777" w:rsidR="002010CC" w:rsidRPr="007D067F" w:rsidRDefault="002010CC" w:rsidP="009E354D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commentRangeStart w:id="687"/>
            <w:r w:rsidRPr="007D067F">
              <w:rPr>
                <w:rFonts w:ascii="NewsGotT" w:hAnsi="NewsGotT"/>
                <w:lang w:val="pt-PT"/>
              </w:rPr>
              <w:t xml:space="preserve">Tensão nominal </w:t>
            </w:r>
            <w:commentRangeEnd w:id="687"/>
            <w:r w:rsidR="00DC17E8">
              <w:rPr>
                <w:rStyle w:val="Refdecomentrio"/>
                <w:rFonts w:ascii="NewsGotT" w:eastAsia="Times New Roman" w:hAnsi="NewsGotT" w:cs="Times New Roman"/>
                <w:lang w:val="pt-PT" w:eastAsia="pt-PT"/>
              </w:rPr>
              <w:commentReference w:id="687"/>
            </w:r>
            <w:r w:rsidRPr="007D067F">
              <w:rPr>
                <w:rFonts w:ascii="NewsGotT" w:hAnsi="NewsGotT"/>
                <w:lang w:val="pt-PT"/>
              </w:rPr>
              <w:t>de entrada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pt-PT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t-PT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t-PT"/>
                    </w:rPr>
                    <m:t>N_in</m:t>
                  </m:r>
                </m:sub>
              </m:sSub>
            </m:oMath>
            <w:r w:rsidRPr="007D067F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516BA160" w14:textId="77777777" w:rsidR="002010CC" w:rsidRPr="007D067F" w:rsidRDefault="002010CC" w:rsidP="009E354D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1200 V</w:t>
            </w:r>
          </w:p>
        </w:tc>
      </w:tr>
      <w:tr w:rsidR="002010CC" w:rsidRPr="007D067F" w14:paraId="0CF0025B" w14:textId="77777777" w:rsidTr="009E354D">
        <w:trPr>
          <w:jc w:val="center"/>
        </w:trPr>
        <w:tc>
          <w:tcPr>
            <w:tcW w:w="4531" w:type="dxa"/>
            <w:shd w:val="clear" w:color="auto" w:fill="D0CECE"/>
          </w:tcPr>
          <w:p w14:paraId="01399452" w14:textId="6D6AD609" w:rsidR="002010CC" w:rsidRPr="007D067F" w:rsidRDefault="002010CC" w:rsidP="009E354D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 xml:space="preserve">Tensão de entrada </w:t>
            </w:r>
            <w:r w:rsidR="00C870E9">
              <w:rPr>
                <w:rFonts w:ascii="NewsGotT" w:hAnsi="NewsGotT"/>
                <w:lang w:val="pt-PT"/>
              </w:rPr>
              <w:t>em</w:t>
            </w:r>
            <w:r w:rsidRPr="007D067F">
              <w:rPr>
                <w:rFonts w:ascii="NewsGotT" w:hAnsi="NewsGotT"/>
                <w:lang w:val="pt-PT"/>
              </w:rPr>
              <w:t xml:space="preserve"> circuito aberto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pt-PT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t-PT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t-PT"/>
                    </w:rPr>
                    <m:t>CA_in</m:t>
                  </m:r>
                </m:sub>
              </m:sSub>
            </m:oMath>
            <w:r w:rsidRPr="007D067F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18FBBF8B" w14:textId="77777777" w:rsidR="002010CC" w:rsidRPr="007D067F" w:rsidRDefault="002010CC" w:rsidP="009E354D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1500 V</w:t>
            </w:r>
          </w:p>
        </w:tc>
      </w:tr>
      <w:tr w:rsidR="002010CC" w:rsidRPr="007D067F" w14:paraId="01E4980F" w14:textId="77777777" w:rsidTr="009E354D">
        <w:trPr>
          <w:jc w:val="center"/>
        </w:trPr>
        <w:tc>
          <w:tcPr>
            <w:tcW w:w="4531" w:type="dxa"/>
            <w:shd w:val="clear" w:color="auto" w:fill="D0CECE"/>
          </w:tcPr>
          <w:p w14:paraId="6E970747" w14:textId="77777777" w:rsidR="002010CC" w:rsidRPr="007D067F" w:rsidRDefault="002010CC" w:rsidP="009E354D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Corrente de entrada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pt-PT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t-PT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pt-PT"/>
                    </w:rPr>
                    <m:t>in</m:t>
                  </m:r>
                </m:sub>
              </m:sSub>
              <m:r>
                <w:rPr>
                  <w:rFonts w:ascii="Cambria Math" w:hAnsi="Cambria Math"/>
                  <w:lang w:val="pt-PT"/>
                </w:rPr>
                <m:t>)</m:t>
              </m:r>
            </m:oMath>
          </w:p>
        </w:tc>
        <w:tc>
          <w:tcPr>
            <w:tcW w:w="1843" w:type="dxa"/>
          </w:tcPr>
          <w:p w14:paraId="32FF296A" w14:textId="77777777" w:rsidR="002010CC" w:rsidRPr="007D067F" w:rsidRDefault="002010CC" w:rsidP="009E354D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1</w:t>
            </w:r>
            <w:r>
              <w:rPr>
                <w:rFonts w:ascii="NewsGotT" w:hAnsi="NewsGotT"/>
                <w:lang w:val="pt-PT"/>
              </w:rPr>
              <w:t>2</w:t>
            </w:r>
            <w:r w:rsidRPr="007D067F">
              <w:rPr>
                <w:rFonts w:ascii="NewsGotT" w:hAnsi="NewsGotT"/>
                <w:lang w:val="pt-PT"/>
              </w:rPr>
              <w:t xml:space="preserve"> A</w:t>
            </w:r>
          </w:p>
        </w:tc>
      </w:tr>
      <w:tr w:rsidR="002010CC" w:rsidRPr="007D067F" w14:paraId="0D162834" w14:textId="77777777" w:rsidTr="009E354D">
        <w:trPr>
          <w:jc w:val="center"/>
        </w:trPr>
        <w:tc>
          <w:tcPr>
            <w:tcW w:w="4531" w:type="dxa"/>
            <w:shd w:val="clear" w:color="auto" w:fill="D0CECE"/>
          </w:tcPr>
          <w:p w14:paraId="39AA350A" w14:textId="77777777" w:rsidR="002010CC" w:rsidRPr="007D067F" w:rsidRDefault="002010CC" w:rsidP="009E354D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Tensão de saída no barramento CC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pt-PT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t-PT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t-PT"/>
                    </w:rPr>
                    <m:t>out</m:t>
                  </m:r>
                </m:sub>
              </m:sSub>
            </m:oMath>
            <w:r w:rsidRPr="007D067F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51C1A650" w14:textId="77777777" w:rsidR="002010CC" w:rsidRPr="007D067F" w:rsidRDefault="002010CC" w:rsidP="009E354D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2000 V</w:t>
            </w:r>
          </w:p>
        </w:tc>
      </w:tr>
      <w:tr w:rsidR="002010CC" w:rsidRPr="007D067F" w14:paraId="33F33509" w14:textId="77777777" w:rsidTr="009E354D">
        <w:trPr>
          <w:trHeight w:val="52"/>
          <w:jc w:val="center"/>
        </w:trPr>
        <w:tc>
          <w:tcPr>
            <w:tcW w:w="4531" w:type="dxa"/>
            <w:shd w:val="clear" w:color="auto" w:fill="D0CECE"/>
          </w:tcPr>
          <w:p w14:paraId="2610FDE7" w14:textId="77777777" w:rsidR="002010CC" w:rsidRPr="007D067F" w:rsidRDefault="002010CC" w:rsidP="009E354D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proofErr w:type="spellStart"/>
            <w:r w:rsidRPr="00247C77">
              <w:rPr>
                <w:rFonts w:ascii="NewsGotT" w:hAnsi="NewsGotT"/>
                <w:i/>
                <w:iCs/>
                <w:lang w:val="pt-PT"/>
              </w:rPr>
              <w:t>Ripple</w:t>
            </w:r>
            <w:proofErr w:type="spellEnd"/>
            <w:r>
              <w:rPr>
                <w:rFonts w:ascii="NewsGotT" w:hAnsi="NewsGotT"/>
                <w:lang w:val="pt-PT"/>
              </w:rPr>
              <w:t xml:space="preserve"> da corrente de entrada (</w:t>
            </w:r>
            <m:oMath>
              <m:r>
                <w:rPr>
                  <w:rFonts w:ascii="Cambria Math" w:hAnsi="Cambria Math"/>
                  <w:lang w:val="pt-PT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oMath>
            <w:r w:rsidRPr="004379B8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74E9446E" w14:textId="77777777" w:rsidR="002010CC" w:rsidRPr="007D067F" w:rsidRDefault="002010CC" w:rsidP="009E354D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10 %</w:t>
            </w:r>
          </w:p>
        </w:tc>
      </w:tr>
      <w:tr w:rsidR="002010CC" w:rsidRPr="00247C77" w14:paraId="588C5999" w14:textId="77777777" w:rsidTr="009E354D">
        <w:trPr>
          <w:jc w:val="center"/>
        </w:trPr>
        <w:tc>
          <w:tcPr>
            <w:tcW w:w="4531" w:type="dxa"/>
            <w:shd w:val="clear" w:color="auto" w:fill="D0CECE"/>
          </w:tcPr>
          <w:p w14:paraId="14466487" w14:textId="77777777" w:rsidR="002010CC" w:rsidRPr="00247C77" w:rsidRDefault="002010CC" w:rsidP="009E354D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proofErr w:type="spellStart"/>
            <w:r w:rsidRPr="00247C77">
              <w:rPr>
                <w:rFonts w:ascii="NewsGotT" w:hAnsi="NewsGotT"/>
                <w:i/>
                <w:iCs/>
                <w:lang w:val="pt-PT"/>
              </w:rPr>
              <w:t>Ripple</w:t>
            </w:r>
            <w:proofErr w:type="spellEnd"/>
            <w:r>
              <w:rPr>
                <w:rFonts w:ascii="NewsGotT" w:hAnsi="NewsGotT"/>
                <w:lang w:val="pt-PT"/>
              </w:rPr>
              <w:t xml:space="preserve"> da tensão de saída (</w:t>
            </w:r>
            <m:oMath>
              <m:r>
                <w:rPr>
                  <w:rFonts w:ascii="Cambria Math" w:hAnsi="Cambria Math"/>
                  <w:lang w:val="pt-PT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oMath>
            <w:r w:rsidRPr="004379B8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6B8B42BE" w14:textId="77777777" w:rsidR="002010CC" w:rsidRPr="00247C77" w:rsidRDefault="002010CC" w:rsidP="009E354D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1 %</w:t>
            </w:r>
          </w:p>
        </w:tc>
      </w:tr>
    </w:tbl>
    <w:p w14:paraId="101CAA4A" w14:textId="1B56360D" w:rsidR="00172EE4" w:rsidRPr="00B66544" w:rsidRDefault="003225A7" w:rsidP="00180B48">
      <w:pPr>
        <w:pStyle w:val="Cabealho2"/>
      </w:pPr>
      <w:bookmarkStart w:id="688" w:name="_Toc105865312"/>
      <w:r>
        <w:t>Número de Braços</w:t>
      </w:r>
      <w:bookmarkEnd w:id="688"/>
    </w:p>
    <w:p w14:paraId="68D3EAEE" w14:textId="07BB4E25" w:rsidR="003225A7" w:rsidRDefault="002010CC" w:rsidP="003225A7">
      <w:pPr>
        <w:pStyle w:val="PhDCorpo"/>
      </w:pPr>
      <w:r>
        <w:tab/>
      </w:r>
      <w:r w:rsidR="003225A7">
        <w:t>Como referido no subcapítulo</w:t>
      </w:r>
      <w:r w:rsidR="004B4F4E">
        <w:t xml:space="preserve"> </w:t>
      </w:r>
      <w:r w:rsidR="004B4F4E">
        <w:fldChar w:fldCharType="begin"/>
      </w:r>
      <w:r w:rsidR="004B4F4E">
        <w:instrText xml:space="preserve"> REF _Ref100671136 \n \h </w:instrText>
      </w:r>
      <w:r w:rsidR="004B4F4E">
        <w:fldChar w:fldCharType="separate"/>
      </w:r>
      <w:r w:rsidR="007B4FE1">
        <w:t>2.2</w:t>
      </w:r>
      <w:r w:rsidR="004B4F4E">
        <w:fldChar w:fldCharType="end"/>
      </w:r>
      <w:r w:rsidR="003225A7">
        <w:t xml:space="preserve">, o número de braços influencia o valor do </w:t>
      </w:r>
      <w:proofErr w:type="spellStart"/>
      <w:r w:rsidR="003225A7" w:rsidRPr="00FF0C95">
        <w:rPr>
          <w:i/>
          <w:iCs/>
        </w:rPr>
        <w:t>ripple</w:t>
      </w:r>
      <w:proofErr w:type="spellEnd"/>
      <w:r w:rsidR="003225A7">
        <w:t xml:space="preserve"> da corrente de entrada. </w:t>
      </w:r>
      <w:r w:rsidR="00097D00">
        <w:t>F</w:t>
      </w:r>
      <w:r w:rsidR="003225A7">
        <w:t>oram</w:t>
      </w:r>
      <w:r w:rsidR="00097D00">
        <w:t>, então,</w:t>
      </w:r>
      <w:r w:rsidR="003225A7">
        <w:t xml:space="preserve"> realizadas simulações</w:t>
      </w:r>
      <w:r w:rsidR="00320ED9">
        <w:t>, com</w:t>
      </w:r>
      <w:r w:rsidR="003225A7">
        <w:t xml:space="preserve"> </w:t>
      </w:r>
      <w:r w:rsidR="00320ED9">
        <w:t xml:space="preserve">frequência de comutação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) </m:t>
        </m:r>
      </m:oMath>
      <w:r w:rsidR="00320ED9">
        <w:t>de 40 kHz</w:t>
      </w:r>
      <w:r w:rsidR="00CD0DF3">
        <w:t>,</w:t>
      </w:r>
      <w:r w:rsidR="003225A7">
        <w:t xml:space="preserve"> para diferentes números de braços do conversor. A </w:t>
      </w:r>
      <w:r w:rsidR="003225A7">
        <w:fldChar w:fldCharType="begin"/>
      </w:r>
      <w:r w:rsidR="003225A7">
        <w:instrText xml:space="preserve"> REF _Ref100428024 \h </w:instrText>
      </w:r>
      <w:r w:rsidR="003225A7">
        <w:fldChar w:fldCharType="separate"/>
      </w:r>
      <w:r w:rsidR="007B4FE1">
        <w:t xml:space="preserve">Tabela </w:t>
      </w:r>
      <w:r w:rsidR="007B4FE1">
        <w:rPr>
          <w:noProof/>
        </w:rPr>
        <w:t>3</w:t>
      </w:r>
      <w:r w:rsidR="007B4FE1">
        <w:t>.</w:t>
      </w:r>
      <w:r w:rsidR="007B4FE1">
        <w:rPr>
          <w:noProof/>
        </w:rPr>
        <w:t>2</w:t>
      </w:r>
      <w:r w:rsidR="003225A7">
        <w:fldChar w:fldCharType="end"/>
      </w:r>
      <w:r w:rsidR="003225A7">
        <w:t xml:space="preserve"> apresenta os valores das </w:t>
      </w:r>
      <w:r w:rsidR="002A14DD">
        <w:t>bobinas</w:t>
      </w:r>
      <w:r w:rsidR="003225A7">
        <w:t xml:space="preserve"> e d</w:t>
      </w:r>
      <w:r w:rsidR="002A14DD">
        <w:t>o</w:t>
      </w:r>
      <w:r w:rsidR="00B47261">
        <w:t xml:space="preserve"> </w:t>
      </w:r>
      <w:r w:rsidR="002A14DD">
        <w:t>condensador</w:t>
      </w:r>
      <w:r w:rsidR="00B47261">
        <w:t xml:space="preserve"> </w:t>
      </w:r>
      <w:r w:rsidR="003225A7">
        <w:t xml:space="preserve">calculados com base nas equações </w:t>
      </w:r>
      <w:r w:rsidR="00DA37B4">
        <w:fldChar w:fldCharType="begin"/>
      </w:r>
      <w:r w:rsidR="00DA37B4">
        <w:instrText xml:space="preserve"> REF _Ref100423855 \h </w:instrText>
      </w:r>
      <w:r w:rsidR="00DA37B4">
        <w:fldChar w:fldCharType="separate"/>
      </w:r>
      <w:r w:rsidR="007B4FE1" w:rsidRPr="00B66544">
        <w:t>(</w:t>
      </w:r>
      <w:r w:rsidR="007B4FE1">
        <w:rPr>
          <w:noProof/>
        </w:rPr>
        <w:t>2</w:t>
      </w:r>
      <w:r w:rsidR="007B4FE1">
        <w:t>.</w:t>
      </w:r>
      <w:r w:rsidR="007B4FE1">
        <w:rPr>
          <w:noProof/>
        </w:rPr>
        <w:t>2</w:t>
      </w:r>
      <w:r w:rsidR="007B4FE1">
        <w:t>)</w:t>
      </w:r>
      <w:r w:rsidR="00DA37B4">
        <w:fldChar w:fldCharType="end"/>
      </w:r>
      <w:r w:rsidR="00DA37B4">
        <w:t xml:space="preserve"> e </w:t>
      </w:r>
      <w:r w:rsidR="00DA37B4">
        <w:fldChar w:fldCharType="begin"/>
      </w:r>
      <w:r w:rsidR="00DA37B4">
        <w:instrText xml:space="preserve"> REF _Ref100423841 \h </w:instrText>
      </w:r>
      <w:r w:rsidR="00DA37B4">
        <w:fldChar w:fldCharType="separate"/>
      </w:r>
      <w:r w:rsidR="007B4FE1" w:rsidRPr="00B66544">
        <w:t>(</w:t>
      </w:r>
      <w:r w:rsidR="007B4FE1">
        <w:rPr>
          <w:noProof/>
        </w:rPr>
        <w:t>2</w:t>
      </w:r>
      <w:r w:rsidR="007B4FE1">
        <w:t>.</w:t>
      </w:r>
      <w:r w:rsidR="007B4FE1">
        <w:rPr>
          <w:noProof/>
        </w:rPr>
        <w:t>3</w:t>
      </w:r>
      <w:r w:rsidR="007B4FE1">
        <w:t>)</w:t>
      </w:r>
      <w:r w:rsidR="00DA37B4">
        <w:fldChar w:fldCharType="end"/>
      </w:r>
      <w:r w:rsidR="00DA37B4">
        <w:t xml:space="preserve">, </w:t>
      </w:r>
      <w:r w:rsidR="006658C1">
        <w:t xml:space="preserve">respetivamente, </w:t>
      </w:r>
      <w:r w:rsidR="003225A7">
        <w:t>para os diferentes números de braços e especificações previstas. É possível observar que quanto maior o número de braços, para as mesmas especificações, o valor dos componentes é menor.</w:t>
      </w:r>
    </w:p>
    <w:p w14:paraId="0C65D0BF" w14:textId="2E0BD99F" w:rsidR="003225A7" w:rsidRDefault="003225A7" w:rsidP="003225A7">
      <w:pPr>
        <w:pStyle w:val="PhDLegendaTabela"/>
      </w:pPr>
      <w:bookmarkStart w:id="689" w:name="_Ref100428024"/>
      <w:bookmarkStart w:id="690" w:name="_Toc100498810"/>
      <w:bookmarkStart w:id="691" w:name="_Toc105865384"/>
      <w:r>
        <w:lastRenderedPageBreak/>
        <w:t xml:space="preserve">Tabela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3</w:t>
      </w:r>
      <w:r w:rsidR="00C94EE9">
        <w:rPr>
          <w:noProof/>
        </w:rPr>
        <w:fldChar w:fldCharType="end"/>
      </w:r>
      <w:r w:rsidR="009800B9">
        <w:t>.</w:t>
      </w:r>
      <w:r w:rsidR="00C94EE9">
        <w:fldChar w:fldCharType="begin"/>
      </w:r>
      <w:r w:rsidR="00C94EE9">
        <w:instrText xml:space="preserve"> SEQ Tabela \* ARABIC \s 1 </w:instrText>
      </w:r>
      <w:r w:rsidR="00C94EE9">
        <w:fldChar w:fldCharType="separate"/>
      </w:r>
      <w:r w:rsidR="007B4FE1">
        <w:rPr>
          <w:noProof/>
        </w:rPr>
        <w:t>2</w:t>
      </w:r>
      <w:r w:rsidR="00C94EE9">
        <w:rPr>
          <w:noProof/>
        </w:rPr>
        <w:fldChar w:fldCharType="end"/>
      </w:r>
      <w:bookmarkEnd w:id="689"/>
      <w:r>
        <w:t xml:space="preserve"> </w:t>
      </w:r>
      <w:r w:rsidR="0090536D">
        <w:t>–</w:t>
      </w:r>
      <w:r w:rsidR="002010CC">
        <w:t xml:space="preserve"> Valor</w:t>
      </w:r>
      <w:r w:rsidR="0090536D">
        <w:t xml:space="preserve">es das bobinas e condensador </w:t>
      </w:r>
      <w:r w:rsidR="002010CC">
        <w:t>para diferentes números de braços</w:t>
      </w:r>
      <w:r w:rsidR="00827401">
        <w:t xml:space="preserve">, </w:t>
      </w:r>
      <w:proofErr w:type="spellStart"/>
      <w:r w:rsidR="00827401" w:rsidRPr="00DC17E8">
        <w:rPr>
          <w:i/>
          <w:rPrChange w:id="692" w:author="Luis André Magalhães Barros" w:date="2022-06-13T20:56:00Z">
            <w:rPr/>
          </w:rPrChange>
        </w:rPr>
        <w:t>f</w:t>
      </w:r>
      <w:ins w:id="693" w:author="Luis André Magalhães Barros" w:date="2022-06-13T20:56:00Z">
        <w:r w:rsidR="00DC17E8" w:rsidRPr="00DC17E8">
          <w:rPr>
            <w:i/>
            <w:rPrChange w:id="694" w:author="Luis André Magalhães Barros" w:date="2022-06-13T20:56:00Z">
              <w:rPr/>
            </w:rPrChange>
          </w:rPr>
          <w:t>s</w:t>
        </w:r>
      </w:ins>
      <w:proofErr w:type="spellEnd"/>
      <w:r w:rsidR="00827401">
        <w:t xml:space="preserve"> = 40 kHz</w:t>
      </w:r>
      <w:r>
        <w:t>.</w:t>
      </w:r>
      <w:bookmarkEnd w:id="690"/>
      <w:bookmarkEnd w:id="691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720"/>
        <w:gridCol w:w="1622"/>
        <w:gridCol w:w="1701"/>
      </w:tblGrid>
      <w:tr w:rsidR="002010CC" w:rsidRPr="007D067F" w14:paraId="1059D520" w14:textId="77777777" w:rsidTr="009E354D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14:paraId="3905D839" w14:textId="49BD5112" w:rsidR="002010CC" w:rsidRPr="007D067F" w:rsidRDefault="002010CC" w:rsidP="002010CC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Número de Braços</w:t>
            </w:r>
          </w:p>
        </w:tc>
        <w:tc>
          <w:tcPr>
            <w:tcW w:w="1622" w:type="dxa"/>
            <w:shd w:val="clear" w:color="auto" w:fill="BFBFBF" w:themeFill="background1" w:themeFillShade="BF"/>
          </w:tcPr>
          <w:p w14:paraId="3044DC53" w14:textId="5784F536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m:oMath>
              <m:r>
                <w:rPr>
                  <w:rFonts w:ascii="Cambria Math" w:hAnsi="Cambria Math"/>
                </w:rPr>
                <m:t>L</m:t>
              </m:r>
            </m:oMath>
            <w:r>
              <w:rPr>
                <w:rFonts w:ascii="NewsGotT" w:hAnsi="NewsGotT"/>
              </w:rPr>
              <w:t xml:space="preserve"> 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mH</m:t>
              </m:r>
            </m:oMath>
            <w:r>
              <w:rPr>
                <w:rFonts w:ascii="NewsGotT" w:hAnsi="NewsGotT"/>
              </w:rPr>
              <w:t>)</w:t>
            </w:r>
          </w:p>
        </w:tc>
        <w:tc>
          <w:tcPr>
            <w:tcW w:w="1701" w:type="dxa"/>
            <w:shd w:val="clear" w:color="auto" w:fill="BFBFBF" w:themeFill="background1" w:themeFillShade="BF"/>
          </w:tcPr>
          <w:p w14:paraId="5CC518EB" w14:textId="3B09EA0D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m:oMath>
              <m:r>
                <w:rPr>
                  <w:rFonts w:ascii="Cambria Math" w:hAnsi="Cambria Math"/>
                </w:rPr>
                <m:t>C</m:t>
              </m:r>
            </m:oMath>
            <w:r>
              <w:rPr>
                <w:rFonts w:ascii="NewsGotT" w:hAnsi="NewsGotT"/>
              </w:rPr>
              <w:t xml:space="preserve"> 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μF</m:t>
              </m:r>
            </m:oMath>
            <w:r>
              <w:rPr>
                <w:rFonts w:ascii="NewsGotT" w:hAnsi="NewsGotT"/>
              </w:rPr>
              <w:t>)</w:t>
            </w:r>
          </w:p>
        </w:tc>
      </w:tr>
      <w:tr w:rsidR="002010CC" w:rsidRPr="007D067F" w14:paraId="093C1175" w14:textId="77777777" w:rsidTr="009E354D">
        <w:trPr>
          <w:jc w:val="center"/>
        </w:trPr>
        <w:tc>
          <w:tcPr>
            <w:tcW w:w="0" w:type="auto"/>
            <w:shd w:val="clear" w:color="auto" w:fill="FFFFFF" w:themeFill="background1"/>
          </w:tcPr>
          <w:p w14:paraId="6151F9B9" w14:textId="65FEA8D8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</w:t>
            </w:r>
          </w:p>
        </w:tc>
        <w:tc>
          <w:tcPr>
            <w:tcW w:w="1622" w:type="dxa"/>
          </w:tcPr>
          <w:p w14:paraId="20E62AE4" w14:textId="2054226D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10</w:t>
            </w:r>
          </w:p>
        </w:tc>
        <w:tc>
          <w:tcPr>
            <w:tcW w:w="1701" w:type="dxa"/>
          </w:tcPr>
          <w:p w14:paraId="390829E5" w14:textId="215F9E79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3,6</w:t>
            </w:r>
          </w:p>
        </w:tc>
      </w:tr>
      <w:tr w:rsidR="002010CC" w:rsidRPr="007D067F" w14:paraId="17C0993E" w14:textId="77777777" w:rsidTr="009E354D">
        <w:trPr>
          <w:jc w:val="center"/>
        </w:trPr>
        <w:tc>
          <w:tcPr>
            <w:tcW w:w="0" w:type="auto"/>
            <w:shd w:val="clear" w:color="auto" w:fill="FFFFFF" w:themeFill="background1"/>
          </w:tcPr>
          <w:p w14:paraId="6076721F" w14:textId="390387D7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2</w:t>
            </w:r>
          </w:p>
        </w:tc>
        <w:tc>
          <w:tcPr>
            <w:tcW w:w="1622" w:type="dxa"/>
          </w:tcPr>
          <w:p w14:paraId="3B04E714" w14:textId="3F3EE759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</w:t>
            </w:r>
          </w:p>
        </w:tc>
        <w:tc>
          <w:tcPr>
            <w:tcW w:w="1701" w:type="dxa"/>
          </w:tcPr>
          <w:p w14:paraId="4621BF9C" w14:textId="4AB0611E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1,8</w:t>
            </w:r>
          </w:p>
        </w:tc>
      </w:tr>
      <w:tr w:rsidR="002010CC" w:rsidRPr="007D067F" w14:paraId="4404A79D" w14:textId="77777777" w:rsidTr="009E354D">
        <w:trPr>
          <w:jc w:val="center"/>
        </w:trPr>
        <w:tc>
          <w:tcPr>
            <w:tcW w:w="0" w:type="auto"/>
            <w:shd w:val="clear" w:color="auto" w:fill="FFFFFF" w:themeFill="background1"/>
          </w:tcPr>
          <w:p w14:paraId="52C3A3A2" w14:textId="4123285D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3</w:t>
            </w:r>
          </w:p>
        </w:tc>
        <w:tc>
          <w:tcPr>
            <w:tcW w:w="1622" w:type="dxa"/>
          </w:tcPr>
          <w:p w14:paraId="36695BF6" w14:textId="5E70BD73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3,3</w:t>
            </w:r>
          </w:p>
        </w:tc>
        <w:tc>
          <w:tcPr>
            <w:tcW w:w="1701" w:type="dxa"/>
          </w:tcPr>
          <w:p w14:paraId="02F9CB9B" w14:textId="562E4C2A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0,9</w:t>
            </w:r>
          </w:p>
        </w:tc>
      </w:tr>
      <w:tr w:rsidR="002010CC" w:rsidRPr="007D067F" w14:paraId="5461393B" w14:textId="77777777" w:rsidTr="009E354D">
        <w:trPr>
          <w:trHeight w:val="52"/>
          <w:jc w:val="center"/>
        </w:trPr>
        <w:tc>
          <w:tcPr>
            <w:tcW w:w="0" w:type="auto"/>
            <w:shd w:val="clear" w:color="auto" w:fill="FFFFFF" w:themeFill="background1"/>
          </w:tcPr>
          <w:p w14:paraId="019F159F" w14:textId="59203DE7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5</w:t>
            </w:r>
          </w:p>
        </w:tc>
        <w:tc>
          <w:tcPr>
            <w:tcW w:w="1622" w:type="dxa"/>
          </w:tcPr>
          <w:p w14:paraId="4F0D283D" w14:textId="52CF741C" w:rsidR="002010CC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</w:t>
            </w:r>
          </w:p>
        </w:tc>
        <w:tc>
          <w:tcPr>
            <w:tcW w:w="1701" w:type="dxa"/>
          </w:tcPr>
          <w:p w14:paraId="46CD7DD5" w14:textId="3563C889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0,72</w:t>
            </w:r>
          </w:p>
        </w:tc>
      </w:tr>
    </w:tbl>
    <w:p w14:paraId="026D3C52" w14:textId="0F849B8F" w:rsidR="002010CC" w:rsidRPr="004B4B3E" w:rsidRDefault="003225A7" w:rsidP="002010CC">
      <w:pPr>
        <w:pStyle w:val="PhDCorpoTextoDepoisTabela"/>
        <w:rPr>
          <w:rFonts w:eastAsiaTheme="minorEastAsia"/>
        </w:rPr>
      </w:pPr>
      <w:r>
        <w:tab/>
        <w:t>Os resultados d</w:t>
      </w:r>
      <w:r w:rsidR="00B8533C">
        <w:t>as</w:t>
      </w:r>
      <w:r>
        <w:t xml:space="preserve"> simulaç</w:t>
      </w:r>
      <w:r w:rsidR="00B8533C">
        <w:t>ões</w:t>
      </w:r>
      <w:r>
        <w:t xml:space="preserve"> do conversor para um, dois, três e quatro braços estão presentes na </w:t>
      </w:r>
      <w:del w:id="695" w:author="Luis André Magalhães Barros" w:date="2022-06-13T20:56:00Z">
        <w:r w:rsidDel="00DC17E8">
          <w:delText xml:space="preserve"> </w:delText>
        </w:r>
      </w:del>
      <w:r>
        <w:fldChar w:fldCharType="begin"/>
      </w:r>
      <w:r>
        <w:instrText xml:space="preserve"> REF _Ref100345847 \h </w:instrText>
      </w:r>
      <w:r>
        <w:fldChar w:fldCharType="separate"/>
      </w:r>
      <w:r w:rsidR="007B4FE1">
        <w:t xml:space="preserve">Figura </w:t>
      </w:r>
      <w:r w:rsidR="007B4FE1">
        <w:rPr>
          <w:noProof/>
        </w:rPr>
        <w:t>3</w:t>
      </w:r>
      <w:r w:rsidR="007B4FE1">
        <w:t>.</w:t>
      </w:r>
      <w:r w:rsidR="007B4FE1">
        <w:rPr>
          <w:noProof/>
        </w:rPr>
        <w:t>1</w:t>
      </w:r>
      <w:r>
        <w:fldChar w:fldCharType="end"/>
      </w:r>
      <w:r>
        <w:t xml:space="preserve">. </w:t>
      </w:r>
      <w:r w:rsidR="002010CC">
        <w:t>É possível confirmar que</w:t>
      </w:r>
      <w:del w:id="696" w:author="Luis André Magalhães Barros" w:date="2022-06-13T20:56:00Z">
        <w:r w:rsidR="002010CC" w:rsidDel="00DC17E8">
          <w:delText>, de facto,</w:delText>
        </w:r>
      </w:del>
      <w:r w:rsidR="002010CC">
        <w:t xml:space="preserve"> para um </w:t>
      </w:r>
      <w:r w:rsidR="002010CC" w:rsidRPr="002744F2">
        <w:rPr>
          <w:i/>
          <w:rPrChange w:id="697" w:author="LBarros" w:date="2022-06-13T22:23:00Z">
            <w:rPr/>
          </w:rPrChange>
        </w:rPr>
        <w:t>D</w:t>
      </w:r>
      <w:r w:rsidR="002010CC">
        <w:t xml:space="preserve"> = 0,4</w:t>
      </w:r>
      <w:del w:id="698" w:author="Luis André Magalhães Barros" w:date="2022-06-13T20:56:00Z">
        <w:r w:rsidR="002010CC" w:rsidDel="00DC17E8">
          <w:rPr>
            <w:rFonts w:eastAsiaTheme="minorEastAsia"/>
          </w:rPr>
          <w:delText>,</w:delText>
        </w:r>
      </w:del>
      <w:r w:rsidR="002010CC">
        <w:rPr>
          <w:rFonts w:eastAsiaTheme="minorEastAsia"/>
        </w:rPr>
        <w:t xml:space="preserve"> o conversor </w:t>
      </w:r>
      <w:proofErr w:type="spellStart"/>
      <w:r w:rsidR="002010CC" w:rsidRPr="000B02EC">
        <w:rPr>
          <w:rFonts w:eastAsiaTheme="minorEastAsia"/>
          <w:i/>
          <w:iCs/>
        </w:rPr>
        <w:t>interleaved</w:t>
      </w:r>
      <w:proofErr w:type="spellEnd"/>
      <w:r w:rsidR="002010CC">
        <w:rPr>
          <w:rFonts w:eastAsiaTheme="minorEastAsia"/>
        </w:rPr>
        <w:t xml:space="preserve"> com cinco braços é o que apresenta o menor </w:t>
      </w:r>
      <w:proofErr w:type="spellStart"/>
      <w:r w:rsidR="002010CC" w:rsidRPr="000B02EC">
        <w:rPr>
          <w:rFonts w:eastAsiaTheme="minorEastAsia"/>
          <w:i/>
          <w:iCs/>
        </w:rPr>
        <w:t>ripple</w:t>
      </w:r>
      <w:proofErr w:type="spellEnd"/>
      <w:r w:rsidR="002010CC">
        <w:rPr>
          <w:rFonts w:eastAsiaTheme="minorEastAsia"/>
        </w:rPr>
        <w:t xml:space="preserve"> para a corrente de entrada</w:t>
      </w:r>
      <w:ins w:id="699" w:author="LBarros" w:date="2022-06-13T22:23:00Z">
        <w:r w:rsidR="002744F2">
          <w:rPr>
            <w:rFonts w:eastAsiaTheme="minorEastAsia"/>
          </w:rPr>
          <w:t xml:space="preserve">, </w:t>
        </w:r>
        <w:r w:rsidR="002744F2" w:rsidRPr="002744F2">
          <w:rPr>
            <w:rFonts w:eastAsiaTheme="minorEastAsia"/>
            <w:highlight w:val="red"/>
            <w:rPrChange w:id="700" w:author="LBarros" w:date="2022-06-13T22:24:00Z">
              <w:rPr>
                <w:rFonts w:eastAsiaTheme="minorEastAsia"/>
              </w:rPr>
            </w:rPrChange>
          </w:rPr>
          <w:t>SIGLA</w:t>
        </w:r>
      </w:ins>
      <w:r w:rsidR="002010CC">
        <w:rPr>
          <w:rFonts w:eastAsiaTheme="minorEastAsia"/>
        </w:rPr>
        <w:t xml:space="preserve">. As topologias com dois e três braços apresentam resultados muito semelhantes e melhores do que o conversor com apenas um braço. É importante realçar que </w:t>
      </w:r>
      <w:r w:rsidR="00863D5D">
        <w:rPr>
          <w:rFonts w:eastAsiaTheme="minorEastAsia"/>
        </w:rPr>
        <w:t>quanto maior o número de</w:t>
      </w:r>
      <w:r w:rsidR="002010CC">
        <w:rPr>
          <w:rFonts w:eastAsiaTheme="minorEastAsia"/>
        </w:rPr>
        <w:t xml:space="preserve"> braços</w:t>
      </w:r>
      <w:ins w:id="701" w:author="Luis André Magalhães Barros" w:date="2022-06-13T20:57:00Z">
        <w:r w:rsidR="00DC17E8">
          <w:rPr>
            <w:rFonts w:eastAsiaTheme="minorEastAsia"/>
          </w:rPr>
          <w:t xml:space="preserve">, o conversor apresentar não só uma </w:t>
        </w:r>
      </w:ins>
      <w:del w:id="702" w:author="Luis André Magalhães Barros" w:date="2022-06-13T20:57:00Z">
        <w:r w:rsidR="005378B0" w:rsidDel="00DC17E8">
          <w:rPr>
            <w:rFonts w:eastAsiaTheme="minorEastAsia"/>
          </w:rPr>
          <w:delText xml:space="preserve"> </w:delText>
        </w:r>
      </w:del>
      <w:r w:rsidR="005378B0">
        <w:rPr>
          <w:rFonts w:eastAsiaTheme="minorEastAsia"/>
        </w:rPr>
        <w:t xml:space="preserve">maior </w:t>
      </w:r>
      <w:del w:id="703" w:author="Luis André Magalhães Barros" w:date="2022-06-13T20:57:00Z">
        <w:r w:rsidR="005378B0" w:rsidDel="00DC17E8">
          <w:rPr>
            <w:rFonts w:eastAsiaTheme="minorEastAsia"/>
          </w:rPr>
          <w:delText>a</w:delText>
        </w:r>
      </w:del>
      <w:del w:id="704" w:author="LBarros" w:date="2022-06-13T22:24:00Z">
        <w:r w:rsidR="002010CC" w:rsidDel="002744F2">
          <w:rPr>
            <w:rFonts w:eastAsiaTheme="minorEastAsia"/>
          </w:rPr>
          <w:delText xml:space="preserve"> </w:delText>
        </w:r>
      </w:del>
      <w:r w:rsidR="002010CC">
        <w:rPr>
          <w:rFonts w:eastAsiaTheme="minorEastAsia"/>
        </w:rPr>
        <w:t>probabilidade de falha</w:t>
      </w:r>
      <w:ins w:id="705" w:author="Luis André Magalhães Barros" w:date="2022-06-13T20:57:00Z">
        <w:r w:rsidR="00DC17E8">
          <w:rPr>
            <w:rFonts w:eastAsiaTheme="minorEastAsia"/>
          </w:rPr>
          <w:t>, mas tamb</w:t>
        </w:r>
      </w:ins>
      <w:ins w:id="706" w:author="Luis André Magalhães Barros" w:date="2022-06-13T20:58:00Z">
        <w:r w:rsidR="00DC17E8">
          <w:rPr>
            <w:rFonts w:eastAsiaTheme="minorEastAsia"/>
          </w:rPr>
          <w:t>ém</w:t>
        </w:r>
      </w:ins>
      <w:ins w:id="707" w:author="Luis André Magalhães Barros" w:date="2022-06-13T20:57:00Z">
        <w:r w:rsidR="00DC17E8">
          <w:rPr>
            <w:rFonts w:eastAsiaTheme="minorEastAsia"/>
          </w:rPr>
          <w:t xml:space="preserve"> um maior custo de implementação</w:t>
        </w:r>
      </w:ins>
      <w:del w:id="708" w:author="LBarros" w:date="2022-06-13T22:24:00Z">
        <w:r w:rsidR="007436BD" w:rsidDel="002744F2">
          <w:rPr>
            <w:rFonts w:eastAsiaTheme="minorEastAsia"/>
          </w:rPr>
          <w:delText xml:space="preserve"> </w:delText>
        </w:r>
      </w:del>
      <w:del w:id="709" w:author="Luis André Magalhães Barros" w:date="2022-06-13T20:57:00Z">
        <w:r w:rsidR="007436BD" w:rsidDel="00DC17E8">
          <w:rPr>
            <w:rFonts w:eastAsiaTheme="minorEastAsia"/>
          </w:rPr>
          <w:delText>maior</w:delText>
        </w:r>
      </w:del>
      <w:del w:id="710" w:author="LBarros" w:date="2022-06-13T22:24:00Z">
        <w:r w:rsidR="002010CC" w:rsidDel="002744F2">
          <w:rPr>
            <w:rFonts w:eastAsiaTheme="minorEastAsia"/>
          </w:rPr>
          <w:delText xml:space="preserve"> devido ao maior número de componentes</w:delText>
        </w:r>
      </w:del>
      <w:r w:rsidR="002010CC">
        <w:rPr>
          <w:rFonts w:eastAsiaTheme="minorEastAsia"/>
        </w:rPr>
        <w:t xml:space="preserve">. No entanto, </w:t>
      </w:r>
      <w:ins w:id="711" w:author="Luis André Magalhães Barros" w:date="2022-06-13T20:58:00Z">
        <w:r w:rsidR="00DC17E8">
          <w:rPr>
            <w:rFonts w:eastAsiaTheme="minorEastAsia"/>
          </w:rPr>
          <w:t>um maior número de braços possibilidade uma maior redundância na operação do sistema</w:t>
        </w:r>
      </w:ins>
      <w:del w:id="712" w:author="Luis André Magalhães Barros" w:date="2022-06-13T20:58:00Z">
        <w:r w:rsidR="002010CC" w:rsidDel="00DC17E8">
          <w:rPr>
            <w:rFonts w:eastAsiaTheme="minorEastAsia"/>
          </w:rPr>
          <w:delText>esta redundância tem vantagens</w:delText>
        </w:r>
      </w:del>
      <w:r w:rsidR="002010CC">
        <w:rPr>
          <w:rFonts w:eastAsiaTheme="minorEastAsia"/>
        </w:rPr>
        <w:t xml:space="preserve">. </w:t>
      </w:r>
      <w:del w:id="713" w:author="Luis André Magalhães Barros" w:date="2022-06-13T20:59:00Z">
        <w:r w:rsidR="002010CC" w:rsidDel="00DC17E8">
          <w:rPr>
            <w:rFonts w:eastAsiaTheme="minorEastAsia"/>
          </w:rPr>
          <w:delText>No caso do conve</w:delText>
        </w:r>
        <w:r w:rsidR="00BD17BE" w:rsidDel="00DC17E8">
          <w:rPr>
            <w:rFonts w:eastAsiaTheme="minorEastAsia"/>
          </w:rPr>
          <w:delText>r</w:delText>
        </w:r>
        <w:r w:rsidR="002010CC" w:rsidDel="00DC17E8">
          <w:rPr>
            <w:rFonts w:eastAsiaTheme="minorEastAsia"/>
          </w:rPr>
          <w:delText>sor de um braço</w:delText>
        </w:r>
      </w:del>
      <w:ins w:id="714" w:author="Luis André Magalhães Barros" w:date="2022-06-13T20:59:00Z">
        <w:r w:rsidR="00DC17E8">
          <w:rPr>
            <w:rFonts w:eastAsiaTheme="minorEastAsia"/>
          </w:rPr>
          <w:t>Ou seja</w:t>
        </w:r>
      </w:ins>
      <w:r w:rsidR="002010CC">
        <w:rPr>
          <w:rFonts w:eastAsiaTheme="minorEastAsia"/>
        </w:rPr>
        <w:t xml:space="preserve">, </w:t>
      </w:r>
      <w:ins w:id="715" w:author="Luis André Magalhães Barros" w:date="2022-06-13T20:59:00Z">
        <w:r w:rsidR="00DC17E8">
          <w:rPr>
            <w:rFonts w:eastAsiaTheme="minorEastAsia"/>
          </w:rPr>
          <w:t xml:space="preserve">no </w:t>
        </w:r>
      </w:ins>
      <w:r w:rsidR="002010CC">
        <w:rPr>
          <w:rFonts w:eastAsiaTheme="minorEastAsia"/>
        </w:rPr>
        <w:t xml:space="preserve">caso </w:t>
      </w:r>
      <w:del w:id="716" w:author="Luis André Magalhães Barros" w:date="2022-06-13T20:59:00Z">
        <w:r w:rsidR="002010CC" w:rsidDel="00DC17E8">
          <w:rPr>
            <w:rFonts w:eastAsiaTheme="minorEastAsia"/>
          </w:rPr>
          <w:delText xml:space="preserve">algum </w:delText>
        </w:r>
      </w:del>
      <w:ins w:id="717" w:author="Luis André Magalhães Barros" w:date="2022-06-13T20:59:00Z">
        <w:r w:rsidR="00DC17E8">
          <w:rPr>
            <w:rFonts w:eastAsiaTheme="minorEastAsia"/>
          </w:rPr>
          <w:t xml:space="preserve">de falha de um dos braços, se o conversor não possuir braços adicionais, o sistema pode operar em excesso </w:t>
        </w:r>
        <w:commentRangeStart w:id="718"/>
        <w:r w:rsidR="00DC17E8">
          <w:rPr>
            <w:rFonts w:eastAsiaTheme="minorEastAsia"/>
          </w:rPr>
          <w:t>de carga ou at</w:t>
        </w:r>
      </w:ins>
      <w:ins w:id="719" w:author="Luis André Magalhães Barros" w:date="2022-06-13T21:00:00Z">
        <w:r w:rsidR="00DC17E8">
          <w:rPr>
            <w:rFonts w:eastAsiaTheme="minorEastAsia"/>
          </w:rPr>
          <w:t>é mesmo não conseguir funcionar</w:t>
        </w:r>
      </w:ins>
      <w:commentRangeEnd w:id="718"/>
      <w:ins w:id="720" w:author="Luis André Magalhães Barros" w:date="2022-06-13T21:01:00Z">
        <w:r w:rsidR="008937E7">
          <w:rPr>
            <w:rStyle w:val="Refdecomentrio"/>
            <w:rFonts w:eastAsia="Times New Roman"/>
            <w:lang w:eastAsia="pt-PT"/>
          </w:rPr>
          <w:commentReference w:id="718"/>
        </w:r>
      </w:ins>
      <w:ins w:id="721" w:author="Luis André Magalhães Barros" w:date="2022-06-13T21:00:00Z">
        <w:r w:rsidR="00DC17E8">
          <w:rPr>
            <w:rFonts w:eastAsiaTheme="minorEastAsia"/>
          </w:rPr>
          <w:t xml:space="preserve">. </w:t>
        </w:r>
      </w:ins>
      <w:del w:id="722" w:author="Luis André Magalhães Barros" w:date="2022-06-13T21:01:00Z">
        <w:r w:rsidR="002010CC" w:rsidDel="00DC17E8">
          <w:rPr>
            <w:rFonts w:eastAsiaTheme="minorEastAsia"/>
          </w:rPr>
          <w:delText>componente se danifique o conversor deixa de funcionar. No caso do conversor de dois braços</w:delText>
        </w:r>
        <w:r w:rsidR="00BD17BE" w:rsidDel="00DC17E8">
          <w:rPr>
            <w:rFonts w:eastAsiaTheme="minorEastAsia"/>
          </w:rPr>
          <w:delText>,</w:delText>
        </w:r>
        <w:r w:rsidR="002010CC" w:rsidDel="00DC17E8">
          <w:rPr>
            <w:rFonts w:eastAsiaTheme="minorEastAsia"/>
          </w:rPr>
          <w:delText xml:space="preserve"> o conversor continua a funcionar ainda que com uma potência menor até </w:delText>
        </w:r>
        <w:r w:rsidR="00CD3ECD" w:rsidDel="00DC17E8">
          <w:rPr>
            <w:rFonts w:eastAsiaTheme="minorEastAsia"/>
          </w:rPr>
          <w:delText xml:space="preserve">que </w:delText>
        </w:r>
        <w:r w:rsidR="002010CC" w:rsidDel="00DC17E8">
          <w:rPr>
            <w:rFonts w:eastAsiaTheme="minorEastAsia"/>
          </w:rPr>
          <w:delText>o problema se</w:delText>
        </w:r>
        <w:r w:rsidR="00CD3ECD" w:rsidDel="00DC17E8">
          <w:rPr>
            <w:rFonts w:eastAsiaTheme="minorEastAsia"/>
          </w:rPr>
          <w:delText>ja</w:delText>
        </w:r>
        <w:r w:rsidR="002010CC" w:rsidDel="00DC17E8">
          <w:rPr>
            <w:rFonts w:eastAsiaTheme="minorEastAsia"/>
          </w:rPr>
          <w:delText xml:space="preserve"> resolvido. </w:delText>
        </w:r>
      </w:del>
      <w:r w:rsidR="002010CC">
        <w:rPr>
          <w:rFonts w:eastAsiaTheme="minorEastAsia"/>
        </w:rPr>
        <w:t xml:space="preserve">Atendendo a todos estes fatores, optou-se por desenvolver um IBC com dois braços. Apresenta resultados bastante satisfatórios e uma série de outras vantagens já mencionadas, como o menor </w:t>
      </w:r>
      <w:proofErr w:type="spellStart"/>
      <w:r w:rsidR="002010CC">
        <w:rPr>
          <w:rFonts w:eastAsiaTheme="minorEastAsia"/>
          <w:i/>
          <w:iCs/>
        </w:rPr>
        <w:t>ripple</w:t>
      </w:r>
      <w:proofErr w:type="spellEnd"/>
      <w:r w:rsidR="002010CC">
        <w:rPr>
          <w:rFonts w:eastAsiaTheme="minorEastAsia"/>
          <w:i/>
          <w:iCs/>
        </w:rPr>
        <w:t xml:space="preserve"> </w:t>
      </w:r>
      <w:r w:rsidR="002010CC">
        <w:rPr>
          <w:rFonts w:eastAsiaTheme="minorEastAsia"/>
        </w:rPr>
        <w:t xml:space="preserve">da corrente de entrada e continuidade em funcionamento na falha de um componente. </w:t>
      </w:r>
      <w:commentRangeStart w:id="723"/>
      <w:r w:rsidR="002010CC">
        <w:rPr>
          <w:rFonts w:eastAsiaTheme="minorEastAsia"/>
        </w:rPr>
        <w:t xml:space="preserve">O conversor com três braços não apresenta resultados que justifiquem o seu uso. O conversor de cinco braços, apesar de ser o que apresenta resultados mais satisfatórios é mais suscetível a falhas que o conversor de dois braços. Além disto, </w:t>
      </w:r>
      <w:r w:rsidR="004F4AD0">
        <w:rPr>
          <w:rFonts w:eastAsiaTheme="minorEastAsia"/>
        </w:rPr>
        <w:t xml:space="preserve">os </w:t>
      </w:r>
      <w:r w:rsidR="002010CC">
        <w:rPr>
          <w:rFonts w:eastAsiaTheme="minorEastAsia"/>
        </w:rPr>
        <w:t>custos de desenvolvimento superiores podem torná-lo economicamente inviável.</w:t>
      </w:r>
      <w:commentRangeEnd w:id="723"/>
      <w:r w:rsidR="002744F2">
        <w:rPr>
          <w:rStyle w:val="Refdecomentrio"/>
          <w:rFonts w:eastAsia="Times New Roman"/>
          <w:lang w:eastAsia="pt-PT"/>
        </w:rPr>
        <w:commentReference w:id="723"/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1"/>
      </w:tblGrid>
      <w:tr w:rsidR="003225A7" w14:paraId="0528F081" w14:textId="77777777" w:rsidTr="009E354D">
        <w:tc>
          <w:tcPr>
            <w:tcW w:w="9071" w:type="dxa"/>
            <w:vAlign w:val="center"/>
          </w:tcPr>
          <w:p w14:paraId="3B77FCC5" w14:textId="3CFE4396" w:rsidR="003225A7" w:rsidRDefault="00530C4E">
            <w:pPr>
              <w:pStyle w:val="PhDFigura"/>
              <w:spacing w:after="0"/>
              <w:pPrChange w:id="724" w:author="LBarros" w:date="2022-06-13T22:29:00Z">
                <w:pPr>
                  <w:pStyle w:val="PhDFigura"/>
                </w:pPr>
              </w:pPrChange>
            </w:pPr>
            <w:r w:rsidRPr="00530C4E">
              <w:rPr>
                <w:noProof/>
              </w:rPr>
              <w:lastRenderedPageBreak/>
              <w:drawing>
                <wp:inline distT="0" distB="0" distL="0" distR="0" wp14:anchorId="01739F59" wp14:editId="6B452189">
                  <wp:extent cx="5039912" cy="1155700"/>
                  <wp:effectExtent l="0" t="0" r="8890" b="6350"/>
                  <wp:docPr id="2" name="Imagem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E23E6CA-67A3-4D3D-9A82-EEF590CB06B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m 14">
                            <a:extLst>
                              <a:ext uri="{FF2B5EF4-FFF2-40B4-BE49-F238E27FC236}">
                                <a16:creationId xmlns:a16="http://schemas.microsoft.com/office/drawing/2014/main" id="{BE23E6CA-67A3-4D3D-9A82-EEF590CB06B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912" cy="1160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5A7" w14:paraId="0E0D4A19" w14:textId="77777777" w:rsidTr="009E354D">
        <w:tc>
          <w:tcPr>
            <w:tcW w:w="9071" w:type="dxa"/>
          </w:tcPr>
          <w:p w14:paraId="0E9F3DAA" w14:textId="77777777" w:rsidR="003225A7" w:rsidRPr="005C7A8D" w:rsidRDefault="003225A7">
            <w:pPr>
              <w:pStyle w:val="PhDCabealhoFiguras"/>
              <w:pPrChange w:id="725" w:author="LBarros" w:date="2022-06-13T22:29:00Z">
                <w:pPr>
                  <w:pStyle w:val="PhDCorpo"/>
                  <w:spacing w:after="0"/>
                  <w:contextualSpacing/>
                  <w:jc w:val="center"/>
                </w:pPr>
              </w:pPrChange>
            </w:pPr>
            <w:r w:rsidRPr="005C7A8D">
              <w:t>(a)</w:t>
            </w:r>
          </w:p>
        </w:tc>
      </w:tr>
      <w:tr w:rsidR="003225A7" w14:paraId="712C8BB1" w14:textId="77777777" w:rsidTr="009E354D">
        <w:tc>
          <w:tcPr>
            <w:tcW w:w="9071" w:type="dxa"/>
          </w:tcPr>
          <w:p w14:paraId="2EE0626C" w14:textId="589C4174" w:rsidR="003225A7" w:rsidRDefault="00530C4E">
            <w:pPr>
              <w:pStyle w:val="PhDFigura"/>
              <w:spacing w:after="0"/>
              <w:pPrChange w:id="726" w:author="LBarros" w:date="2022-06-13T22:29:00Z">
                <w:pPr>
                  <w:pStyle w:val="PhDFigura"/>
                </w:pPr>
              </w:pPrChange>
            </w:pPr>
            <w:r w:rsidRPr="00530C4E">
              <w:rPr>
                <w:noProof/>
              </w:rPr>
              <w:drawing>
                <wp:inline distT="0" distB="0" distL="0" distR="0" wp14:anchorId="7D87E2CB" wp14:editId="65B13271">
                  <wp:extent cx="5040000" cy="2441936"/>
                  <wp:effectExtent l="0" t="0" r="8255" b="0"/>
                  <wp:docPr id="13" name="Imagem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06C538D-4D3C-4219-AD1F-EAA80F38394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m 16">
                            <a:extLst>
                              <a:ext uri="{FF2B5EF4-FFF2-40B4-BE49-F238E27FC236}">
                                <a16:creationId xmlns:a16="http://schemas.microsoft.com/office/drawing/2014/main" id="{806C538D-4D3C-4219-AD1F-EAA80F38394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44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5A7" w14:paraId="4AA1900E" w14:textId="77777777" w:rsidTr="009E354D">
        <w:tc>
          <w:tcPr>
            <w:tcW w:w="9071" w:type="dxa"/>
            <w:shd w:val="clear" w:color="auto" w:fill="FFFFFF" w:themeFill="background1"/>
          </w:tcPr>
          <w:p w14:paraId="54F809EC" w14:textId="77777777" w:rsidR="003225A7" w:rsidRDefault="003225A7">
            <w:pPr>
              <w:pStyle w:val="PhDCabealhoFiguras"/>
              <w:pPrChange w:id="727" w:author="LBarros" w:date="2022-06-13T22:29:00Z">
                <w:pPr>
                  <w:pStyle w:val="PhDCorpo"/>
                  <w:spacing w:after="0"/>
                  <w:contextualSpacing/>
                  <w:jc w:val="center"/>
                </w:pPr>
              </w:pPrChange>
            </w:pPr>
            <w:r>
              <w:t>(b)</w:t>
            </w:r>
          </w:p>
        </w:tc>
      </w:tr>
      <w:tr w:rsidR="003225A7" w14:paraId="77C86EDC" w14:textId="77777777" w:rsidTr="009E354D">
        <w:tc>
          <w:tcPr>
            <w:tcW w:w="9071" w:type="dxa"/>
            <w:shd w:val="clear" w:color="auto" w:fill="FFFFFF" w:themeFill="background1"/>
          </w:tcPr>
          <w:p w14:paraId="33204373" w14:textId="5BD6035E" w:rsidR="003225A7" w:rsidRDefault="00530C4E">
            <w:pPr>
              <w:pStyle w:val="PhDFigura"/>
              <w:spacing w:after="0"/>
              <w:pPrChange w:id="728" w:author="LBarros" w:date="2022-06-13T22:29:00Z">
                <w:pPr>
                  <w:pStyle w:val="PhDFigura"/>
                </w:pPr>
              </w:pPrChange>
            </w:pPr>
            <w:r w:rsidRPr="00530C4E">
              <w:rPr>
                <w:noProof/>
              </w:rPr>
              <w:drawing>
                <wp:inline distT="0" distB="0" distL="0" distR="0" wp14:anchorId="3C4C1A78" wp14:editId="7782BBAD">
                  <wp:extent cx="5040000" cy="2482496"/>
                  <wp:effectExtent l="0" t="0" r="8255" b="0"/>
                  <wp:docPr id="44" name="Imagem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6F53BF1-9D2A-4AD5-A663-A62A2301A0A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m 8">
                            <a:extLst>
                              <a:ext uri="{FF2B5EF4-FFF2-40B4-BE49-F238E27FC236}">
                                <a16:creationId xmlns:a16="http://schemas.microsoft.com/office/drawing/2014/main" id="{56F53BF1-9D2A-4AD5-A663-A62A2301A0A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482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5A7" w14:paraId="6684E3A5" w14:textId="77777777" w:rsidTr="009E354D">
        <w:tc>
          <w:tcPr>
            <w:tcW w:w="9071" w:type="dxa"/>
            <w:shd w:val="clear" w:color="auto" w:fill="FFFFFF" w:themeFill="background1"/>
          </w:tcPr>
          <w:p w14:paraId="5F51F730" w14:textId="77777777" w:rsidR="003225A7" w:rsidRDefault="003225A7">
            <w:pPr>
              <w:pStyle w:val="PhDCabealhoFiguras"/>
              <w:pPrChange w:id="729" w:author="LBarros" w:date="2022-06-13T22:29:00Z">
                <w:pPr>
                  <w:pStyle w:val="PhDCorpo"/>
                  <w:spacing w:after="0"/>
                  <w:contextualSpacing/>
                  <w:jc w:val="center"/>
                </w:pPr>
              </w:pPrChange>
            </w:pPr>
            <w:r>
              <w:t>(c)</w:t>
            </w:r>
          </w:p>
        </w:tc>
      </w:tr>
      <w:tr w:rsidR="003225A7" w14:paraId="0841CAC3" w14:textId="77777777" w:rsidTr="009E354D">
        <w:tc>
          <w:tcPr>
            <w:tcW w:w="9071" w:type="dxa"/>
            <w:shd w:val="clear" w:color="auto" w:fill="FFFFFF" w:themeFill="background1"/>
          </w:tcPr>
          <w:p w14:paraId="131E30C6" w14:textId="1BAA19F8" w:rsidR="003225A7" w:rsidRDefault="00530C4E">
            <w:pPr>
              <w:pStyle w:val="PhDFigura"/>
              <w:spacing w:after="0"/>
              <w:pPrChange w:id="730" w:author="LBarros" w:date="2022-06-13T22:29:00Z">
                <w:pPr>
                  <w:pStyle w:val="PhDFigura"/>
                </w:pPr>
              </w:pPrChange>
            </w:pPr>
            <w:r w:rsidRPr="00530C4E">
              <w:rPr>
                <w:noProof/>
              </w:rPr>
              <w:drawing>
                <wp:inline distT="0" distB="0" distL="0" distR="0" wp14:anchorId="67B31290" wp14:editId="0829A825">
                  <wp:extent cx="5039119" cy="2159000"/>
                  <wp:effectExtent l="0" t="0" r="9525" b="0"/>
                  <wp:docPr id="46" name="Imagem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F382B4-2C40-4DB2-BB2D-CFCBC2A75C6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m 10">
                            <a:extLst>
                              <a:ext uri="{FF2B5EF4-FFF2-40B4-BE49-F238E27FC236}">
                                <a16:creationId xmlns:a16="http://schemas.microsoft.com/office/drawing/2014/main" id="{E7F382B4-2C40-4DB2-BB2D-CFCBC2A75C6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912" cy="216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5A7" w14:paraId="792A884E" w14:textId="77777777" w:rsidTr="009E354D">
        <w:tc>
          <w:tcPr>
            <w:tcW w:w="9071" w:type="dxa"/>
            <w:shd w:val="clear" w:color="auto" w:fill="FFFFFF" w:themeFill="background1"/>
          </w:tcPr>
          <w:p w14:paraId="5F0C6278" w14:textId="77777777" w:rsidR="003225A7" w:rsidRDefault="003225A7">
            <w:pPr>
              <w:pStyle w:val="PhDCabealhoFiguras"/>
              <w:pPrChange w:id="731" w:author="LBarros" w:date="2022-06-13T22:30:00Z">
                <w:pPr>
                  <w:pStyle w:val="PhDCorpo"/>
                  <w:spacing w:after="0"/>
                  <w:contextualSpacing/>
                  <w:jc w:val="center"/>
                </w:pPr>
              </w:pPrChange>
            </w:pPr>
            <w:r>
              <w:t>(d)</w:t>
            </w:r>
          </w:p>
        </w:tc>
      </w:tr>
    </w:tbl>
    <w:p w14:paraId="6FBC1C0F" w14:textId="2927F043" w:rsidR="003225A7" w:rsidRDefault="003225A7" w:rsidP="003225A7">
      <w:pPr>
        <w:pStyle w:val="PhDLegendaFiguras"/>
      </w:pPr>
      <w:bookmarkStart w:id="732" w:name="_Ref100345847"/>
      <w:bookmarkStart w:id="733" w:name="_Toc100498794"/>
      <w:bookmarkStart w:id="734" w:name="_Toc105865347"/>
      <w:commentRangeStart w:id="735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3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1</w:t>
      </w:r>
      <w:r w:rsidR="00C94EE9">
        <w:rPr>
          <w:noProof/>
        </w:rPr>
        <w:fldChar w:fldCharType="end"/>
      </w:r>
      <w:bookmarkEnd w:id="732"/>
      <w:r>
        <w:t xml:space="preserve"> </w:t>
      </w:r>
      <w:commentRangeEnd w:id="735"/>
      <w:r w:rsidR="00575D8D">
        <w:rPr>
          <w:rStyle w:val="Refdecomentrio"/>
          <w:bCs w:val="0"/>
        </w:rPr>
        <w:commentReference w:id="735"/>
      </w:r>
      <w:r>
        <w:t xml:space="preserve">- </w:t>
      </w:r>
      <w:r w:rsidRPr="00F46E24">
        <w:t>Resultados de simulação</w:t>
      </w:r>
      <w:r>
        <w:t xml:space="preserve"> para diferente</w:t>
      </w:r>
      <w:r w:rsidR="00320ED9">
        <w:t>s</w:t>
      </w:r>
      <w:r>
        <w:t xml:space="preserve"> número</w:t>
      </w:r>
      <w:r w:rsidR="00BD7176">
        <w:t>s</w:t>
      </w:r>
      <w:r>
        <w:t xml:space="preserve"> de braços</w:t>
      </w:r>
      <w:r w:rsidR="00827401">
        <w:t xml:space="preserve">, </w:t>
      </w:r>
      <w:proofErr w:type="spellStart"/>
      <w:r w:rsidR="00827401" w:rsidRPr="00575D8D">
        <w:rPr>
          <w:i/>
          <w:rPrChange w:id="736" w:author="LBarros" w:date="2022-06-13T22:30:00Z">
            <w:rPr/>
          </w:rPrChange>
        </w:rPr>
        <w:t>f</w:t>
      </w:r>
      <w:ins w:id="737" w:author="LBarros" w:date="2022-06-13T22:30:00Z">
        <w:r w:rsidR="00575D8D" w:rsidRPr="00575D8D">
          <w:rPr>
            <w:i/>
            <w:rPrChange w:id="738" w:author="LBarros" w:date="2022-06-13T22:30:00Z">
              <w:rPr/>
            </w:rPrChange>
          </w:rPr>
          <w:t>s</w:t>
        </w:r>
      </w:ins>
      <w:proofErr w:type="spellEnd"/>
      <w:r w:rsidR="00827401">
        <w:t xml:space="preserve"> = 40 kH</w:t>
      </w:r>
      <w:r w:rsidR="00883513">
        <w:t>z</w:t>
      </w:r>
      <w:r>
        <w:t>: (a) 1 braço; (b) 2 braços; (c) 3 braços; (d) 5 braços.</w:t>
      </w:r>
      <w:bookmarkEnd w:id="733"/>
      <w:bookmarkEnd w:id="734"/>
    </w:p>
    <w:p w14:paraId="0EAF6246" w14:textId="1F494C1E" w:rsidR="00172EE4" w:rsidRPr="00B66544" w:rsidRDefault="003225A7" w:rsidP="00180B48">
      <w:pPr>
        <w:pStyle w:val="Cabealho2"/>
      </w:pPr>
      <w:bookmarkStart w:id="739" w:name="_Toc105865313"/>
      <w:r>
        <w:lastRenderedPageBreak/>
        <w:t>Frequência de Comutação</w:t>
      </w:r>
      <w:bookmarkEnd w:id="739"/>
    </w:p>
    <w:p w14:paraId="6731EFED" w14:textId="53A4A1D4" w:rsidR="00ED3B47" w:rsidRDefault="002405A9" w:rsidP="00ED3B47">
      <w:pPr>
        <w:pStyle w:val="PhDCorpoTextoDepoisTabela"/>
      </w:pPr>
      <w:r>
        <w:tab/>
      </w:r>
      <w:r w:rsidR="006B7570">
        <w:t xml:space="preserve">Da </w:t>
      </w:r>
      <w:r w:rsidR="006B7570">
        <w:fldChar w:fldCharType="begin"/>
      </w:r>
      <w:r w:rsidR="006B7570">
        <w:instrText xml:space="preserve"> REF _Ref100327831 \h </w:instrText>
      </w:r>
      <w:r w:rsidR="006B7570">
        <w:fldChar w:fldCharType="separate"/>
      </w:r>
      <w:r w:rsidR="007B4FE1">
        <w:t xml:space="preserve">Tabela </w:t>
      </w:r>
      <w:r w:rsidR="007B4FE1">
        <w:rPr>
          <w:noProof/>
        </w:rPr>
        <w:t>3</w:t>
      </w:r>
      <w:r w:rsidR="007B4FE1">
        <w:t>.</w:t>
      </w:r>
      <w:r w:rsidR="007B4FE1">
        <w:rPr>
          <w:noProof/>
        </w:rPr>
        <w:t>1</w:t>
      </w:r>
      <w:r w:rsidR="006B7570">
        <w:fldChar w:fldCharType="end"/>
      </w:r>
      <w:r w:rsidR="006B7570">
        <w:t xml:space="preserve"> sabe-se que </w:t>
      </w:r>
      <w:r w:rsidR="0059458F">
        <w:t xml:space="preserve">o </w:t>
      </w:r>
      <w:r w:rsidR="00C9692A">
        <w:t xml:space="preserve">conversor </w:t>
      </w:r>
      <w:r w:rsidR="0059458F">
        <w:t xml:space="preserve">tem uma corrente de entrada do </w:t>
      </w:r>
      <w:r w:rsidR="00B973ED">
        <w:t>igual a 12 A</w:t>
      </w:r>
      <w:r w:rsidR="00947089">
        <w:t xml:space="preserve"> e tensão de saída </w:t>
      </w:r>
      <w:r w:rsidR="0013370F">
        <w:t xml:space="preserve">de </w:t>
      </w:r>
      <w:r w:rsidR="00947089">
        <w:t>2000 V</w:t>
      </w:r>
      <w:r>
        <w:t>. U</w:t>
      </w:r>
      <w:r w:rsidR="00FD28DD">
        <w:t xml:space="preserve">ma vez </w:t>
      </w:r>
      <w:r>
        <w:t>estabelecido</w:t>
      </w:r>
      <w:r w:rsidR="00947089">
        <w:t xml:space="preserve"> </w:t>
      </w:r>
      <w:r w:rsidR="009851E9">
        <w:t xml:space="preserve">o uso </w:t>
      </w:r>
      <w:r w:rsidR="00E255C5">
        <w:t xml:space="preserve">de um </w:t>
      </w:r>
      <w:r w:rsidR="00947089">
        <w:t>conversor</w:t>
      </w:r>
      <w:r w:rsidR="00E255C5">
        <w:t xml:space="preserve"> IBC de dois braços </w:t>
      </w:r>
      <w:r w:rsidR="00646DFB">
        <w:t xml:space="preserve">é possível </w:t>
      </w:r>
      <w:r w:rsidR="00D95E12">
        <w:t xml:space="preserve">selecionar </w:t>
      </w:r>
      <w:r w:rsidR="00F165F0">
        <w:t>o valor das</w:t>
      </w:r>
      <w:r w:rsidR="00C9186F">
        <w:t xml:space="preserve"> bobinas e </w:t>
      </w:r>
      <w:ins w:id="740" w:author="LBarros" w:date="2022-06-13T22:34:00Z">
        <w:r w:rsidR="00575D8D">
          <w:t>d</w:t>
        </w:r>
      </w:ins>
      <w:r w:rsidR="00C9186F">
        <w:t xml:space="preserve">os </w:t>
      </w:r>
      <w:proofErr w:type="spellStart"/>
      <w:r w:rsidR="00C9186F">
        <w:t>S</w:t>
      </w:r>
      <w:r w:rsidR="00B5559F">
        <w:t>i</w:t>
      </w:r>
      <w:r w:rsidR="00C9186F">
        <w:t>C</w:t>
      </w:r>
      <w:r w:rsidR="00F20978" w:rsidRPr="00575D8D">
        <w:rPr>
          <w:highlight w:val="red"/>
          <w:rPrChange w:id="741" w:author="LBarros" w:date="2022-06-13T22:33:00Z">
            <w:rPr/>
          </w:rPrChange>
        </w:rPr>
        <w:t>s</w:t>
      </w:r>
      <w:proofErr w:type="spellEnd"/>
      <w:r w:rsidR="00F20978">
        <w:t xml:space="preserve">. </w:t>
      </w:r>
      <w:r w:rsidR="00164DE0">
        <w:t>O</w:t>
      </w:r>
      <w:r w:rsidR="003A3B5A">
        <w:t xml:space="preserve"> principal critério de seleção do valor da bobina </w:t>
      </w:r>
      <w:r w:rsidR="008818FC">
        <w:t xml:space="preserve">e </w:t>
      </w:r>
      <w:ins w:id="742" w:author="LBarros" w:date="2022-06-13T22:33:00Z">
        <w:r w:rsidR="00575D8D">
          <w:t xml:space="preserve">da </w:t>
        </w:r>
      </w:ins>
      <w:r w:rsidR="008818FC">
        <w:t xml:space="preserve">frequência </w:t>
      </w:r>
      <w:r w:rsidR="003A3B5A">
        <w:t xml:space="preserve">a utilizar </w:t>
      </w:r>
      <w:r w:rsidR="00C46CBE">
        <w:t xml:space="preserve">prende-se com o valor das perdas do </w:t>
      </w:r>
      <w:r w:rsidR="008818FC">
        <w:t xml:space="preserve">conjunto das bobinas e dos </w:t>
      </w:r>
      <w:proofErr w:type="spellStart"/>
      <w:r w:rsidR="00F2420F">
        <w:t>SiC</w:t>
      </w:r>
      <w:r w:rsidR="008818FC">
        <w:t>s</w:t>
      </w:r>
      <w:proofErr w:type="spellEnd"/>
      <w:r w:rsidR="008818FC">
        <w:t>.</w:t>
      </w:r>
      <w:r w:rsidR="00ED3B47">
        <w:t xml:space="preserve"> Num conversor CC-CC com </w:t>
      </w:r>
      <w:proofErr w:type="spellStart"/>
      <w:r w:rsidR="00ED3B47" w:rsidRPr="00530FD6">
        <w:rPr>
          <w:i/>
          <w:iCs/>
        </w:rPr>
        <w:t>ripple</w:t>
      </w:r>
      <w:proofErr w:type="spellEnd"/>
      <w:r w:rsidR="00ED3B47">
        <w:rPr>
          <w:i/>
          <w:iCs/>
        </w:rPr>
        <w:t xml:space="preserve"> </w:t>
      </w:r>
      <w:del w:id="743" w:author="LBarros" w:date="2022-06-13T22:34:00Z">
        <w:r w:rsidR="00ED3B47" w:rsidDel="00575D8D">
          <w:delText xml:space="preserve">próximo </w:delText>
        </w:r>
      </w:del>
      <w:r w:rsidR="00ED3B47">
        <w:t xml:space="preserve">de 10 %, </w:t>
      </w:r>
      <w:r w:rsidR="000D31AD">
        <w:t>as</w:t>
      </w:r>
      <w:r w:rsidR="00923AED">
        <w:t xml:space="preserve"> perdas</w:t>
      </w:r>
      <w:ins w:id="744" w:author="LBarros" w:date="2022-06-13T22:35:00Z">
        <w:r w:rsidR="00575D8D">
          <w:t xml:space="preserve"> na bobina (</w:t>
        </w:r>
        <w:r w:rsidR="00575D8D" w:rsidRPr="00575D8D">
          <w:rPr>
            <w:i/>
            <w:rPrChange w:id="745" w:author="LBarros" w:date="2022-06-13T22:35:00Z">
              <w:rPr/>
            </w:rPrChange>
          </w:rPr>
          <w:t>P</w:t>
        </w:r>
        <w:r w:rsidR="00575D8D" w:rsidRPr="00575D8D">
          <w:rPr>
            <w:i/>
            <w:vertAlign w:val="subscript"/>
            <w:rPrChange w:id="746" w:author="LBarros" w:date="2022-06-13T22:35:00Z">
              <w:rPr/>
            </w:rPrChange>
          </w:rPr>
          <w:t>L</w:t>
        </w:r>
        <w:r w:rsidR="00575D8D">
          <w:t>)</w:t>
        </w:r>
      </w:ins>
      <w:r w:rsidR="00923AED">
        <w:t xml:space="preserve"> </w:t>
      </w:r>
      <w:r w:rsidR="00ED3B47">
        <w:t>não varia</w:t>
      </w:r>
      <w:r w:rsidR="00923AED">
        <w:t>m</w:t>
      </w:r>
      <w:r w:rsidR="00ED3B47">
        <w:t xml:space="preserve"> significativamente com a frequência. </w:t>
      </w:r>
      <w:r w:rsidR="000D31AD">
        <w:t xml:space="preserve">A </w:t>
      </w:r>
      <w:r w:rsidR="00ED3B47">
        <w:t xml:space="preserve">principal causa é a resistência </w:t>
      </w:r>
      <w:ins w:id="747" w:author="LBarros" w:date="2022-06-13T22:34:00Z">
        <w:r w:rsidR="00575D8D">
          <w:t xml:space="preserve">em </w:t>
        </w:r>
      </w:ins>
      <w:commentRangeStart w:id="748"/>
      <w:r w:rsidR="00841097">
        <w:t>C</w:t>
      </w:r>
      <w:r w:rsidR="00ED3B47">
        <w:t xml:space="preserve">C </w:t>
      </w:r>
      <w:commentRangeEnd w:id="748"/>
      <w:r w:rsidR="00575D8D">
        <w:rPr>
          <w:rStyle w:val="Refdecomentrio"/>
          <w:rFonts w:eastAsia="Times New Roman"/>
          <w:lang w:eastAsia="pt-PT"/>
        </w:rPr>
        <w:commentReference w:id="748"/>
      </w:r>
      <w:r w:rsidR="00ED3B47">
        <w:t xml:space="preserve">do condutor. </w:t>
      </w:r>
      <w:r w:rsidR="00BB7D69">
        <w:t>É</w:t>
      </w:r>
      <w:r w:rsidR="00ED3B47">
        <w:t xml:space="preserve"> possível calcular </w:t>
      </w:r>
      <w:r w:rsidR="00BB7D69">
        <w:t>este valor</w:t>
      </w:r>
      <w:r w:rsidR="00ED3B47">
        <w:t xml:space="preserve"> recorrendo à equação </w:t>
      </w:r>
      <w:r w:rsidR="00ED3B47">
        <w:fldChar w:fldCharType="begin"/>
      </w:r>
      <w:r w:rsidR="00ED3B47">
        <w:instrText xml:space="preserve"> REF _Ref100875337 \h </w:instrText>
      </w:r>
      <w:r w:rsidR="00ED3B47">
        <w:fldChar w:fldCharType="separate"/>
      </w:r>
      <w:r w:rsidR="007B4FE1" w:rsidRPr="00B66544">
        <w:t>(</w:t>
      </w:r>
      <w:r w:rsidR="007B4FE1">
        <w:rPr>
          <w:noProof/>
        </w:rPr>
        <w:t>3</w:t>
      </w:r>
      <w:r w:rsidR="007B4FE1">
        <w:t>.</w:t>
      </w:r>
      <w:r w:rsidR="007B4FE1">
        <w:rPr>
          <w:noProof/>
        </w:rPr>
        <w:t>1</w:t>
      </w:r>
      <w:r w:rsidR="007B4FE1">
        <w:t>)</w:t>
      </w:r>
      <w:r w:rsidR="00ED3B47">
        <w:fldChar w:fldCharType="end"/>
      </w:r>
      <w:r w:rsidR="00ED3B47">
        <w:t xml:space="preserve">, onde </w:t>
      </w:r>
      <m:oMath>
        <m:r>
          <w:rPr>
            <w:rFonts w:ascii="Cambria Math" w:hAnsi="Cambria Math"/>
          </w:rPr>
          <m:t>I</m:t>
        </m:r>
      </m:oMath>
      <w:r w:rsidR="00ED3B47">
        <w:t xml:space="preserve"> é a corrente máxima que atravessa a bobina. </w:t>
      </w:r>
      <w:r w:rsidR="00DA34E4">
        <w:t xml:space="preserve">As perdas de comutação e de condução nos </w:t>
      </w:r>
      <w:proofErr w:type="spellStart"/>
      <w:r w:rsidR="00F2420F">
        <w:t>SiC</w:t>
      </w:r>
      <w:r w:rsidR="00DA34E4">
        <w:t>s</w:t>
      </w:r>
      <w:proofErr w:type="spellEnd"/>
      <w:r w:rsidR="00B6280B">
        <w:t xml:space="preserve"> </w:t>
      </w:r>
      <w:r w:rsidR="00DA34E4">
        <w:t>podem ser estimadas</w:t>
      </w:r>
      <w:r w:rsidR="00B6280B">
        <w:t xml:space="preserve"> </w:t>
      </w:r>
      <w:r w:rsidR="00DA34E4">
        <w:t>recorrendo à</w:t>
      </w:r>
      <w:r w:rsidR="00B6280B">
        <w:t xml:space="preserve"> ferramenta PSIM </w:t>
      </w:r>
      <w:r w:rsidR="00DA34E4">
        <w:t xml:space="preserve">que permite inserir </w:t>
      </w:r>
      <w:r w:rsidR="00B6280B">
        <w:t>o modelo do semicondutor</w:t>
      </w:r>
      <w:r w:rsidR="00DA34E4">
        <w:t xml:space="preserve"> </w:t>
      </w:r>
      <w:r w:rsidR="00FC5C98">
        <w:t>selecionado</w:t>
      </w:r>
      <w:r w:rsidR="00B6280B">
        <w:t xml:space="preserve"> </w:t>
      </w:r>
      <w:r w:rsidR="00FA27A0">
        <w:fldChar w:fldCharType="begin" w:fldLock="1"/>
      </w:r>
      <w:r w:rsidR="00D84430">
        <w:instrText>MERGEFIELD .wWw..wWw.QIQQA_CLUSTER.oOo.075aec8fa67c4816999893ce3f51c37c.oOo.psim_tutorial.oOo.044768DE-3D58-4B64-9B21-478D76A61013.xXx.SEPARATE_AUTHOR_DATE.xXx..oOo. \* MERGEFORMAT</w:instrText>
      </w:r>
      <w:r w:rsidR="00FA27A0">
        <w:fldChar w:fldCharType="separate"/>
      </w:r>
      <w:r w:rsidR="00D84430" w:rsidRPr="00D84430">
        <w:rPr>
          <w:szCs w:val="24"/>
        </w:rPr>
        <w:t>[7]</w:t>
      </w:r>
      <w:r w:rsidR="00FA27A0">
        <w:rPr>
          <w:szCs w:val="24"/>
        </w:rPr>
        <w:fldChar w:fldCharType="end"/>
      </w:r>
      <w:r w:rsidR="00B6280B">
        <w:t>.</w:t>
      </w:r>
    </w:p>
    <w:tbl>
      <w:tblPr>
        <w:tblStyle w:val="Tabelacomgrelha"/>
        <w:tblpPr w:leftFromText="141" w:rightFromText="141" w:vertAnchor="text" w:horzAnchor="margin" w:tblpY="232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ED3B47" w:rsidRPr="00B66544" w14:paraId="3ECE8F88" w14:textId="77777777" w:rsidTr="00BE7DC6">
        <w:tc>
          <w:tcPr>
            <w:tcW w:w="850" w:type="dxa"/>
            <w:vAlign w:val="center"/>
          </w:tcPr>
          <w:p w14:paraId="0A4C2241" w14:textId="77777777" w:rsidR="00ED3B47" w:rsidRPr="00322AC6" w:rsidRDefault="00ED3B47" w:rsidP="00BE7DC6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25CAD189" w14:textId="00C4B7E5" w:rsidR="00ED3B47" w:rsidRPr="00BF4DE7" w:rsidRDefault="00C94EE9" w:rsidP="00BE7DC6">
            <w:pPr>
              <w:pStyle w:val="PhDEquao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CC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  (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50" w:type="dxa"/>
            <w:vAlign w:val="center"/>
          </w:tcPr>
          <w:p w14:paraId="70D537E7" w14:textId="234CEB49" w:rsidR="00ED3B47" w:rsidRPr="00766AC9" w:rsidRDefault="00ED3B47" w:rsidP="00BE7DC6">
            <w:pPr>
              <w:pStyle w:val="PhDEquao"/>
              <w:spacing w:after="0" w:line="360" w:lineRule="auto"/>
              <w:rPr>
                <w:rFonts w:ascii="NewsGotT" w:hAnsi="NewsGotT"/>
              </w:rPr>
            </w:pPr>
            <w:bookmarkStart w:id="749" w:name="_Ref100875337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7B4FE1">
              <w:rPr>
                <w:rFonts w:ascii="NewsGotT" w:hAnsi="NewsGotT"/>
                <w:noProof/>
              </w:rPr>
              <w:t>3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7B4FE1">
              <w:rPr>
                <w:rFonts w:ascii="NewsGotT" w:hAnsi="NewsGotT"/>
                <w:noProof/>
              </w:rPr>
              <w:t>1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)</w:t>
            </w:r>
            <w:bookmarkEnd w:id="749"/>
          </w:p>
        </w:tc>
      </w:tr>
    </w:tbl>
    <w:p w14:paraId="333FDA4C" w14:textId="475638A2" w:rsidR="002B7345" w:rsidRDefault="002B7345" w:rsidP="00EB1535">
      <w:pPr>
        <w:pStyle w:val="PhDCorpo"/>
      </w:pPr>
      <w:r>
        <w:tab/>
      </w:r>
      <w:r w:rsidR="004D0CCF">
        <w:t xml:space="preserve">Cada bobina tem de ser capaz de suportar </w:t>
      </w:r>
      <w:r w:rsidR="00E9358A">
        <w:t>a corrente máxima em cada braço</w:t>
      </w:r>
      <w:r w:rsidR="006A07CC">
        <w:t>, que é metade da corrente de entrada, ou seja, 6</w:t>
      </w:r>
      <w:r w:rsidR="002F7378">
        <w:t xml:space="preserve"> A</w:t>
      </w:r>
      <w:r w:rsidR="006A07CC">
        <w:t>.</w:t>
      </w:r>
      <w:r w:rsidR="00F22E8F">
        <w:t xml:space="preserve"> </w:t>
      </w:r>
      <w:r w:rsidR="001F1173">
        <w:t>Selecionou-se</w:t>
      </w:r>
      <w:r w:rsidR="004C0DC4">
        <w:t>, assim,</w:t>
      </w:r>
      <w:r w:rsidR="001F1173">
        <w:t xml:space="preserve"> um conjunto de bobinas </w:t>
      </w:r>
      <w:ins w:id="750" w:author="LBarros" w:date="2022-06-13T22:37:00Z">
        <w:r w:rsidR="00DC0EC8">
          <w:t xml:space="preserve">de alta-frequência para valores de CC </w:t>
        </w:r>
      </w:ins>
      <w:r w:rsidR="001F1173">
        <w:t>de 10</w:t>
      </w:r>
      <w:r w:rsidR="002C5854">
        <w:t xml:space="preserve"> </w:t>
      </w:r>
      <w:r w:rsidR="00FB7854">
        <w:t xml:space="preserve">A </w:t>
      </w:r>
      <w:del w:id="751" w:author="LBarros" w:date="2022-06-13T22:37:00Z">
        <w:r w:rsidR="00FB7854" w:rsidDel="00DC0EC8">
          <w:delText>de corrente DC</w:delText>
        </w:r>
        <w:r w:rsidR="001F1173" w:rsidDel="00DC0EC8">
          <w:delText xml:space="preserve"> </w:delText>
        </w:r>
      </w:del>
      <w:r w:rsidR="001F1173">
        <w:t>da</w:t>
      </w:r>
      <w:r w:rsidR="001E109C">
        <w:t xml:space="preserve"> série 197</w:t>
      </w:r>
      <w:ins w:id="752" w:author="LBarros" w:date="2022-06-13T22:36:00Z">
        <w:r w:rsidR="00575D8D">
          <w:t xml:space="preserve">, representadas na </w:t>
        </w:r>
        <w:r w:rsidR="00575D8D">
          <w:fldChar w:fldCharType="begin"/>
        </w:r>
        <w:r w:rsidR="00575D8D">
          <w:instrText xml:space="preserve"> REF _Ref100873971 \h </w:instrText>
        </w:r>
      </w:ins>
      <w:ins w:id="753" w:author="LBarros" w:date="2022-06-13T22:36:00Z">
        <w:r w:rsidR="00575D8D">
          <w:fldChar w:fldCharType="separate"/>
        </w:r>
        <w:r w:rsidR="00575D8D">
          <w:t xml:space="preserve">Tabela </w:t>
        </w:r>
        <w:r w:rsidR="00575D8D">
          <w:rPr>
            <w:noProof/>
          </w:rPr>
          <w:t>3</w:t>
        </w:r>
        <w:r w:rsidR="00575D8D">
          <w:t>.</w:t>
        </w:r>
        <w:r w:rsidR="00575D8D">
          <w:rPr>
            <w:noProof/>
          </w:rPr>
          <w:t>3</w:t>
        </w:r>
        <w:r w:rsidR="00575D8D">
          <w:fldChar w:fldCharType="end"/>
        </w:r>
        <w:r w:rsidR="00575D8D">
          <w:t>,</w:t>
        </w:r>
      </w:ins>
      <w:r w:rsidR="001E109C">
        <w:t xml:space="preserve"> </w:t>
      </w:r>
      <w:del w:id="754" w:author="LBarros" w:date="2022-06-13T22:37:00Z">
        <w:r w:rsidR="00D7280C" w:rsidDel="00575D8D">
          <w:delText xml:space="preserve">de </w:delText>
        </w:r>
        <w:r w:rsidR="00526FFC" w:rsidDel="00575D8D">
          <w:delText xml:space="preserve">bobinas de alta frequência </w:delText>
        </w:r>
      </w:del>
      <w:r w:rsidR="00526FFC">
        <w:t>d</w:t>
      </w:r>
      <w:r w:rsidR="00A40FBD">
        <w:t>o</w:t>
      </w:r>
      <w:r w:rsidR="00526FFC">
        <w:t xml:space="preserve"> fabricante </w:t>
      </w:r>
      <w:proofErr w:type="spellStart"/>
      <w:r w:rsidR="00526FFC">
        <w:t>Hammond</w:t>
      </w:r>
      <w:proofErr w:type="spellEnd"/>
      <w:r w:rsidR="00526FFC">
        <w:t xml:space="preserve"> </w:t>
      </w:r>
      <w:proofErr w:type="spellStart"/>
      <w:r w:rsidR="00526FFC">
        <w:t>Manufacturing</w:t>
      </w:r>
      <w:proofErr w:type="spellEnd"/>
      <w:r w:rsidR="00FF7051">
        <w:t xml:space="preserve"> </w:t>
      </w:r>
      <w:r w:rsidR="00FF7051">
        <w:fldChar w:fldCharType="begin" w:fldLock="1"/>
      </w:r>
      <w:r w:rsidR="00D84430">
        <w:instrText>MERGEFIELD .wWw..wWw.QIQQA_CLUSTER.oOo.5c0dd18a305842d48c13063dd42d9021.oOo.bobinas.oOo.044768DE-3D58-4B64-9B21-478D76A61013.xXx.SEPARATE_AUTHOR_DATE.xXx..oOo. \* MERGEFORMAT</w:instrText>
      </w:r>
      <w:r w:rsidR="00FF7051">
        <w:fldChar w:fldCharType="separate"/>
      </w:r>
      <w:r w:rsidR="00D84430" w:rsidRPr="00D84430">
        <w:rPr>
          <w:szCs w:val="24"/>
        </w:rPr>
        <w:t>[8]</w:t>
      </w:r>
      <w:r w:rsidR="00FF7051">
        <w:fldChar w:fldCharType="end"/>
      </w:r>
      <w:del w:id="755" w:author="LBarros" w:date="2022-06-13T22:37:00Z">
        <w:r w:rsidR="00FB7854" w:rsidDel="00DC0EC8">
          <w:delText xml:space="preserve">, </w:delText>
        </w:r>
      </w:del>
      <w:del w:id="756" w:author="LBarros" w:date="2022-06-13T22:36:00Z">
        <w:r w:rsidR="00E922D8" w:rsidDel="00575D8D">
          <w:fldChar w:fldCharType="begin"/>
        </w:r>
        <w:r w:rsidR="00E922D8" w:rsidDel="00575D8D">
          <w:delInstrText xml:space="preserve"> REF _Ref100873971 \h </w:delInstrText>
        </w:r>
        <w:r w:rsidR="00E922D8" w:rsidDel="00575D8D">
          <w:fldChar w:fldCharType="separate"/>
        </w:r>
        <w:r w:rsidR="007B4FE1" w:rsidDel="00575D8D">
          <w:delText xml:space="preserve">Tabela </w:delText>
        </w:r>
        <w:r w:rsidR="007B4FE1" w:rsidDel="00575D8D">
          <w:rPr>
            <w:noProof/>
          </w:rPr>
          <w:delText>3</w:delText>
        </w:r>
        <w:r w:rsidR="007B4FE1" w:rsidDel="00575D8D">
          <w:delText>.</w:delText>
        </w:r>
        <w:r w:rsidR="007B4FE1" w:rsidDel="00575D8D">
          <w:rPr>
            <w:noProof/>
          </w:rPr>
          <w:delText>3</w:delText>
        </w:r>
        <w:r w:rsidR="00E922D8" w:rsidDel="00575D8D">
          <w:fldChar w:fldCharType="end"/>
        </w:r>
      </w:del>
      <w:r w:rsidR="00E922D8">
        <w:t>.</w:t>
      </w:r>
      <w:r w:rsidR="00E145A7">
        <w:t xml:space="preserve"> </w:t>
      </w:r>
      <w:ins w:id="757" w:author="LBarros" w:date="2022-06-13T22:37:00Z">
        <w:r w:rsidR="00DC0EC8">
          <w:t xml:space="preserve">Por sua vez, </w:t>
        </w:r>
      </w:ins>
      <w:del w:id="758" w:author="LBarros" w:date="2022-06-13T22:36:00Z">
        <w:r w:rsidR="00EB1535" w:rsidDel="00575D8D">
          <w:tab/>
        </w:r>
      </w:del>
      <w:del w:id="759" w:author="LBarros" w:date="2022-06-13T22:37:00Z">
        <w:r w:rsidR="00EB1535" w:rsidDel="00DC0EC8">
          <w:delText>A</w:delText>
        </w:r>
      </w:del>
      <w:ins w:id="760" w:author="LBarros" w:date="2022-06-13T22:37:00Z">
        <w:r w:rsidR="00DC0EC8">
          <w:t>a</w:t>
        </w:r>
      </w:ins>
      <w:r w:rsidR="00EB1535">
        <w:t xml:space="preserve"> </w:t>
      </w:r>
      <w:r w:rsidR="00EB1535">
        <w:fldChar w:fldCharType="begin"/>
      </w:r>
      <w:r w:rsidR="00EB1535">
        <w:instrText xml:space="preserve"> REF _Ref100869060 \h </w:instrText>
      </w:r>
      <w:r w:rsidR="00EB1535">
        <w:fldChar w:fldCharType="separate"/>
      </w:r>
      <w:r w:rsidR="007B4FE1">
        <w:t xml:space="preserve">Tabela </w:t>
      </w:r>
      <w:r w:rsidR="007B4FE1">
        <w:rPr>
          <w:noProof/>
        </w:rPr>
        <w:t>3</w:t>
      </w:r>
      <w:r w:rsidR="007B4FE1">
        <w:t>.</w:t>
      </w:r>
      <w:r w:rsidR="007B4FE1">
        <w:rPr>
          <w:noProof/>
        </w:rPr>
        <w:t>4</w:t>
      </w:r>
      <w:r w:rsidR="00EB1535">
        <w:fldChar w:fldCharType="end"/>
      </w:r>
      <w:r w:rsidR="00EB1535">
        <w:t xml:space="preserve"> apresenta os valores da frequência e da capacidade calculados com base nas equações </w:t>
      </w:r>
      <w:r w:rsidR="00EB1535">
        <w:fldChar w:fldCharType="begin"/>
      </w:r>
      <w:r w:rsidR="00EB1535">
        <w:instrText xml:space="preserve"> REF _Ref100423855 \h </w:instrText>
      </w:r>
      <w:r w:rsidR="00EB1535">
        <w:fldChar w:fldCharType="separate"/>
      </w:r>
      <w:r w:rsidR="007B4FE1" w:rsidRPr="00B66544">
        <w:t>(</w:t>
      </w:r>
      <w:r w:rsidR="007B4FE1">
        <w:rPr>
          <w:noProof/>
        </w:rPr>
        <w:t>2</w:t>
      </w:r>
      <w:r w:rsidR="007B4FE1">
        <w:t>.</w:t>
      </w:r>
      <w:r w:rsidR="007B4FE1">
        <w:rPr>
          <w:noProof/>
        </w:rPr>
        <w:t>2</w:t>
      </w:r>
      <w:r w:rsidR="007B4FE1">
        <w:t>)</w:t>
      </w:r>
      <w:r w:rsidR="00EB1535">
        <w:fldChar w:fldCharType="end"/>
      </w:r>
      <w:r w:rsidR="00EB1535">
        <w:t xml:space="preserve"> e </w:t>
      </w:r>
      <w:r w:rsidR="00EB1535">
        <w:fldChar w:fldCharType="begin"/>
      </w:r>
      <w:r w:rsidR="00EB1535">
        <w:instrText xml:space="preserve"> REF _Ref100423841 \h </w:instrText>
      </w:r>
      <w:r w:rsidR="00EB1535">
        <w:fldChar w:fldCharType="separate"/>
      </w:r>
      <w:r w:rsidR="007B4FE1" w:rsidRPr="00B66544">
        <w:t>(</w:t>
      </w:r>
      <w:r w:rsidR="007B4FE1">
        <w:rPr>
          <w:noProof/>
        </w:rPr>
        <w:t>2</w:t>
      </w:r>
      <w:r w:rsidR="007B4FE1">
        <w:t>.</w:t>
      </w:r>
      <w:r w:rsidR="007B4FE1">
        <w:rPr>
          <w:noProof/>
        </w:rPr>
        <w:t>3</w:t>
      </w:r>
      <w:r w:rsidR="007B4FE1">
        <w:t>)</w:t>
      </w:r>
      <w:r w:rsidR="00EB1535">
        <w:fldChar w:fldCharType="end"/>
      </w:r>
      <w:r w:rsidR="00EB1535">
        <w:t>, respetivamente, para os diferentes valores das bobinas.</w:t>
      </w:r>
      <w:r w:rsidR="00EB1535" w:rsidRPr="00B323A5">
        <w:t xml:space="preserve"> </w:t>
      </w:r>
    </w:p>
    <w:p w14:paraId="1E72164F" w14:textId="57262828" w:rsidR="00DA34E4" w:rsidRDefault="00DA34E4" w:rsidP="00DA34E4">
      <w:pPr>
        <w:pStyle w:val="PhDLegendaTabela"/>
      </w:pPr>
      <w:bookmarkStart w:id="761" w:name="_Ref100873971"/>
      <w:bookmarkStart w:id="762" w:name="_Toc105865385"/>
      <w:r>
        <w:t xml:space="preserve">Tabela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3</w:t>
      </w:r>
      <w:r w:rsidR="00C94EE9">
        <w:rPr>
          <w:noProof/>
        </w:rPr>
        <w:fldChar w:fldCharType="end"/>
      </w:r>
      <w:r w:rsidR="009800B9">
        <w:t>.</w:t>
      </w:r>
      <w:r w:rsidR="00C94EE9">
        <w:fldChar w:fldCharType="begin"/>
      </w:r>
      <w:r w:rsidR="00C94EE9">
        <w:instrText xml:space="preserve"> SEQ Tabela \* ARABIC \s 1 </w:instrText>
      </w:r>
      <w:r w:rsidR="00C94EE9">
        <w:fldChar w:fldCharType="separate"/>
      </w:r>
      <w:r w:rsidR="007B4FE1">
        <w:rPr>
          <w:noProof/>
        </w:rPr>
        <w:t>3</w:t>
      </w:r>
      <w:r w:rsidR="00C94EE9">
        <w:rPr>
          <w:noProof/>
        </w:rPr>
        <w:fldChar w:fldCharType="end"/>
      </w:r>
      <w:bookmarkEnd w:id="761"/>
      <w:r>
        <w:t xml:space="preserve"> - B</w:t>
      </w:r>
      <w:r w:rsidRPr="00F472EA">
        <w:t>obinas de 10 A de corrente DC da série 197 d</w:t>
      </w:r>
      <w:r>
        <w:t>o</w:t>
      </w:r>
      <w:r w:rsidRPr="00F472EA">
        <w:t xml:space="preserve"> fabricante </w:t>
      </w:r>
      <w:proofErr w:type="spellStart"/>
      <w:r w:rsidRPr="00F472EA">
        <w:t>Hammond</w:t>
      </w:r>
      <w:proofErr w:type="spellEnd"/>
      <w:r w:rsidRPr="00F472EA">
        <w:t xml:space="preserve"> </w:t>
      </w:r>
      <w:proofErr w:type="spellStart"/>
      <w:r w:rsidRPr="00F472EA">
        <w:t>Manufacturing</w:t>
      </w:r>
      <w:proofErr w:type="spellEnd"/>
      <w:r w:rsidR="005F1B6A">
        <w:t>.</w:t>
      </w:r>
      <w:bookmarkEnd w:id="762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699"/>
        <w:gridCol w:w="1622"/>
        <w:gridCol w:w="1701"/>
      </w:tblGrid>
      <w:tr w:rsidR="00DA34E4" w:rsidRPr="007D067F" w14:paraId="1A8D6596" w14:textId="77777777" w:rsidTr="00BE7DC6">
        <w:trPr>
          <w:jc w:val="center"/>
        </w:trPr>
        <w:tc>
          <w:tcPr>
            <w:tcW w:w="1699" w:type="dxa"/>
            <w:shd w:val="clear" w:color="auto" w:fill="BFBFBF" w:themeFill="background1" w:themeFillShade="BF"/>
          </w:tcPr>
          <w:p w14:paraId="19CE85A1" w14:textId="77777777" w:rsidR="00DA34E4" w:rsidRPr="007D067F" w:rsidRDefault="000553F0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m:oMath>
              <m:r>
                <w:rPr>
                  <w:rFonts w:ascii="Cambria Math" w:hAnsi="Cambria Math"/>
                </w:rPr>
                <m:t>L</m:t>
              </m:r>
            </m:oMath>
            <w:r w:rsidR="00DA34E4">
              <w:rPr>
                <w:rFonts w:ascii="NewsGotT" w:hAnsi="NewsGotT"/>
              </w:rPr>
              <w:t xml:space="preserve"> 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mH</m:t>
              </m:r>
            </m:oMath>
            <w:r w:rsidR="00DA34E4">
              <w:rPr>
                <w:rFonts w:ascii="NewsGotT" w:hAnsi="NewsGotT"/>
              </w:rPr>
              <w:t>)</w:t>
            </w:r>
          </w:p>
        </w:tc>
        <w:tc>
          <w:tcPr>
            <w:tcW w:w="1622" w:type="dxa"/>
            <w:shd w:val="clear" w:color="auto" w:fill="BFBFBF" w:themeFill="background1" w:themeFillShade="BF"/>
          </w:tcPr>
          <w:p w14:paraId="22E93C6B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  <w:lang w:val="pt-PT"/>
              </w:rPr>
              <w:t>Resistência (m</w:t>
            </w:r>
            <w:r>
              <w:rPr>
                <w:rFonts w:cs="Calibri"/>
                <w:lang w:val="pt-PT"/>
              </w:rPr>
              <w:t>Ω</w:t>
            </w:r>
            <w:r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701" w:type="dxa"/>
            <w:shd w:val="clear" w:color="auto" w:fill="BFBFBF" w:themeFill="background1" w:themeFillShade="BF"/>
          </w:tcPr>
          <w:p w14:paraId="68BFA0EC" w14:textId="77777777" w:rsidR="00DA34E4" w:rsidRPr="007D067F" w:rsidRDefault="00C94EE9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oMath>
            <w:r w:rsidR="00DA34E4">
              <w:rPr>
                <w:rFonts w:ascii="NewsGotT" w:hAnsi="NewsGotT"/>
              </w:rPr>
              <w:t xml:space="preserve"> (W)</w:t>
            </w:r>
          </w:p>
        </w:tc>
      </w:tr>
      <w:tr w:rsidR="00DA34E4" w:rsidRPr="007D067F" w14:paraId="075244B7" w14:textId="77777777" w:rsidTr="00BE7DC6">
        <w:trPr>
          <w:jc w:val="center"/>
        </w:trPr>
        <w:tc>
          <w:tcPr>
            <w:tcW w:w="1699" w:type="dxa"/>
            <w:shd w:val="clear" w:color="auto" w:fill="FFFFFF" w:themeFill="background1"/>
          </w:tcPr>
          <w:p w14:paraId="3D7EFBE4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</w:t>
            </w:r>
          </w:p>
        </w:tc>
        <w:tc>
          <w:tcPr>
            <w:tcW w:w="1622" w:type="dxa"/>
          </w:tcPr>
          <w:p w14:paraId="4B922FD8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232</w:t>
            </w:r>
          </w:p>
        </w:tc>
        <w:tc>
          <w:tcPr>
            <w:tcW w:w="1701" w:type="dxa"/>
          </w:tcPr>
          <w:p w14:paraId="42425F64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8,352</w:t>
            </w:r>
          </w:p>
        </w:tc>
      </w:tr>
      <w:tr w:rsidR="00DA34E4" w:rsidRPr="007D067F" w14:paraId="6DC9BC11" w14:textId="77777777" w:rsidTr="00BE7DC6">
        <w:trPr>
          <w:jc w:val="center"/>
        </w:trPr>
        <w:tc>
          <w:tcPr>
            <w:tcW w:w="1699" w:type="dxa"/>
            <w:shd w:val="clear" w:color="auto" w:fill="FFFFFF" w:themeFill="background1"/>
          </w:tcPr>
          <w:p w14:paraId="7A22DB98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3,5</w:t>
            </w:r>
          </w:p>
        </w:tc>
        <w:tc>
          <w:tcPr>
            <w:tcW w:w="1622" w:type="dxa"/>
          </w:tcPr>
          <w:p w14:paraId="264F627D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293</w:t>
            </w:r>
          </w:p>
        </w:tc>
        <w:tc>
          <w:tcPr>
            <w:tcW w:w="1701" w:type="dxa"/>
          </w:tcPr>
          <w:p w14:paraId="4E820A16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10,548</w:t>
            </w:r>
          </w:p>
        </w:tc>
      </w:tr>
      <w:tr w:rsidR="00DA34E4" w:rsidRPr="007D067F" w14:paraId="2C3C5B6C" w14:textId="77777777" w:rsidTr="00BE7DC6">
        <w:trPr>
          <w:trHeight w:val="52"/>
          <w:jc w:val="center"/>
        </w:trPr>
        <w:tc>
          <w:tcPr>
            <w:tcW w:w="1699" w:type="dxa"/>
            <w:shd w:val="clear" w:color="auto" w:fill="FFFFFF" w:themeFill="background1"/>
          </w:tcPr>
          <w:p w14:paraId="6F40BC5A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7,5</w:t>
            </w:r>
          </w:p>
        </w:tc>
        <w:tc>
          <w:tcPr>
            <w:tcW w:w="1622" w:type="dxa"/>
          </w:tcPr>
          <w:p w14:paraId="2186C35B" w14:textId="77777777" w:rsidR="00DA34E4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403</w:t>
            </w:r>
          </w:p>
        </w:tc>
        <w:tc>
          <w:tcPr>
            <w:tcW w:w="1701" w:type="dxa"/>
          </w:tcPr>
          <w:p w14:paraId="4A013ADF" w14:textId="77777777" w:rsidR="00DA34E4" w:rsidRPr="007D067F" w:rsidRDefault="00DA34E4" w:rsidP="00BE7DC6">
            <w:pPr>
              <w:keepNext/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14,508</w:t>
            </w:r>
          </w:p>
        </w:tc>
      </w:tr>
    </w:tbl>
    <w:p w14:paraId="235462CC" w14:textId="04E00408" w:rsidR="00EB1535" w:rsidRDefault="00EB1535" w:rsidP="00EB1535">
      <w:pPr>
        <w:pStyle w:val="PhDLegendaTabela"/>
      </w:pPr>
      <w:bookmarkStart w:id="763" w:name="_Ref100869060"/>
      <w:bookmarkStart w:id="764" w:name="_Toc105865386"/>
      <w:r>
        <w:t xml:space="preserve">Tabela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3</w:t>
      </w:r>
      <w:r w:rsidR="00C94EE9">
        <w:rPr>
          <w:noProof/>
        </w:rPr>
        <w:fldChar w:fldCharType="end"/>
      </w:r>
      <w:r w:rsidR="009800B9">
        <w:t>.</w:t>
      </w:r>
      <w:r w:rsidR="00C94EE9">
        <w:fldChar w:fldCharType="begin"/>
      </w:r>
      <w:r w:rsidR="00C94EE9">
        <w:instrText xml:space="preserve"> SEQ Tabela \* ARABIC \s 1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bookmarkEnd w:id="763"/>
      <w:r>
        <w:t xml:space="preserve"> - </w:t>
      </w:r>
      <w:r w:rsidRPr="001612E5">
        <w:t>Valores d</w:t>
      </w:r>
      <w:r>
        <w:t>e frequência</w:t>
      </w:r>
      <w:r w:rsidRPr="001612E5">
        <w:t xml:space="preserve"> e da capacidade calculados para </w:t>
      </w:r>
      <w:r>
        <w:t>a</w:t>
      </w:r>
      <w:r w:rsidRPr="001612E5">
        <w:t xml:space="preserve">s diferentes </w:t>
      </w:r>
      <w:r>
        <w:t>bobinas</w:t>
      </w:r>
      <w:r w:rsidRPr="001612E5">
        <w:t>.</w:t>
      </w:r>
      <w:bookmarkEnd w:id="764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699"/>
        <w:gridCol w:w="1622"/>
        <w:gridCol w:w="1701"/>
      </w:tblGrid>
      <w:tr w:rsidR="00EB1535" w:rsidRPr="007D067F" w14:paraId="4A3B7B4D" w14:textId="77777777" w:rsidTr="00BE7DC6">
        <w:trPr>
          <w:jc w:val="center"/>
        </w:trPr>
        <w:tc>
          <w:tcPr>
            <w:tcW w:w="1699" w:type="dxa"/>
            <w:shd w:val="clear" w:color="auto" w:fill="BFBFBF" w:themeFill="background1" w:themeFillShade="BF"/>
          </w:tcPr>
          <w:p w14:paraId="775EF7EF" w14:textId="77777777" w:rsidR="00EB1535" w:rsidRPr="007D067F" w:rsidRDefault="000553F0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m:oMath>
              <m:r>
                <w:rPr>
                  <w:rFonts w:ascii="Cambria Math" w:hAnsi="Cambria Math"/>
                </w:rPr>
                <m:t>L</m:t>
              </m:r>
            </m:oMath>
            <w:r w:rsidR="00EB1535">
              <w:rPr>
                <w:rFonts w:ascii="NewsGotT" w:hAnsi="NewsGotT"/>
              </w:rPr>
              <w:t xml:space="preserve"> 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mH</m:t>
              </m:r>
            </m:oMath>
            <w:r w:rsidR="00EB1535">
              <w:rPr>
                <w:rFonts w:ascii="NewsGotT" w:hAnsi="NewsGotT"/>
              </w:rPr>
              <w:t>)</w:t>
            </w:r>
          </w:p>
        </w:tc>
        <w:tc>
          <w:tcPr>
            <w:tcW w:w="1622" w:type="dxa"/>
            <w:shd w:val="clear" w:color="auto" w:fill="BFBFBF" w:themeFill="background1" w:themeFillShade="BF"/>
          </w:tcPr>
          <w:p w14:paraId="115A8523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  <w:lang w:val="pt-PT"/>
              </w:rPr>
              <w:t>Frequência (kHz)</w:t>
            </w:r>
          </w:p>
        </w:tc>
        <w:tc>
          <w:tcPr>
            <w:tcW w:w="1701" w:type="dxa"/>
            <w:shd w:val="clear" w:color="auto" w:fill="BFBFBF" w:themeFill="background1" w:themeFillShade="BF"/>
          </w:tcPr>
          <w:p w14:paraId="58B24630" w14:textId="77777777" w:rsidR="00EB1535" w:rsidRPr="007D067F" w:rsidRDefault="000553F0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m:oMath>
              <m:r>
                <w:rPr>
                  <w:rFonts w:ascii="Cambria Math" w:hAnsi="Cambria Math"/>
                </w:rPr>
                <m:t>C</m:t>
              </m:r>
            </m:oMath>
            <w:r w:rsidR="00EB1535">
              <w:rPr>
                <w:rFonts w:ascii="NewsGotT" w:hAnsi="NewsGotT"/>
              </w:rPr>
              <w:t xml:space="preserve"> 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μF</m:t>
              </m:r>
            </m:oMath>
            <w:r w:rsidR="00EB1535">
              <w:rPr>
                <w:rFonts w:ascii="NewsGotT" w:hAnsi="NewsGotT"/>
              </w:rPr>
              <w:t>)</w:t>
            </w:r>
          </w:p>
        </w:tc>
      </w:tr>
      <w:tr w:rsidR="00EB1535" w:rsidRPr="007D067F" w14:paraId="500499A0" w14:textId="77777777" w:rsidTr="00BE7DC6">
        <w:trPr>
          <w:jc w:val="center"/>
        </w:trPr>
        <w:tc>
          <w:tcPr>
            <w:tcW w:w="1699" w:type="dxa"/>
            <w:shd w:val="clear" w:color="auto" w:fill="FFFFFF" w:themeFill="background1"/>
          </w:tcPr>
          <w:p w14:paraId="66F606F9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</w:t>
            </w:r>
          </w:p>
        </w:tc>
        <w:tc>
          <w:tcPr>
            <w:tcW w:w="1622" w:type="dxa"/>
          </w:tcPr>
          <w:p w14:paraId="07765BAC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200</w:t>
            </w:r>
          </w:p>
        </w:tc>
        <w:tc>
          <w:tcPr>
            <w:tcW w:w="1701" w:type="dxa"/>
          </w:tcPr>
          <w:p w14:paraId="62A78776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1,8</w:t>
            </w:r>
          </w:p>
        </w:tc>
      </w:tr>
      <w:tr w:rsidR="00EB1535" w:rsidRPr="007D067F" w14:paraId="20412E9F" w14:textId="77777777" w:rsidTr="00BE7DC6">
        <w:trPr>
          <w:jc w:val="center"/>
        </w:trPr>
        <w:tc>
          <w:tcPr>
            <w:tcW w:w="1699" w:type="dxa"/>
            <w:shd w:val="clear" w:color="auto" w:fill="FFFFFF" w:themeFill="background1"/>
          </w:tcPr>
          <w:p w14:paraId="5B866E35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3,5</w:t>
            </w:r>
          </w:p>
        </w:tc>
        <w:tc>
          <w:tcPr>
            <w:tcW w:w="1622" w:type="dxa"/>
          </w:tcPr>
          <w:p w14:paraId="4F3ED459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57,1</w:t>
            </w:r>
          </w:p>
        </w:tc>
        <w:tc>
          <w:tcPr>
            <w:tcW w:w="1701" w:type="dxa"/>
          </w:tcPr>
          <w:p w14:paraId="38654628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1,03</w:t>
            </w:r>
          </w:p>
        </w:tc>
      </w:tr>
      <w:tr w:rsidR="00EB1535" w:rsidRPr="007D067F" w14:paraId="67244B48" w14:textId="77777777" w:rsidTr="00BE7DC6">
        <w:trPr>
          <w:trHeight w:val="52"/>
          <w:jc w:val="center"/>
        </w:trPr>
        <w:tc>
          <w:tcPr>
            <w:tcW w:w="1699" w:type="dxa"/>
            <w:shd w:val="clear" w:color="auto" w:fill="FFFFFF" w:themeFill="background1"/>
          </w:tcPr>
          <w:p w14:paraId="7FA6452D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7,5</w:t>
            </w:r>
          </w:p>
        </w:tc>
        <w:tc>
          <w:tcPr>
            <w:tcW w:w="1622" w:type="dxa"/>
          </w:tcPr>
          <w:p w14:paraId="28B8D120" w14:textId="77777777" w:rsidR="00EB1535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26,7</w:t>
            </w:r>
          </w:p>
        </w:tc>
        <w:tc>
          <w:tcPr>
            <w:tcW w:w="1701" w:type="dxa"/>
          </w:tcPr>
          <w:p w14:paraId="553B832D" w14:textId="77777777" w:rsidR="00EB1535" w:rsidRPr="007D067F" w:rsidRDefault="00EB1535" w:rsidP="00BE7DC6">
            <w:pPr>
              <w:keepNext/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0,72</w:t>
            </w:r>
          </w:p>
        </w:tc>
      </w:tr>
    </w:tbl>
    <w:p w14:paraId="2E80114F" w14:textId="79294573" w:rsidR="00766AC9" w:rsidRDefault="00ED3B47" w:rsidP="00D11EF3">
      <w:pPr>
        <w:pStyle w:val="PhDCorpoTextoDepoisTabela"/>
      </w:pPr>
      <w:r>
        <w:tab/>
      </w:r>
      <w:r w:rsidR="00C11F99">
        <w:t xml:space="preserve">Do mesmo modo, cada </w:t>
      </w:r>
      <w:proofErr w:type="spellStart"/>
      <w:r w:rsidR="00F2420F">
        <w:t>SiC</w:t>
      </w:r>
      <w:r w:rsidR="00C11F99">
        <w:t>s</w:t>
      </w:r>
      <w:proofErr w:type="spellEnd"/>
      <w:r w:rsidR="00C11F99">
        <w:t xml:space="preserve"> t</w:t>
      </w:r>
      <w:r w:rsidR="00DA34E4">
        <w:t>ambém</w:t>
      </w:r>
      <w:r w:rsidR="00C11F99">
        <w:t xml:space="preserve"> terá de </w:t>
      </w:r>
      <w:r w:rsidR="00E1598B">
        <w:t>conduzir</w:t>
      </w:r>
      <w:r w:rsidR="00C11F99">
        <w:t xml:space="preserve"> uma corrente de 6 A </w:t>
      </w:r>
      <w:r w:rsidR="00AD2319">
        <w:t xml:space="preserve">e </w:t>
      </w:r>
      <w:r w:rsidR="003E66C4">
        <w:t xml:space="preserve">suportar </w:t>
      </w:r>
      <w:r w:rsidR="00AD2319">
        <w:t xml:space="preserve">uma tensão igual à tensão do barramento CC, 2000 V. Optou-se, assim, </w:t>
      </w:r>
      <w:r w:rsidR="00D77985">
        <w:t xml:space="preserve">pelo </w:t>
      </w:r>
      <w:proofErr w:type="spellStart"/>
      <w:r w:rsidR="00F2420F">
        <w:t>SiC</w:t>
      </w:r>
      <w:proofErr w:type="spellEnd"/>
      <w:r w:rsidR="00D77985">
        <w:t xml:space="preserve"> G2R120MT33J d</w:t>
      </w:r>
      <w:r w:rsidR="0010143A">
        <w:t xml:space="preserve">o fabricante </w:t>
      </w:r>
      <w:proofErr w:type="spellStart"/>
      <w:r w:rsidR="0010143A">
        <w:t>GeneSic</w:t>
      </w:r>
      <w:proofErr w:type="spellEnd"/>
      <w:r w:rsidR="00FF7051">
        <w:t xml:space="preserve"> </w:t>
      </w:r>
      <w:r w:rsidR="00FF7051">
        <w:fldChar w:fldCharType="begin" w:fldLock="1"/>
      </w:r>
      <w:r w:rsidR="00D84430">
        <w:instrText>MERGEFIELD .wWw..wWw.QIQQA_CLUSTER.oOo.48e88795e7844aba89e4e88d18b77d2c.oOo.G2R120MT33J Sic.oOo.044768DE-3D58-4B64-9B21-478D76A61013.xXx.SEPARATE_AUTHOR_DATE.xXx..oOo. \* MERGEFORMAT</w:instrText>
      </w:r>
      <w:r w:rsidR="00FF7051">
        <w:fldChar w:fldCharType="separate"/>
      </w:r>
      <w:r w:rsidR="00D84430" w:rsidRPr="00D84430">
        <w:rPr>
          <w:szCs w:val="24"/>
        </w:rPr>
        <w:t>[9]</w:t>
      </w:r>
      <w:r w:rsidR="00FF7051">
        <w:fldChar w:fldCharType="end"/>
      </w:r>
      <w:r w:rsidR="0010143A">
        <w:t>, capaz de sup</w:t>
      </w:r>
      <w:r w:rsidR="00E1598B">
        <w:t>ortar uma tensão de 3300 V e conduzir</w:t>
      </w:r>
      <w:r w:rsidR="00D77985">
        <w:t xml:space="preserve"> </w:t>
      </w:r>
      <w:r w:rsidR="00FF7051">
        <w:t>uma corrente de 33 A.</w:t>
      </w:r>
      <w:r w:rsidR="00D11EF3">
        <w:t xml:space="preserve"> </w:t>
      </w:r>
      <w:r w:rsidR="003455F2">
        <w:t>Os dados para inserção</w:t>
      </w:r>
      <w:r w:rsidR="00D11EF3">
        <w:t xml:space="preserve"> do </w:t>
      </w:r>
      <w:r w:rsidR="003455F2">
        <w:t>modelo de</w:t>
      </w:r>
      <w:r w:rsidR="00D910A3">
        <w:t xml:space="preserve">ste </w:t>
      </w:r>
      <w:proofErr w:type="spellStart"/>
      <w:r w:rsidR="00F2420F">
        <w:t>SiC</w:t>
      </w:r>
      <w:proofErr w:type="spellEnd"/>
      <w:r w:rsidR="002E7C62">
        <w:t xml:space="preserve"> na ferramenta PSIM</w:t>
      </w:r>
      <w:r w:rsidR="00D11EF3">
        <w:t xml:space="preserve"> </w:t>
      </w:r>
      <w:r w:rsidR="00D910A3">
        <w:t>encontram-se na</w:t>
      </w:r>
      <w:r w:rsidR="003E66C4">
        <w:t xml:space="preserve"> </w:t>
      </w:r>
      <w:r w:rsidR="003E66C4">
        <w:fldChar w:fldCharType="begin"/>
      </w:r>
      <w:r w:rsidR="003E66C4">
        <w:instrText xml:space="preserve"> REF _Ref100875399 \h </w:instrText>
      </w:r>
      <w:r w:rsidR="003E66C4">
        <w:fldChar w:fldCharType="separate"/>
      </w:r>
      <w:r w:rsidR="007B4FE1">
        <w:t xml:space="preserve">Figura </w:t>
      </w:r>
      <w:r w:rsidR="007B4FE1">
        <w:rPr>
          <w:noProof/>
        </w:rPr>
        <w:t>3</w:t>
      </w:r>
      <w:r w:rsidR="007B4FE1">
        <w:t>.</w:t>
      </w:r>
      <w:r w:rsidR="007B4FE1">
        <w:rPr>
          <w:noProof/>
        </w:rPr>
        <w:t>2</w:t>
      </w:r>
      <w:r w:rsidR="003E66C4">
        <w:fldChar w:fldCharType="end"/>
      </w:r>
      <w:r w:rsidR="00D11EF3">
        <w:t>.</w:t>
      </w:r>
    </w:p>
    <w:p w14:paraId="04924C64" w14:textId="498E2CF1" w:rsidR="002E7C62" w:rsidRDefault="002E7C62" w:rsidP="002E7C62">
      <w:pPr>
        <w:pStyle w:val="PhDFigura"/>
      </w:pPr>
      <w:r w:rsidRPr="00937DF1">
        <w:rPr>
          <w:noProof/>
        </w:rPr>
        <w:lastRenderedPageBreak/>
        <w:drawing>
          <wp:inline distT="0" distB="0" distL="0" distR="0" wp14:anchorId="5A09BEE5" wp14:editId="12ED1395">
            <wp:extent cx="2725004" cy="2461846"/>
            <wp:effectExtent l="0" t="0" r="0" b="0"/>
            <wp:docPr id="14" name="Picture 1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abl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34824" cy="247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DC2B" w14:textId="756D48D7" w:rsidR="003225A7" w:rsidRDefault="002E7C62" w:rsidP="002E7C62">
      <w:pPr>
        <w:pStyle w:val="PhDLegendaFiguras"/>
      </w:pPr>
      <w:bookmarkStart w:id="765" w:name="_Ref100875399"/>
      <w:bookmarkStart w:id="766" w:name="_Toc105865348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3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2</w:t>
      </w:r>
      <w:r w:rsidR="00C94EE9">
        <w:rPr>
          <w:noProof/>
        </w:rPr>
        <w:fldChar w:fldCharType="end"/>
      </w:r>
      <w:bookmarkEnd w:id="765"/>
      <w:r>
        <w:t xml:space="preserve"> - Modelo do </w:t>
      </w:r>
      <w:proofErr w:type="spellStart"/>
      <w:r>
        <w:t>SiC</w:t>
      </w:r>
      <w:proofErr w:type="spellEnd"/>
      <w:r w:rsidRPr="007846E5">
        <w:t xml:space="preserve"> </w:t>
      </w:r>
      <w:r>
        <w:t>G2R120MT33J no PSIM</w:t>
      </w:r>
      <w:r w:rsidR="003E66C4">
        <w:t>.</w:t>
      </w:r>
      <w:bookmarkEnd w:id="766"/>
    </w:p>
    <w:p w14:paraId="4B548EFF" w14:textId="27D946FE" w:rsidR="00EB1535" w:rsidRDefault="00EB1535" w:rsidP="00EB1535">
      <w:pPr>
        <w:pStyle w:val="PhDCorpoTextoDepoisTabela"/>
      </w:pPr>
      <w:r>
        <w:tab/>
      </w:r>
      <w:r w:rsidRPr="00166948">
        <w:t>O m</w:t>
      </w:r>
      <w:r w:rsidRPr="00FB7AC9">
        <w:t xml:space="preserve">odelo completo de simulação no PSIM que permite extrair os valores das perdas está apresentado na </w:t>
      </w:r>
      <w:r w:rsidRPr="00FB7AC9">
        <w:fldChar w:fldCharType="begin"/>
      </w:r>
      <w:r w:rsidRPr="00FB7AC9">
        <w:instrText xml:space="preserve"> REF _Ref100875470 \h </w:instrText>
      </w:r>
      <w:r w:rsidR="00FB7AC9" w:rsidRPr="00FB7AC9">
        <w:instrText xml:space="preserve"> \* MERGEFORMAT </w:instrText>
      </w:r>
      <w:r w:rsidRPr="00FB7AC9">
        <w:fldChar w:fldCharType="separate"/>
      </w:r>
      <w:r w:rsidR="007B4FE1" w:rsidRPr="00FB7AC9">
        <w:t xml:space="preserve">Figura </w:t>
      </w:r>
      <w:r w:rsidR="007B4FE1" w:rsidRPr="00FB7AC9">
        <w:rPr>
          <w:noProof/>
        </w:rPr>
        <w:t>3</w:t>
      </w:r>
      <w:r w:rsidR="007B4FE1" w:rsidRPr="00FB7AC9">
        <w:t>.</w:t>
      </w:r>
      <w:r w:rsidR="007B4FE1" w:rsidRPr="00FB7AC9">
        <w:rPr>
          <w:noProof/>
        </w:rPr>
        <w:t>3</w:t>
      </w:r>
      <w:r w:rsidRPr="00FB7AC9">
        <w:fldChar w:fldCharType="end"/>
      </w:r>
      <w:r w:rsidRPr="00FB7AC9">
        <w:t xml:space="preserve">. A </w:t>
      </w:r>
      <w:r w:rsidR="00E21A46" w:rsidRPr="00FB7AC9">
        <w:fldChar w:fldCharType="begin"/>
      </w:r>
      <w:r w:rsidR="00E21A46" w:rsidRPr="00FB7AC9">
        <w:instrText xml:space="preserve"> REF _Ref100911255 \h </w:instrText>
      </w:r>
      <w:r w:rsidR="00E206DA" w:rsidRPr="00FB7AC9">
        <w:instrText xml:space="preserve"> \* MERGEFORMAT </w:instrText>
      </w:r>
      <w:r w:rsidR="00E21A46" w:rsidRPr="00FB7AC9">
        <w:fldChar w:fldCharType="separate"/>
      </w:r>
      <w:r w:rsidR="006C725E" w:rsidRPr="00FB7AC9">
        <w:t xml:space="preserve">Tabela </w:t>
      </w:r>
      <w:r w:rsidR="006C725E" w:rsidRPr="00FB7AC9">
        <w:rPr>
          <w:noProof/>
        </w:rPr>
        <w:t>3</w:t>
      </w:r>
      <w:r w:rsidR="006C725E" w:rsidRPr="00FB7AC9">
        <w:t>.</w:t>
      </w:r>
      <w:r w:rsidR="006C725E" w:rsidRPr="00FB7AC9">
        <w:rPr>
          <w:noProof/>
        </w:rPr>
        <w:t>5</w:t>
      </w:r>
      <w:r w:rsidR="00E21A46" w:rsidRPr="00FB7AC9">
        <w:fldChar w:fldCharType="end"/>
      </w:r>
      <w:r w:rsidR="00E21A46" w:rsidRPr="00FB7AC9">
        <w:t xml:space="preserve"> </w:t>
      </w:r>
      <w:r w:rsidRPr="00FB7AC9">
        <w:t>contém os valores d</w:t>
      </w:r>
      <w:r w:rsidR="0027491E" w:rsidRPr="00FB7AC9">
        <w:t>as</w:t>
      </w:r>
      <w:r w:rsidRPr="00FB7AC9">
        <w:t xml:space="preserve"> perdas obtidos em simulação, condução e comutação</w:t>
      </w:r>
      <w:r w:rsidR="00FB7AC9" w:rsidRPr="00FB7AC9">
        <w:t xml:space="preserve"> dos semicondutores controlados</w:t>
      </w:r>
      <w:r w:rsidRPr="00FB7AC9">
        <w:t>, as perdas nas bobinas e as perdas totais que corresponde à soma das três últimas.</w:t>
      </w:r>
      <w:r>
        <w:t xml:space="preserve"> Uma vez que o </w:t>
      </w:r>
      <w:commentRangeStart w:id="767"/>
      <w:proofErr w:type="spellStart"/>
      <w:r>
        <w:rPr>
          <w:i/>
          <w:iCs/>
        </w:rPr>
        <w:t>ripple</w:t>
      </w:r>
      <w:proofErr w:type="spellEnd"/>
      <w:r>
        <w:rPr>
          <w:i/>
          <w:iCs/>
        </w:rPr>
        <w:t xml:space="preserve"> </w:t>
      </w:r>
      <w:commentRangeEnd w:id="767"/>
      <w:r w:rsidR="00DC0EC8">
        <w:rPr>
          <w:rStyle w:val="Refdecomentrio"/>
          <w:rFonts w:eastAsia="Times New Roman"/>
          <w:lang w:eastAsia="pt-PT"/>
        </w:rPr>
        <w:commentReference w:id="767"/>
      </w:r>
      <w:r>
        <w:t xml:space="preserve">obtido para os três casos é praticamente igual, o critério para seleção </w:t>
      </w:r>
      <w:del w:id="768" w:author="LBarros" w:date="2022-06-13T22:39:00Z">
        <w:r w:rsidDel="00DC0EC8">
          <w:delText xml:space="preserve">da </w:delText>
        </w:r>
      </w:del>
      <w:ins w:id="769" w:author="LBarros" w:date="2022-06-13T22:39:00Z">
        <w:r w:rsidR="00DC0EC8">
          <w:t xml:space="preserve">de </w:t>
        </w:r>
        <w:proofErr w:type="spellStart"/>
        <w:r w:rsidR="00DC0EC8" w:rsidRPr="00DC0EC8">
          <w:rPr>
            <w:i/>
            <w:rPrChange w:id="770" w:author="LBarros" w:date="2022-06-13T22:39:00Z">
              <w:rPr/>
            </w:rPrChange>
          </w:rPr>
          <w:t>fs</w:t>
        </w:r>
        <w:proofErr w:type="spellEnd"/>
        <w:r w:rsidR="00DC0EC8">
          <w:t xml:space="preserve"> </w:t>
        </w:r>
      </w:ins>
      <w:del w:id="771" w:author="LBarros" w:date="2022-06-13T22:39:00Z">
        <w:r w:rsidR="00B64318" w:rsidDel="00DC0EC8">
          <w:delText xml:space="preserve">frequência </w:delText>
        </w:r>
      </w:del>
      <w:r w:rsidR="00B64318">
        <w:t xml:space="preserve">e </w:t>
      </w:r>
      <w:r>
        <w:t>da bobina a usar</w:t>
      </w:r>
      <w:r w:rsidR="00B64318">
        <w:t xml:space="preserve"> </w:t>
      </w:r>
      <w:r>
        <w:t xml:space="preserve">está relacionado com as perdas totais do circuito. </w:t>
      </w:r>
      <w:r w:rsidRPr="005E7448">
        <w:t xml:space="preserve">Analisando </w:t>
      </w:r>
      <w:r>
        <w:t xml:space="preserve">os resultados, conclui-se que as perdas menores ocorrem para o caso da bobina de 7,5 </w:t>
      </w:r>
      <w:proofErr w:type="spellStart"/>
      <w:r>
        <w:t>mH</w:t>
      </w:r>
      <w:proofErr w:type="spellEnd"/>
      <w:r>
        <w:t xml:space="preserve"> e frequência de comutação de 26,7</w:t>
      </w:r>
      <w:r w:rsidR="00B64318">
        <w:t> </w:t>
      </w:r>
      <w:r>
        <w:t xml:space="preserve">kHz, </w:t>
      </w:r>
      <w:r w:rsidRPr="00DC0EC8">
        <w:rPr>
          <w:strike/>
          <w:rPrChange w:id="772" w:author="LBarros" w:date="2022-06-13T22:39:00Z">
            <w:rPr/>
          </w:rPrChange>
        </w:rPr>
        <w:t xml:space="preserve">pelo </w:t>
      </w:r>
      <w:ins w:id="773" w:author="LBarros" w:date="2022-06-13T22:39:00Z">
        <w:r w:rsidR="00DC0EC8" w:rsidRPr="00DC0EC8">
          <w:rPr>
            <w:strike/>
            <w:rPrChange w:id="774" w:author="LBarros" w:date="2022-06-13T22:39:00Z">
              <w:rPr/>
            </w:rPrChange>
          </w:rPr>
          <w:t xml:space="preserve">que </w:t>
        </w:r>
      </w:ins>
      <w:r w:rsidRPr="00DC0EC8">
        <w:rPr>
          <w:strike/>
          <w:rPrChange w:id="775" w:author="LBarros" w:date="2022-06-13T22:39:00Z">
            <w:rPr/>
          </w:rPrChange>
        </w:rPr>
        <w:t xml:space="preserve">a escolha </w:t>
      </w:r>
      <w:commentRangeStart w:id="776"/>
      <w:r w:rsidRPr="00DC0EC8">
        <w:rPr>
          <w:strike/>
          <w:rPrChange w:id="777" w:author="LBarros" w:date="2022-06-13T22:39:00Z">
            <w:rPr/>
          </w:rPrChange>
        </w:rPr>
        <w:t xml:space="preserve">deve </w:t>
      </w:r>
      <w:commentRangeEnd w:id="776"/>
      <w:r w:rsidR="00DC0EC8" w:rsidRPr="00DC0EC8">
        <w:rPr>
          <w:rStyle w:val="Refdecomentrio"/>
          <w:rFonts w:eastAsia="Times New Roman"/>
          <w:strike/>
          <w:lang w:eastAsia="pt-PT"/>
          <w:rPrChange w:id="778" w:author="LBarros" w:date="2022-06-13T22:39:00Z">
            <w:rPr>
              <w:rStyle w:val="Refdecomentrio"/>
              <w:rFonts w:eastAsia="Times New Roman"/>
              <w:lang w:eastAsia="pt-PT"/>
            </w:rPr>
          </w:rPrChange>
        </w:rPr>
        <w:commentReference w:id="776"/>
      </w:r>
      <w:r w:rsidRPr="00DC0EC8">
        <w:rPr>
          <w:strike/>
          <w:rPrChange w:id="779" w:author="LBarros" w:date="2022-06-13T22:39:00Z">
            <w:rPr/>
          </w:rPrChange>
        </w:rPr>
        <w:t>recair sobre estes.</w:t>
      </w:r>
      <w:ins w:id="780" w:author="LBarros" w:date="2022-06-13T22:40:00Z">
        <w:r w:rsidR="00DC0EC8">
          <w:rPr>
            <w:strike/>
          </w:rPr>
          <w:t>.</w:t>
        </w:r>
        <w:r w:rsidR="00DC0EC8" w:rsidRPr="00DC0EC8">
          <w:rPr>
            <w:rPrChange w:id="781" w:author="LBarros" w:date="2022-06-13T22:40:00Z">
              <w:rPr>
                <w:strike/>
              </w:rPr>
            </w:rPrChange>
          </w:rPr>
          <w:t xml:space="preserve"> Conclui-se que o caso com o valor de </w:t>
        </w:r>
        <w:proofErr w:type="spellStart"/>
        <w:r w:rsidR="00DC0EC8" w:rsidRPr="00750D6D">
          <w:rPr>
            <w:i/>
            <w:rPrChange w:id="782" w:author="Luis André Magalhães Barros" w:date="2022-06-14T09:24:00Z">
              <w:rPr>
                <w:strike/>
              </w:rPr>
            </w:rPrChange>
          </w:rPr>
          <w:t>fs</w:t>
        </w:r>
        <w:proofErr w:type="spellEnd"/>
        <w:r w:rsidR="00DC0EC8" w:rsidRPr="00DC0EC8">
          <w:rPr>
            <w:rPrChange w:id="783" w:author="LBarros" w:date="2022-06-13T22:40:00Z">
              <w:rPr>
                <w:strike/>
              </w:rPr>
            </w:rPrChange>
          </w:rPr>
          <w:t xml:space="preserve"> de 26,7 kHz e</w:t>
        </w:r>
        <w:r w:rsidR="00DC0EC8">
          <w:t xml:space="preserve"> </w:t>
        </w:r>
        <w:r w:rsidR="00DC0EC8" w:rsidRPr="00DC0EC8">
          <w:rPr>
            <w:rPrChange w:id="784" w:author="LBarros" w:date="2022-06-13T22:40:00Z">
              <w:rPr>
                <w:strike/>
              </w:rPr>
            </w:rPrChange>
          </w:rPr>
          <w:t xml:space="preserve">uma bobina de 7,5 </w:t>
        </w:r>
        <w:proofErr w:type="spellStart"/>
        <w:r w:rsidR="00DC0EC8" w:rsidRPr="00DC0EC8">
          <w:rPr>
            <w:rPrChange w:id="785" w:author="LBarros" w:date="2022-06-13T22:40:00Z">
              <w:rPr>
                <w:strike/>
              </w:rPr>
            </w:rPrChange>
          </w:rPr>
          <w:t>mH</w:t>
        </w:r>
        <w:proofErr w:type="spellEnd"/>
        <w:r w:rsidR="00DC0EC8" w:rsidRPr="00DC0EC8">
          <w:rPr>
            <w:rPrChange w:id="786" w:author="LBarros" w:date="2022-06-13T22:40:00Z">
              <w:rPr>
                <w:strike/>
              </w:rPr>
            </w:rPrChange>
          </w:rPr>
          <w:t xml:space="preserve"> é o mais indicado para o sistema desenvolvido.</w:t>
        </w:r>
      </w:ins>
    </w:p>
    <w:p w14:paraId="5F86553E" w14:textId="77777777" w:rsidR="004A2475" w:rsidRDefault="00791C98" w:rsidP="004A2475">
      <w:pPr>
        <w:pStyle w:val="PhDCorpoTextoDepoisTabela"/>
        <w:keepNext/>
      </w:pPr>
      <w:r w:rsidRPr="00791C98">
        <w:rPr>
          <w:noProof/>
          <w:lang w:eastAsia="pt-PT"/>
        </w:rPr>
        <w:drawing>
          <wp:inline distT="0" distB="0" distL="0" distR="0" wp14:anchorId="0AA90F6D" wp14:editId="04C1B84B">
            <wp:extent cx="5760085" cy="2072005"/>
            <wp:effectExtent l="0" t="0" r="0" b="4445"/>
            <wp:docPr id="34" name="Picture 3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, schematic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B1BF" w14:textId="713EC737" w:rsidR="00116594" w:rsidRDefault="004A2475" w:rsidP="00B64318">
      <w:pPr>
        <w:pStyle w:val="PhDLegendaFiguras"/>
      </w:pPr>
      <w:bookmarkStart w:id="787" w:name="_Ref100875470"/>
      <w:bookmarkStart w:id="788" w:name="_Ref100875440"/>
      <w:bookmarkStart w:id="789" w:name="_Toc105865349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3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3</w:t>
      </w:r>
      <w:r w:rsidR="00C94EE9">
        <w:rPr>
          <w:noProof/>
        </w:rPr>
        <w:fldChar w:fldCharType="end"/>
      </w:r>
      <w:bookmarkEnd w:id="787"/>
      <w:r>
        <w:t xml:space="preserve"> - Modelo PSIM do conversor CC-CC do tipo </w:t>
      </w:r>
      <w:proofErr w:type="spellStart"/>
      <w:r w:rsidRPr="000553F0">
        <w:rPr>
          <w:i/>
        </w:rPr>
        <w:t>boost</w:t>
      </w:r>
      <w:proofErr w:type="spellEnd"/>
      <w:r>
        <w:t xml:space="preserve"> </w:t>
      </w:r>
      <w:proofErr w:type="spellStart"/>
      <w:r>
        <w:t>interleaved</w:t>
      </w:r>
      <w:proofErr w:type="spellEnd"/>
      <w:r>
        <w:t xml:space="preserve"> para a simulação das perdas nos </w:t>
      </w:r>
      <w:proofErr w:type="spellStart"/>
      <w:r>
        <w:t>SiCs</w:t>
      </w:r>
      <w:proofErr w:type="spellEnd"/>
      <w:r>
        <w:t>.</w:t>
      </w:r>
      <w:bookmarkEnd w:id="788"/>
      <w:bookmarkEnd w:id="789"/>
    </w:p>
    <w:p w14:paraId="31E006E5" w14:textId="334BF054" w:rsidR="00D34951" w:rsidRDefault="004F28F4" w:rsidP="00D34951">
      <w:pPr>
        <w:pStyle w:val="PhDLegendaTabela"/>
      </w:pPr>
      <w:r>
        <w:tab/>
      </w:r>
      <w:bookmarkStart w:id="790" w:name="_Ref100911255"/>
      <w:bookmarkStart w:id="791" w:name="_Toc105865387"/>
      <w:r w:rsidR="00D34951">
        <w:t xml:space="preserve">Tabela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3</w:t>
      </w:r>
      <w:r w:rsidR="00C94EE9">
        <w:rPr>
          <w:noProof/>
        </w:rPr>
        <w:fldChar w:fldCharType="end"/>
      </w:r>
      <w:r w:rsidR="009800B9">
        <w:t>.</w:t>
      </w:r>
      <w:r w:rsidR="00C94EE9">
        <w:fldChar w:fldCharType="begin"/>
      </w:r>
      <w:r w:rsidR="00C94EE9">
        <w:instrText xml:space="preserve"> SEQ Tabela \* ARABIC \s 1 </w:instrText>
      </w:r>
      <w:r w:rsidR="00C94EE9">
        <w:fldChar w:fldCharType="separate"/>
      </w:r>
      <w:r w:rsidR="007B4FE1">
        <w:rPr>
          <w:noProof/>
        </w:rPr>
        <w:t>5</w:t>
      </w:r>
      <w:r w:rsidR="00C94EE9">
        <w:rPr>
          <w:noProof/>
        </w:rPr>
        <w:fldChar w:fldCharType="end"/>
      </w:r>
      <w:bookmarkEnd w:id="790"/>
      <w:r w:rsidR="00D34951">
        <w:t xml:space="preserve"> - Cálculo do valor total de perdas em relação ao à indutância e frequência.</w:t>
      </w:r>
      <w:bookmarkEnd w:id="791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475"/>
        <w:gridCol w:w="1105"/>
        <w:gridCol w:w="1411"/>
        <w:gridCol w:w="1533"/>
        <w:gridCol w:w="1417"/>
        <w:gridCol w:w="1559"/>
      </w:tblGrid>
      <w:tr w:rsidR="000F0306" w:rsidRPr="007D067F" w14:paraId="09EC5494" w14:textId="7E96EBBC" w:rsidTr="009A45A9">
        <w:trPr>
          <w:jc w:val="center"/>
        </w:trPr>
        <w:tc>
          <w:tcPr>
            <w:tcW w:w="1475" w:type="dxa"/>
            <w:shd w:val="clear" w:color="auto" w:fill="BFBFBF" w:themeFill="background1" w:themeFillShade="BF"/>
          </w:tcPr>
          <w:p w14:paraId="38F3D499" w14:textId="77777777" w:rsidR="000F0306" w:rsidRPr="007D067F" w:rsidRDefault="0002467F" w:rsidP="00B7078F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m:oMath>
              <m:r>
                <w:rPr>
                  <w:rFonts w:ascii="Cambria Math" w:hAnsi="Cambria Math"/>
                </w:rPr>
                <m:t>L</m:t>
              </m:r>
            </m:oMath>
            <w:r w:rsidR="000F0306">
              <w:rPr>
                <w:rFonts w:ascii="NewsGotT" w:hAnsi="NewsGotT"/>
              </w:rPr>
              <w:t xml:space="preserve"> 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mH</m:t>
              </m:r>
            </m:oMath>
            <w:r w:rsidR="000F0306">
              <w:rPr>
                <w:rFonts w:ascii="NewsGotT" w:hAnsi="NewsGotT"/>
              </w:rPr>
              <w:t>)</w:t>
            </w:r>
          </w:p>
        </w:tc>
        <w:tc>
          <w:tcPr>
            <w:tcW w:w="1105" w:type="dxa"/>
            <w:shd w:val="clear" w:color="auto" w:fill="BFBFBF" w:themeFill="background1" w:themeFillShade="BF"/>
          </w:tcPr>
          <w:p w14:paraId="7D2FD3CF" w14:textId="77777777" w:rsidR="000F0306" w:rsidRPr="007D067F" w:rsidRDefault="000F0306" w:rsidP="00B7078F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  <w:lang w:val="pt-PT"/>
              </w:rPr>
              <w:t>Frequência (kHz)</w:t>
            </w:r>
          </w:p>
        </w:tc>
        <w:tc>
          <w:tcPr>
            <w:tcW w:w="1411" w:type="dxa"/>
            <w:shd w:val="clear" w:color="auto" w:fill="BFBFBF" w:themeFill="background1" w:themeFillShade="BF"/>
          </w:tcPr>
          <w:p w14:paraId="6E8532B9" w14:textId="11FF147B" w:rsidR="00196DFD" w:rsidRDefault="00C94EE9" w:rsidP="00196DFD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oMath>
            <w:r w:rsidR="00196DFD">
              <w:rPr>
                <w:rFonts w:ascii="NewsGotT" w:hAnsi="NewsGotT"/>
              </w:rPr>
              <w:t xml:space="preserve"> (W)</w:t>
            </w:r>
          </w:p>
        </w:tc>
        <w:tc>
          <w:tcPr>
            <w:tcW w:w="1533" w:type="dxa"/>
            <w:shd w:val="clear" w:color="auto" w:fill="BFBFBF" w:themeFill="background1" w:themeFillShade="BF"/>
          </w:tcPr>
          <w:p w14:paraId="2EDDB16C" w14:textId="2BF4A237" w:rsidR="000F0306" w:rsidRPr="007D067F" w:rsidRDefault="00C94EE9" w:rsidP="00B7078F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comutação</m:t>
                  </m:r>
                </m:sub>
              </m:sSub>
            </m:oMath>
            <w:r w:rsidR="00043007">
              <w:rPr>
                <w:rFonts w:ascii="NewsGotT" w:hAnsi="NewsGotT"/>
              </w:rPr>
              <w:t xml:space="preserve"> (W)</w:t>
            </w:r>
          </w:p>
        </w:tc>
        <w:tc>
          <w:tcPr>
            <w:tcW w:w="1417" w:type="dxa"/>
            <w:shd w:val="clear" w:color="auto" w:fill="BFBFBF" w:themeFill="background1" w:themeFillShade="BF"/>
          </w:tcPr>
          <w:p w14:paraId="768D64FA" w14:textId="19591F7E" w:rsidR="000F0306" w:rsidRPr="007D067F" w:rsidRDefault="00C94EE9" w:rsidP="00B7078F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condução</m:t>
                  </m:r>
                </m:sub>
              </m:sSub>
            </m:oMath>
            <w:r w:rsidR="00043007">
              <w:rPr>
                <w:rFonts w:ascii="NewsGotT" w:hAnsi="NewsGotT"/>
              </w:rPr>
              <w:t xml:space="preserve"> (W)</w:t>
            </w:r>
          </w:p>
        </w:tc>
        <w:tc>
          <w:tcPr>
            <w:tcW w:w="1559" w:type="dxa"/>
            <w:shd w:val="clear" w:color="auto" w:fill="BFBFBF" w:themeFill="background1" w:themeFillShade="BF"/>
          </w:tcPr>
          <w:p w14:paraId="6242EE37" w14:textId="40F0A9B7" w:rsidR="00043007" w:rsidRDefault="009A45A9" w:rsidP="00043007">
            <w:pPr>
              <w:spacing w:before="60" w:after="60" w:line="259" w:lineRule="auto"/>
              <w:jc w:val="center"/>
              <w:rPr>
                <w:rFonts w:ascii="NewsGotT" w:hAnsi="NewsGotT" w:cs="Segoe UI"/>
              </w:rPr>
            </w:pPr>
            <w:r>
              <w:rPr>
                <w:rFonts w:ascii="NewsGotT" w:hAnsi="NewsGotT" w:cs="Segoe UI"/>
              </w:rPr>
              <w:t xml:space="preserve">Total </w:t>
            </w:r>
            <w:proofErr w:type="spellStart"/>
            <w:r>
              <w:rPr>
                <w:rFonts w:ascii="NewsGotT" w:hAnsi="NewsGotT" w:cs="Segoe UI"/>
              </w:rPr>
              <w:t>Perdas</w:t>
            </w:r>
            <w:proofErr w:type="spellEnd"/>
            <w:r>
              <w:rPr>
                <w:rFonts w:ascii="NewsGotT" w:hAnsi="NewsGotT" w:cs="Segoe UI"/>
              </w:rPr>
              <w:t xml:space="preserve"> (W)</w:t>
            </w:r>
          </w:p>
        </w:tc>
      </w:tr>
      <w:tr w:rsidR="000F0306" w:rsidRPr="007D067F" w14:paraId="603765D4" w14:textId="1A3C31B2" w:rsidTr="009A45A9">
        <w:trPr>
          <w:jc w:val="center"/>
        </w:trPr>
        <w:tc>
          <w:tcPr>
            <w:tcW w:w="1475" w:type="dxa"/>
            <w:shd w:val="clear" w:color="auto" w:fill="FFFFFF" w:themeFill="background1"/>
          </w:tcPr>
          <w:p w14:paraId="4A756B29" w14:textId="77777777" w:rsidR="000F0306" w:rsidRPr="007D067F" w:rsidRDefault="000F0306" w:rsidP="00B7078F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</w:t>
            </w:r>
          </w:p>
        </w:tc>
        <w:tc>
          <w:tcPr>
            <w:tcW w:w="1105" w:type="dxa"/>
          </w:tcPr>
          <w:p w14:paraId="159CE2FB" w14:textId="77777777" w:rsidR="000F0306" w:rsidRPr="007D067F" w:rsidRDefault="000F0306" w:rsidP="00B7078F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200</w:t>
            </w:r>
          </w:p>
        </w:tc>
        <w:tc>
          <w:tcPr>
            <w:tcW w:w="1411" w:type="dxa"/>
          </w:tcPr>
          <w:p w14:paraId="2C20BBA1" w14:textId="01C1790C" w:rsidR="00196DFD" w:rsidRDefault="00196DFD" w:rsidP="00196DFD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  <w:lang w:val="pt-PT"/>
              </w:rPr>
              <w:t>8,352</w:t>
            </w:r>
          </w:p>
        </w:tc>
        <w:tc>
          <w:tcPr>
            <w:tcW w:w="1533" w:type="dxa"/>
          </w:tcPr>
          <w:p w14:paraId="3EBC7DEB" w14:textId="56485B16" w:rsidR="000F0306" w:rsidRPr="007D067F" w:rsidRDefault="00677534" w:rsidP="00B7078F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677534">
              <w:rPr>
                <w:rFonts w:ascii="NewsGotT" w:hAnsi="NewsGotT"/>
                <w:lang w:val="pt-PT"/>
              </w:rPr>
              <w:t>226,9</w:t>
            </w:r>
          </w:p>
        </w:tc>
        <w:tc>
          <w:tcPr>
            <w:tcW w:w="1417" w:type="dxa"/>
          </w:tcPr>
          <w:p w14:paraId="31E9C46D" w14:textId="512ECB76" w:rsidR="000F0306" w:rsidRPr="007D067F" w:rsidRDefault="0015332F" w:rsidP="00B7078F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 w:rsidRPr="0015332F">
              <w:rPr>
                <w:rFonts w:ascii="NewsGotT" w:hAnsi="NewsGotT"/>
              </w:rPr>
              <w:t>1,9</w:t>
            </w:r>
            <w:r>
              <w:rPr>
                <w:rFonts w:ascii="NewsGotT" w:hAnsi="NewsGotT"/>
              </w:rPr>
              <w:t>7</w:t>
            </w:r>
          </w:p>
        </w:tc>
        <w:tc>
          <w:tcPr>
            <w:tcW w:w="1559" w:type="dxa"/>
          </w:tcPr>
          <w:p w14:paraId="71AA62A3" w14:textId="57BC1211" w:rsidR="00043007" w:rsidRPr="007D067F" w:rsidRDefault="00C81B38" w:rsidP="00043007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237,2</w:t>
            </w:r>
          </w:p>
        </w:tc>
      </w:tr>
      <w:tr w:rsidR="000F0306" w:rsidRPr="007D067F" w14:paraId="66A5FA6A" w14:textId="7E55F7A9" w:rsidTr="009A45A9">
        <w:trPr>
          <w:jc w:val="center"/>
        </w:trPr>
        <w:tc>
          <w:tcPr>
            <w:tcW w:w="1475" w:type="dxa"/>
            <w:shd w:val="clear" w:color="auto" w:fill="FFFFFF" w:themeFill="background1"/>
          </w:tcPr>
          <w:p w14:paraId="484A5E77" w14:textId="77777777" w:rsidR="000F0306" w:rsidRPr="007D067F" w:rsidRDefault="000F0306" w:rsidP="00B7078F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3,5</w:t>
            </w:r>
          </w:p>
        </w:tc>
        <w:tc>
          <w:tcPr>
            <w:tcW w:w="1105" w:type="dxa"/>
          </w:tcPr>
          <w:p w14:paraId="6816DD03" w14:textId="77777777" w:rsidR="000F0306" w:rsidRPr="007D067F" w:rsidRDefault="000F0306" w:rsidP="00B7078F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57,1</w:t>
            </w:r>
          </w:p>
        </w:tc>
        <w:tc>
          <w:tcPr>
            <w:tcW w:w="1411" w:type="dxa"/>
          </w:tcPr>
          <w:p w14:paraId="29D5F36C" w14:textId="764D63F9" w:rsidR="00196DFD" w:rsidRDefault="00196DFD" w:rsidP="00196DFD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  <w:lang w:val="pt-PT"/>
              </w:rPr>
              <w:t>10,548</w:t>
            </w:r>
          </w:p>
        </w:tc>
        <w:tc>
          <w:tcPr>
            <w:tcW w:w="1533" w:type="dxa"/>
          </w:tcPr>
          <w:p w14:paraId="50299780" w14:textId="29DADBA1" w:rsidR="000F0306" w:rsidRPr="007D067F" w:rsidRDefault="00BB27F7" w:rsidP="00B7078F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60,05</w:t>
            </w:r>
          </w:p>
        </w:tc>
        <w:tc>
          <w:tcPr>
            <w:tcW w:w="1417" w:type="dxa"/>
          </w:tcPr>
          <w:p w14:paraId="5965D64C" w14:textId="35AEC708" w:rsidR="000F0306" w:rsidRPr="007D067F" w:rsidRDefault="00BB27F7" w:rsidP="00B7078F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1,71</w:t>
            </w:r>
          </w:p>
        </w:tc>
        <w:tc>
          <w:tcPr>
            <w:tcW w:w="1559" w:type="dxa"/>
          </w:tcPr>
          <w:p w14:paraId="33129996" w14:textId="275608E9" w:rsidR="00043007" w:rsidRPr="007D067F" w:rsidRDefault="00C81B38" w:rsidP="00043007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72,31</w:t>
            </w:r>
          </w:p>
        </w:tc>
      </w:tr>
      <w:tr w:rsidR="000F0306" w:rsidRPr="007D067F" w14:paraId="641E0760" w14:textId="6F453740" w:rsidTr="009A45A9">
        <w:trPr>
          <w:trHeight w:val="52"/>
          <w:jc w:val="center"/>
        </w:trPr>
        <w:tc>
          <w:tcPr>
            <w:tcW w:w="1475" w:type="dxa"/>
            <w:shd w:val="clear" w:color="auto" w:fill="FFFFFF" w:themeFill="background1"/>
          </w:tcPr>
          <w:p w14:paraId="0884AA73" w14:textId="77777777" w:rsidR="000F0306" w:rsidRPr="007D067F" w:rsidRDefault="000F0306" w:rsidP="00B7078F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7,5</w:t>
            </w:r>
          </w:p>
        </w:tc>
        <w:tc>
          <w:tcPr>
            <w:tcW w:w="1105" w:type="dxa"/>
          </w:tcPr>
          <w:p w14:paraId="648BAD81" w14:textId="77777777" w:rsidR="000F0306" w:rsidRDefault="000F0306" w:rsidP="00B7078F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26,7</w:t>
            </w:r>
          </w:p>
        </w:tc>
        <w:tc>
          <w:tcPr>
            <w:tcW w:w="1411" w:type="dxa"/>
          </w:tcPr>
          <w:p w14:paraId="17F735BE" w14:textId="12014485" w:rsidR="00196DFD" w:rsidRDefault="00196DFD" w:rsidP="00196DFD">
            <w:pPr>
              <w:keepNext/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  <w:lang w:val="pt-PT"/>
              </w:rPr>
              <w:t>14,508</w:t>
            </w:r>
          </w:p>
        </w:tc>
        <w:tc>
          <w:tcPr>
            <w:tcW w:w="1533" w:type="dxa"/>
          </w:tcPr>
          <w:p w14:paraId="5D8C22C0" w14:textId="7B6AF80C" w:rsidR="000F0306" w:rsidRPr="007D067F" w:rsidRDefault="00C94EA2" w:rsidP="00B7078F">
            <w:pPr>
              <w:keepNext/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28,46</w:t>
            </w:r>
          </w:p>
        </w:tc>
        <w:tc>
          <w:tcPr>
            <w:tcW w:w="1417" w:type="dxa"/>
          </w:tcPr>
          <w:p w14:paraId="131C6497" w14:textId="4B192426" w:rsidR="000F0306" w:rsidRPr="007D067F" w:rsidRDefault="00C94EA2" w:rsidP="00B7078F">
            <w:pPr>
              <w:keepNext/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1,75</w:t>
            </w:r>
          </w:p>
        </w:tc>
        <w:tc>
          <w:tcPr>
            <w:tcW w:w="1559" w:type="dxa"/>
          </w:tcPr>
          <w:p w14:paraId="372A41E4" w14:textId="628CE995" w:rsidR="00043007" w:rsidRPr="007D067F" w:rsidRDefault="00C81B38" w:rsidP="00043007">
            <w:pPr>
              <w:keepNext/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42,72</w:t>
            </w:r>
          </w:p>
        </w:tc>
      </w:tr>
    </w:tbl>
    <w:p w14:paraId="1273ABB0" w14:textId="18598E8C" w:rsidR="004F4AD0" w:rsidRDefault="00783D4C" w:rsidP="00180B48">
      <w:pPr>
        <w:pStyle w:val="Cabealho2"/>
      </w:pPr>
      <w:bookmarkStart w:id="792" w:name="_Toc105865314"/>
      <w:r>
        <w:lastRenderedPageBreak/>
        <w:t>Circuito de Controlo</w:t>
      </w:r>
      <w:bookmarkEnd w:id="792"/>
    </w:p>
    <w:p w14:paraId="4AD89FE2" w14:textId="39AB24C7" w:rsidR="001A4B41" w:rsidRDefault="004F4AD0" w:rsidP="00A47338">
      <w:pPr>
        <w:pStyle w:val="PhDCorpo"/>
      </w:pPr>
      <w:r>
        <w:tab/>
        <w:t xml:space="preserve">Como referido no subcapítulo </w:t>
      </w:r>
      <w:r>
        <w:fldChar w:fldCharType="begin"/>
      </w:r>
      <w:r>
        <w:instrText xml:space="preserve"> REF _Ref100671136 \n \h </w:instrText>
      </w:r>
      <w:r>
        <w:fldChar w:fldCharType="separate"/>
      </w:r>
      <w:r w:rsidR="007B4FE1">
        <w:t>2.2</w:t>
      </w:r>
      <w:r>
        <w:fldChar w:fldCharType="end"/>
      </w:r>
      <w:r>
        <w:t xml:space="preserve">, o algoritmo </w:t>
      </w:r>
      <w:ins w:id="793" w:author="LBarros" w:date="2022-06-13T22:41:00Z">
        <w:r w:rsidR="00DC0EC8">
          <w:t xml:space="preserve">de </w:t>
        </w:r>
      </w:ins>
      <w:r>
        <w:t xml:space="preserve">MPPT </w:t>
      </w:r>
      <w:r w:rsidR="008E7ED6">
        <w:t>selecionado</w:t>
      </w:r>
      <w:r>
        <w:t xml:space="preserve"> para extrair a potência máxima do</w:t>
      </w:r>
      <w:r w:rsidR="003122D4">
        <w:t>s</w:t>
      </w:r>
      <w:r>
        <w:t xml:space="preserve"> </w:t>
      </w:r>
      <w:r w:rsidR="003122D4">
        <w:t>painéis</w:t>
      </w:r>
      <w:r w:rsidR="008E7ED6">
        <w:t xml:space="preserve"> foi o algoritmo de condutância incremental.</w:t>
      </w:r>
      <w:r w:rsidR="00C4673D">
        <w:t xml:space="preserve"> Uma vez que o conversor </w:t>
      </w:r>
      <w:r w:rsidR="009D0A8E">
        <w:t xml:space="preserve">a usar </w:t>
      </w:r>
      <w:r w:rsidR="00C4673D">
        <w:t xml:space="preserve">é um IBC de dois braços e que </w:t>
      </w:r>
      <w:r w:rsidR="000A164C">
        <w:t>os valores reais das bobinas de cada braç</w:t>
      </w:r>
      <w:r w:rsidR="00C14457">
        <w:t>o podem ser ligeiramente diferentes</w:t>
      </w:r>
      <w:r w:rsidR="009D0A8E">
        <w:t>,</w:t>
      </w:r>
      <w:r w:rsidR="00C14457">
        <w:t xml:space="preserve"> é</w:t>
      </w:r>
      <w:r w:rsidR="001A2D4A">
        <w:t xml:space="preserve"> </w:t>
      </w:r>
      <w:del w:id="794" w:author="LBarros" w:date="2022-06-13T22:41:00Z">
        <w:r w:rsidR="00390D9D" w:rsidDel="00DC0EC8">
          <w:delText>de extrema</w:delText>
        </w:r>
      </w:del>
      <w:ins w:id="795" w:author="LBarros" w:date="2022-06-13T22:41:00Z">
        <w:r w:rsidR="00DC0EC8">
          <w:t>necessário</w:t>
        </w:r>
      </w:ins>
      <w:del w:id="796" w:author="LBarros" w:date="2022-06-13T22:41:00Z">
        <w:r w:rsidR="00C14457" w:rsidDel="00DC0EC8">
          <w:delText xml:space="preserve"> import</w:delText>
        </w:r>
        <w:r w:rsidR="00390D9D" w:rsidDel="00DC0EC8">
          <w:delText>â</w:delText>
        </w:r>
        <w:r w:rsidR="00C14457" w:rsidDel="00DC0EC8">
          <w:delText>n</w:delText>
        </w:r>
        <w:r w:rsidR="00390D9D" w:rsidDel="00DC0EC8">
          <w:delText>cia</w:delText>
        </w:r>
      </w:del>
      <w:r w:rsidR="00C14457">
        <w:t xml:space="preserve"> manter </w:t>
      </w:r>
      <w:del w:id="797" w:author="LBarros" w:date="2022-06-13T22:41:00Z">
        <w:r w:rsidR="00C14457" w:rsidDel="00DC0EC8">
          <w:delText xml:space="preserve">o controlo </w:delText>
        </w:r>
        <w:r w:rsidR="00BF6D5F" w:rsidDel="00DC0EC8">
          <w:delText>individual</w:delText>
        </w:r>
      </w:del>
      <w:ins w:id="798" w:author="LBarros" w:date="2022-06-13T22:41:00Z">
        <w:r w:rsidR="00DC0EC8">
          <w:t>um controlo de</w:t>
        </w:r>
      </w:ins>
      <w:del w:id="799" w:author="LBarros" w:date="2022-06-13T22:41:00Z">
        <w:r w:rsidR="00BF6D5F" w:rsidDel="00DC0EC8">
          <w:delText xml:space="preserve"> </w:delText>
        </w:r>
        <w:r w:rsidR="00C14457" w:rsidDel="00DC0EC8">
          <w:delText>da</w:delText>
        </w:r>
      </w:del>
      <w:r w:rsidR="00C14457">
        <w:t xml:space="preserve"> corrente </w:t>
      </w:r>
      <w:r w:rsidR="002C74EF">
        <w:t>de</w:t>
      </w:r>
      <w:r w:rsidR="00C14457">
        <w:t xml:space="preserve"> cada um dos braços</w:t>
      </w:r>
      <w:ins w:id="800" w:author="LBarros" w:date="2022-06-13T22:41:00Z">
        <w:r w:rsidR="00DC0EC8">
          <w:t xml:space="preserve"> de forma equilibrada</w:t>
        </w:r>
      </w:ins>
      <w:r w:rsidR="00C14457">
        <w:t xml:space="preserve">. Para </w:t>
      </w:r>
      <w:r w:rsidR="001A2D4A">
        <w:t>esse efeito, é usado um controlador do tipo proporcional integrativo (PI)</w:t>
      </w:r>
      <w:ins w:id="801" w:author="LBarros" w:date="2022-06-13T22:42:00Z">
        <w:r w:rsidR="00DC0EC8">
          <w:t>, sendo imposta uma corrente de referência igual em cada braço</w:t>
        </w:r>
      </w:ins>
      <w:r w:rsidR="001A2D4A">
        <w:t>.</w:t>
      </w:r>
    </w:p>
    <w:p w14:paraId="0FB3F0BF" w14:textId="07BEDA26" w:rsidR="009522B0" w:rsidRDefault="009522B0" w:rsidP="00180B48">
      <w:pPr>
        <w:pStyle w:val="Cabealho2"/>
      </w:pPr>
      <w:bookmarkStart w:id="802" w:name="_Toc100842518"/>
      <w:bookmarkStart w:id="803" w:name="_Ref102847971"/>
      <w:bookmarkStart w:id="804" w:name="_Toc105865315"/>
      <w:r>
        <w:t xml:space="preserve">Modelo Físico </w:t>
      </w:r>
      <w:r w:rsidR="00300DEF">
        <w:t xml:space="preserve">do </w:t>
      </w:r>
      <w:r>
        <w:t>Painel Fotovoltaico PSIM</w:t>
      </w:r>
      <w:bookmarkEnd w:id="802"/>
      <w:bookmarkEnd w:id="803"/>
      <w:bookmarkEnd w:id="804"/>
    </w:p>
    <w:p w14:paraId="1A513EBC" w14:textId="75668C40" w:rsidR="003A1B6A" w:rsidRDefault="000F24C2" w:rsidP="003A1B6A">
      <w:pPr>
        <w:pStyle w:val="PhDCorpo"/>
      </w:pPr>
      <w:r>
        <w:tab/>
      </w:r>
      <w:r w:rsidR="003A1B6A">
        <w:t xml:space="preserve">Conforme referido no subcapítulo </w:t>
      </w:r>
      <w:r w:rsidR="003A1B6A">
        <w:fldChar w:fldCharType="begin"/>
      </w:r>
      <w:r w:rsidR="003A1B6A">
        <w:instrText xml:space="preserve"> REF _Ref100842986 \r \h </w:instrText>
      </w:r>
      <w:r w:rsidR="003A1B6A">
        <w:fldChar w:fldCharType="separate"/>
      </w:r>
      <w:r w:rsidR="007B4FE1">
        <w:t>2.1</w:t>
      </w:r>
      <w:r w:rsidR="003A1B6A">
        <w:fldChar w:fldCharType="end"/>
      </w:r>
      <w:r w:rsidR="003A1B6A">
        <w:t>,</w:t>
      </w:r>
      <w:r>
        <w:t xml:space="preserve"> e as especificações previstas </w:t>
      </w:r>
      <w:r w:rsidR="00A50125">
        <w:t xml:space="preserve">na </w:t>
      </w:r>
      <w:r w:rsidR="00A50125">
        <w:fldChar w:fldCharType="begin"/>
      </w:r>
      <w:r w:rsidR="00A50125">
        <w:instrText xml:space="preserve"> REF _Ref100327831 \h </w:instrText>
      </w:r>
      <w:r w:rsidR="00A50125">
        <w:fldChar w:fldCharType="separate"/>
      </w:r>
      <w:r w:rsidR="007B4FE1">
        <w:t xml:space="preserve">Tabela </w:t>
      </w:r>
      <w:r w:rsidR="007B4FE1">
        <w:rPr>
          <w:noProof/>
        </w:rPr>
        <w:t>3</w:t>
      </w:r>
      <w:r w:rsidR="007B4FE1">
        <w:t>.</w:t>
      </w:r>
      <w:r w:rsidR="007B4FE1">
        <w:rPr>
          <w:noProof/>
        </w:rPr>
        <w:t>1</w:t>
      </w:r>
      <w:r w:rsidR="00A50125">
        <w:fldChar w:fldCharType="end"/>
      </w:r>
      <w:r w:rsidR="00A50125">
        <w:t>, nomeadamente corrente de curto-circuito de entrada</w:t>
      </w:r>
      <w:r w:rsidR="002734D0">
        <w:t xml:space="preserve"> e tensão nominal</w:t>
      </w:r>
      <w:r w:rsidR="006A4E11">
        <w:t xml:space="preserve"> de entrada, </w:t>
      </w:r>
      <w:r w:rsidR="003A1B6A">
        <w:t xml:space="preserve">selecionou-se um </w:t>
      </w:r>
      <w:r w:rsidR="003A1B6A" w:rsidRPr="00DC0EC8">
        <w:rPr>
          <w:highlight w:val="red"/>
          <w:rPrChange w:id="805" w:author="LBarros" w:date="2022-06-13T22:42:00Z">
            <w:rPr/>
          </w:rPrChange>
        </w:rPr>
        <w:t>painel</w:t>
      </w:r>
      <w:r w:rsidR="003A1B6A">
        <w:t xml:space="preserve"> </w:t>
      </w:r>
      <w:ins w:id="806" w:author="LBarros" w:date="2022-06-13T22:42:00Z">
        <w:r w:rsidR="00DC0EC8">
          <w:t xml:space="preserve">solar PV </w:t>
        </w:r>
      </w:ins>
      <w:r w:rsidR="003A1B6A">
        <w:t xml:space="preserve">de silício </w:t>
      </w:r>
      <w:proofErr w:type="spellStart"/>
      <w:r w:rsidR="003A1B6A">
        <w:t>monocristalino</w:t>
      </w:r>
      <w:proofErr w:type="spellEnd"/>
      <w:r w:rsidR="003A1B6A">
        <w:t xml:space="preserve">, o LG </w:t>
      </w:r>
      <w:proofErr w:type="spellStart"/>
      <w:r w:rsidR="003A1B6A">
        <w:t>Neon</w:t>
      </w:r>
      <w:proofErr w:type="spellEnd"/>
      <w:r w:rsidR="003A1B6A">
        <w:t xml:space="preserve"> 2 de 350 W </w:t>
      </w:r>
      <w:r w:rsidR="00FA27A0">
        <w:fldChar w:fldCharType="begin" w:fldLock="1"/>
      </w:r>
      <w:r w:rsidR="00D84430">
        <w:instrText>MERGEFIELD .wWw..wWw.QIQQA_CLUSTER.oOo.6d9c2ab4e1d241bd835794d727d4cde5.oOo.PV.oOo.044768DE-3D58-4B64-9B21-478D76A61013.xXx.SEPARATE_AUTHOR_DATE.xXx..oOo. \* MERGEFORMAT</w:instrText>
      </w:r>
      <w:r w:rsidR="00FA27A0">
        <w:fldChar w:fldCharType="separate"/>
      </w:r>
      <w:r w:rsidR="00D84430" w:rsidRPr="00D84430">
        <w:rPr>
          <w:szCs w:val="24"/>
        </w:rPr>
        <w:t>[10]</w:t>
      </w:r>
      <w:r w:rsidR="00FA27A0">
        <w:rPr>
          <w:szCs w:val="24"/>
        </w:rPr>
        <w:fldChar w:fldCharType="end"/>
      </w:r>
      <w:r w:rsidR="003A1B6A">
        <w:t xml:space="preserve">. Este </w:t>
      </w:r>
      <w:r w:rsidR="003A1B6A" w:rsidRPr="00DC0EC8">
        <w:rPr>
          <w:highlight w:val="red"/>
          <w:rPrChange w:id="807" w:author="LBarros" w:date="2022-06-13T22:42:00Z">
            <w:rPr/>
          </w:rPrChange>
        </w:rPr>
        <w:t>painel</w:t>
      </w:r>
      <w:r w:rsidR="003A1B6A">
        <w:t xml:space="preserve"> </w:t>
      </w:r>
      <w:ins w:id="808" w:author="LBarros" w:date="2022-06-13T22:42:00Z">
        <w:r w:rsidR="00DC0EC8">
          <w:t xml:space="preserve">solar PV </w:t>
        </w:r>
      </w:ins>
      <w:r w:rsidR="003A1B6A">
        <w:t>apresenta uma tensão de 35,3</w:t>
      </w:r>
      <w:r w:rsidR="009F191C">
        <w:t> </w:t>
      </w:r>
      <w:r w:rsidR="003A1B6A">
        <w:t xml:space="preserve">V no ponto de máxima potência para as condições de teste </w:t>
      </w:r>
      <w:r w:rsidR="003A1B6A" w:rsidRPr="00DC0EC8">
        <w:rPr>
          <w:i/>
          <w:rPrChange w:id="809" w:author="LBarros" w:date="2022-06-13T22:43:00Z">
            <w:rPr/>
          </w:rPrChange>
        </w:rPr>
        <w:t>standard</w:t>
      </w:r>
      <w:r w:rsidR="009F191C">
        <w:t>. Assim sendo</w:t>
      </w:r>
      <w:r w:rsidR="003A1B6A">
        <w:t xml:space="preserve">, cada </w:t>
      </w:r>
      <w:proofErr w:type="spellStart"/>
      <w:r w:rsidR="003A1B6A">
        <w:rPr>
          <w:i/>
          <w:iCs/>
        </w:rPr>
        <w:t>string</w:t>
      </w:r>
      <w:proofErr w:type="spellEnd"/>
      <w:r w:rsidR="003A1B6A">
        <w:rPr>
          <w:i/>
          <w:iCs/>
        </w:rPr>
        <w:t xml:space="preserve"> </w:t>
      </w:r>
      <w:r w:rsidR="003A1B6A">
        <w:t>deve ser composta por um total de 34</w:t>
      </w:r>
      <w:ins w:id="810" w:author="LBarros" w:date="2022-06-13T22:43:00Z">
        <w:r w:rsidR="00DC0EC8">
          <w:t> </w:t>
        </w:r>
      </w:ins>
      <w:del w:id="811" w:author="LBarros" w:date="2022-06-13T22:43:00Z">
        <w:r w:rsidR="003A1B6A" w:rsidDel="00DC0EC8">
          <w:delText xml:space="preserve"> </w:delText>
        </w:r>
      </w:del>
      <w:r w:rsidR="003A1B6A" w:rsidRPr="00DC0EC8">
        <w:rPr>
          <w:highlight w:val="red"/>
          <w:rPrChange w:id="812" w:author="LBarros" w:date="2022-06-13T22:43:00Z">
            <w:rPr/>
          </w:rPrChange>
        </w:rPr>
        <w:t>painéis</w:t>
      </w:r>
      <w:r w:rsidR="003A1B6A">
        <w:t xml:space="preserve"> </w:t>
      </w:r>
      <w:r w:rsidR="009F191C">
        <w:t xml:space="preserve">instalados </w:t>
      </w:r>
      <w:r w:rsidR="003A1B6A">
        <w:t>em série.</w:t>
      </w:r>
      <w:r w:rsidR="00E843A0">
        <w:t xml:space="preserve"> </w:t>
      </w:r>
    </w:p>
    <w:p w14:paraId="320CDCD0" w14:textId="6F596DDB" w:rsidR="00FC7C04" w:rsidRPr="0068084A" w:rsidRDefault="007E1447" w:rsidP="007E1447">
      <w:pPr>
        <w:pStyle w:val="PhDCorpo"/>
      </w:pPr>
      <w:r>
        <w:tab/>
      </w:r>
      <w:r w:rsidR="003605FF">
        <w:t xml:space="preserve">A ferramenta de simulações PSIM permite adicionar um modelo físico de um </w:t>
      </w:r>
      <w:r w:rsidR="003605FF" w:rsidRPr="00DC0EC8">
        <w:rPr>
          <w:highlight w:val="red"/>
          <w:rPrChange w:id="813" w:author="LBarros" w:date="2022-06-13T22:43:00Z">
            <w:rPr/>
          </w:rPrChange>
        </w:rPr>
        <w:t>painel</w:t>
      </w:r>
      <w:r w:rsidR="003605FF">
        <w:t xml:space="preserve"> solar </w:t>
      </w:r>
      <w:del w:id="814" w:author="LBarros" w:date="2022-06-13T22:43:00Z">
        <w:r w:rsidR="003605FF" w:rsidDel="00DC0EC8">
          <w:delText>fotovoltaico</w:delText>
        </w:r>
      </w:del>
      <w:proofErr w:type="spellStart"/>
      <w:ins w:id="815" w:author="LBarros" w:date="2022-06-13T22:43:00Z">
        <w:r w:rsidR="00DC0EC8">
          <w:t>pv</w:t>
        </w:r>
      </w:ins>
      <w:proofErr w:type="spellEnd"/>
      <w:r w:rsidR="002F73A1">
        <w:t>,</w:t>
      </w:r>
      <w:r w:rsidR="00987C95">
        <w:t xml:space="preserve"> </w:t>
      </w:r>
      <w:ins w:id="816" w:author="LBarros" w:date="2022-06-13T22:43:00Z">
        <w:r w:rsidR="00DC0EC8">
          <w:t xml:space="preserve">sendo este modelo apresentado na </w:t>
        </w:r>
      </w:ins>
      <w:r w:rsidR="00987C95">
        <w:fldChar w:fldCharType="begin"/>
      </w:r>
      <w:r w:rsidR="00987C95">
        <w:instrText xml:space="preserve"> REF _Ref100910963 \h </w:instrText>
      </w:r>
      <w:r w:rsidR="00987C95">
        <w:fldChar w:fldCharType="separate"/>
      </w:r>
      <w:r w:rsidR="007B4FE1">
        <w:t xml:space="preserve">Figura </w:t>
      </w:r>
      <w:r w:rsidR="007B4FE1">
        <w:rPr>
          <w:noProof/>
        </w:rPr>
        <w:t>3</w:t>
      </w:r>
      <w:r w:rsidR="007B4FE1">
        <w:t>.</w:t>
      </w:r>
      <w:r w:rsidR="007B4FE1">
        <w:rPr>
          <w:noProof/>
        </w:rPr>
        <w:t>5</w:t>
      </w:r>
      <w:r w:rsidR="00987C95">
        <w:fldChar w:fldCharType="end"/>
      </w:r>
      <w:r w:rsidR="00987C95">
        <w:t xml:space="preserve">. </w:t>
      </w:r>
      <w:r w:rsidR="000C1130">
        <w:t xml:space="preserve">Para </w:t>
      </w:r>
      <w:r w:rsidR="00100BC9">
        <w:t>adicionar um conjunto</w:t>
      </w:r>
      <w:r w:rsidR="000C1130">
        <w:t xml:space="preserve"> de 34 </w:t>
      </w:r>
      <w:r w:rsidR="0031295E">
        <w:t>painéis</w:t>
      </w:r>
      <w:r w:rsidR="000C1130">
        <w:t xml:space="preserve"> em série apenas é necessário </w:t>
      </w:r>
      <w:r w:rsidR="00540B7B">
        <w:t>multiplicar</w:t>
      </w:r>
      <w:r w:rsidR="0031295E">
        <w:t xml:space="preserve"> o número de células</w:t>
      </w:r>
      <w:r w:rsidR="00F53A9C">
        <w:t xml:space="preserve"> por este valor no momento da inserção do painel</w:t>
      </w:r>
      <w:r w:rsidR="006A6049">
        <w:t xml:space="preserve"> na folha de simu</w:t>
      </w:r>
      <w:r w:rsidR="00100BC9">
        <w:t>lação</w:t>
      </w:r>
      <w:ins w:id="817" w:author="LBarros" w:date="2022-06-13T22:44:00Z">
        <w:r w:rsidR="00DC0EC8">
          <w:t>, além de ajustar outras características tal como mencionado no guia “</w:t>
        </w:r>
        <w:r w:rsidR="00DC0EC8" w:rsidRPr="00DC0EC8">
          <w:rPr>
            <w:i/>
            <w:rPrChange w:id="818" w:author="LBarros" w:date="2022-06-13T22:44:00Z">
              <w:rPr/>
            </w:rPrChange>
          </w:rPr>
          <w:t xml:space="preserve">Solar Module </w:t>
        </w:r>
        <w:proofErr w:type="spellStart"/>
        <w:r w:rsidR="00DC0EC8" w:rsidRPr="00DC0EC8">
          <w:rPr>
            <w:i/>
            <w:rPrChange w:id="819" w:author="LBarros" w:date="2022-06-13T22:44:00Z">
              <w:rPr/>
            </w:rPrChange>
          </w:rPr>
          <w:t>Physical</w:t>
        </w:r>
        <w:proofErr w:type="spellEnd"/>
        <w:r w:rsidR="00DC0EC8" w:rsidRPr="00DC0EC8">
          <w:rPr>
            <w:i/>
            <w:rPrChange w:id="820" w:author="LBarros" w:date="2022-06-13T22:44:00Z">
              <w:rPr/>
            </w:rPrChange>
          </w:rPr>
          <w:t xml:space="preserve"> </w:t>
        </w:r>
        <w:proofErr w:type="spellStart"/>
        <w:r w:rsidR="00DC0EC8" w:rsidRPr="00DC0EC8">
          <w:rPr>
            <w:i/>
            <w:rPrChange w:id="821" w:author="LBarros" w:date="2022-06-13T22:44:00Z">
              <w:rPr/>
            </w:rPrChange>
          </w:rPr>
          <w:t>Model</w:t>
        </w:r>
        <w:proofErr w:type="spellEnd"/>
        <w:r w:rsidR="00DC0EC8">
          <w:t>” [</w:t>
        </w:r>
        <w:proofErr w:type="spellStart"/>
        <w:r w:rsidR="00DC0EC8" w:rsidRPr="00DC0EC8">
          <w:rPr>
            <w:highlight w:val="red"/>
            <w:rPrChange w:id="822" w:author="LBarros" w:date="2022-06-13T22:44:00Z">
              <w:rPr/>
            </w:rPrChange>
          </w:rPr>
          <w:t>ref</w:t>
        </w:r>
        <w:proofErr w:type="spellEnd"/>
        <w:r w:rsidR="00DC0EC8">
          <w:t>]</w:t>
        </w:r>
      </w:ins>
      <w:r w:rsidRPr="00DC0EC8">
        <w:t>.</w:t>
      </w:r>
    </w:p>
    <w:p w14:paraId="4DDD1BDB" w14:textId="77777777" w:rsidR="002F73A1" w:rsidRDefault="002F73A1" w:rsidP="002F73A1">
      <w:pPr>
        <w:pStyle w:val="PhDFigura"/>
      </w:pPr>
      <w:r w:rsidRPr="002F73A1">
        <w:rPr>
          <w:noProof/>
        </w:rPr>
        <w:drawing>
          <wp:inline distT="0" distB="0" distL="0" distR="0" wp14:anchorId="2BF77F8A" wp14:editId="2F5A04BF">
            <wp:extent cx="4244190" cy="3245585"/>
            <wp:effectExtent l="0" t="0" r="444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rcRect t="5068"/>
                    <a:stretch/>
                  </pic:blipFill>
                  <pic:spPr bwMode="auto">
                    <a:xfrm>
                      <a:off x="0" y="0"/>
                      <a:ext cx="4263159" cy="3260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0CE61" w14:textId="367570B2" w:rsidR="00726D56" w:rsidRDefault="002F73A1" w:rsidP="00C00719">
      <w:pPr>
        <w:pStyle w:val="PhDLegendaFiguras"/>
      </w:pPr>
      <w:bookmarkStart w:id="823" w:name="_Ref100910963"/>
      <w:bookmarkStart w:id="824" w:name="_Toc105865350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3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5</w:t>
      </w:r>
      <w:r w:rsidR="00C94EE9">
        <w:rPr>
          <w:noProof/>
        </w:rPr>
        <w:fldChar w:fldCharType="end"/>
      </w:r>
      <w:bookmarkEnd w:id="823"/>
      <w:r>
        <w:t xml:space="preserve"> - Modelo físico </w:t>
      </w:r>
      <w:r w:rsidRPr="00DC0EC8">
        <w:rPr>
          <w:highlight w:val="red"/>
          <w:rPrChange w:id="825" w:author="LBarros" w:date="2022-06-13T22:44:00Z">
            <w:rPr/>
          </w:rPrChange>
        </w:rPr>
        <w:t>painel</w:t>
      </w:r>
      <w:r>
        <w:t xml:space="preserve"> solar </w:t>
      </w:r>
      <w:r w:rsidRPr="00DC0EC8">
        <w:rPr>
          <w:highlight w:val="red"/>
          <w:rPrChange w:id="826" w:author="LBarros" w:date="2022-06-13T22:44:00Z">
            <w:rPr/>
          </w:rPrChange>
        </w:rPr>
        <w:t>fotovoltaico</w:t>
      </w:r>
      <w:r>
        <w:t xml:space="preserve"> LG </w:t>
      </w:r>
      <w:proofErr w:type="spellStart"/>
      <w:r>
        <w:t>Neon</w:t>
      </w:r>
      <w:proofErr w:type="spellEnd"/>
      <w:r>
        <w:t xml:space="preserve"> 2 de 350 W.</w:t>
      </w:r>
      <w:bookmarkEnd w:id="824"/>
    </w:p>
    <w:p w14:paraId="6BC5F52F" w14:textId="42A89F56" w:rsidR="00E959B6" w:rsidRDefault="00295C78" w:rsidP="00180B48">
      <w:pPr>
        <w:pStyle w:val="Cabealho2"/>
      </w:pPr>
      <w:bookmarkStart w:id="827" w:name="_Toc105865316"/>
      <w:r>
        <w:lastRenderedPageBreak/>
        <w:t xml:space="preserve">Circuito </w:t>
      </w:r>
      <w:r w:rsidR="004F3707">
        <w:t>Completo</w:t>
      </w:r>
      <w:bookmarkEnd w:id="827"/>
    </w:p>
    <w:p w14:paraId="79ADFB47" w14:textId="4841EFDB" w:rsidR="00A721EC" w:rsidRDefault="000553F0" w:rsidP="000553F0">
      <w:pPr>
        <w:pStyle w:val="PhDCorpo"/>
      </w:pPr>
      <w:r>
        <w:tab/>
      </w:r>
      <w:r w:rsidR="00CA4E8D">
        <w:t xml:space="preserve">A </w:t>
      </w:r>
      <w:r w:rsidR="00DC05FB">
        <w:fldChar w:fldCharType="begin"/>
      </w:r>
      <w:r w:rsidR="00DC05FB">
        <w:instrText xml:space="preserve"> REF _Ref100912801 \h </w:instrText>
      </w:r>
      <w:r w:rsidR="00DC05FB">
        <w:fldChar w:fldCharType="separate"/>
      </w:r>
      <w:r w:rsidR="007B4FE1">
        <w:t xml:space="preserve">Figura </w:t>
      </w:r>
      <w:r w:rsidR="007B4FE1">
        <w:rPr>
          <w:noProof/>
        </w:rPr>
        <w:t>3</w:t>
      </w:r>
      <w:r w:rsidR="007B4FE1">
        <w:t>.</w:t>
      </w:r>
      <w:r w:rsidR="007B4FE1">
        <w:rPr>
          <w:noProof/>
        </w:rPr>
        <w:t>6</w:t>
      </w:r>
      <w:r w:rsidR="00DC05FB">
        <w:fldChar w:fldCharType="end"/>
      </w:r>
      <w:r w:rsidR="00DC05FB">
        <w:t xml:space="preserve"> apresenta o </w:t>
      </w:r>
      <w:del w:id="828" w:author="LBarros" w:date="2022-06-13T22:45:00Z">
        <w:r w:rsidR="00DC05FB" w:rsidDel="00DC0EC8">
          <w:delText>diagrama esquemático</w:delText>
        </w:r>
      </w:del>
      <w:ins w:id="829" w:author="LBarros" w:date="2022-06-13T22:45:00Z">
        <w:r w:rsidR="00DC0EC8">
          <w:t>esquema elétrico</w:t>
        </w:r>
      </w:ins>
      <w:r w:rsidR="00DC05FB">
        <w:t xml:space="preserve"> do circuito completo.</w:t>
      </w:r>
      <w:r>
        <w:t xml:space="preserve"> É possível observar que o </w:t>
      </w:r>
      <w:r w:rsidR="00755C5E">
        <w:t xml:space="preserve">algoritmo </w:t>
      </w:r>
      <w:proofErr w:type="spellStart"/>
      <w:ins w:id="830" w:author="LBarros" w:date="2022-06-13T22:45:00Z">
        <w:r w:rsidR="00DC0EC8">
          <w:t>fr</w:t>
        </w:r>
        <w:proofErr w:type="spellEnd"/>
        <w:r w:rsidR="00DC0EC8">
          <w:t xml:space="preserve"> </w:t>
        </w:r>
      </w:ins>
      <w:r w:rsidR="00755C5E">
        <w:t xml:space="preserve">MPPT tem como entradas a tensão e </w:t>
      </w:r>
      <w:ins w:id="831" w:author="LBarros" w:date="2022-06-13T22:45:00Z">
        <w:r w:rsidR="00DC0EC8">
          <w:t xml:space="preserve">a </w:t>
        </w:r>
      </w:ins>
      <w:r w:rsidR="00755C5E">
        <w:t xml:space="preserve">corrente à saída do </w:t>
      </w:r>
      <w:r w:rsidR="00755C5E" w:rsidRPr="00DC0EC8">
        <w:rPr>
          <w:highlight w:val="red"/>
          <w:rPrChange w:id="832" w:author="LBarros" w:date="2022-06-13T22:45:00Z">
            <w:rPr/>
          </w:rPrChange>
        </w:rPr>
        <w:t>painel</w:t>
      </w:r>
      <w:r w:rsidR="00755C5E">
        <w:t xml:space="preserve">. Este bloco </w:t>
      </w:r>
      <w:r w:rsidR="00AC6ECB">
        <w:t>coloca</w:t>
      </w:r>
      <w:r w:rsidR="00AA6663">
        <w:t xml:space="preserve"> na saída</w:t>
      </w:r>
      <w:r w:rsidR="00755C5E">
        <w:t xml:space="preserve"> uma corrente de referência </w:t>
      </w:r>
      <w:r w:rsidR="00AC6ECB">
        <w:t xml:space="preserve">que subtraída à corrente de cada braço vai </w:t>
      </w:r>
      <w:r w:rsidR="00AA6663">
        <w:t>produzir um sinal de erro</w:t>
      </w:r>
      <w:ins w:id="833" w:author="LBarros" w:date="2022-06-13T22:45:00Z">
        <w:r w:rsidR="00DC0EC8">
          <w:t xml:space="preserve">, </w:t>
        </w:r>
        <w:r w:rsidR="00DC0EC8" w:rsidRPr="00DC0EC8">
          <w:rPr>
            <w:i/>
            <w:rPrChange w:id="834" w:author="LBarros" w:date="2022-06-13T22:45:00Z">
              <w:rPr/>
            </w:rPrChange>
          </w:rPr>
          <w:t>Erro1</w:t>
        </w:r>
        <w:r w:rsidR="00DC0EC8">
          <w:t xml:space="preserve"> e </w:t>
        </w:r>
        <w:r w:rsidR="00DC0EC8" w:rsidRPr="00DC0EC8">
          <w:rPr>
            <w:i/>
            <w:rPrChange w:id="835" w:author="LBarros" w:date="2022-06-13T22:45:00Z">
              <w:rPr/>
            </w:rPrChange>
          </w:rPr>
          <w:t>erro2</w:t>
        </w:r>
      </w:ins>
      <w:r w:rsidR="004A288A">
        <w:t xml:space="preserve">. </w:t>
      </w:r>
      <w:r w:rsidR="00EF19EA">
        <w:t xml:space="preserve">Cada sinal de erro </w:t>
      </w:r>
      <w:r w:rsidR="005C2190">
        <w:t>entra</w:t>
      </w:r>
      <w:r w:rsidR="000A69D9">
        <w:t xml:space="preserve"> </w:t>
      </w:r>
      <w:r w:rsidR="005C2190">
        <w:t>num</w:t>
      </w:r>
      <w:r w:rsidR="00EF19EA">
        <w:t xml:space="preserve"> controlador </w:t>
      </w:r>
      <w:r w:rsidR="00B22CF4">
        <w:t xml:space="preserve">PI </w:t>
      </w:r>
      <w:r w:rsidR="00662F3A">
        <w:t>e</w:t>
      </w:r>
      <w:r w:rsidR="00AF5ED8">
        <w:t xml:space="preserve"> orig</w:t>
      </w:r>
      <w:r w:rsidR="000818CA">
        <w:t>ina</w:t>
      </w:r>
      <w:r w:rsidR="00AF5ED8">
        <w:t xml:space="preserve"> um sinal de </w:t>
      </w:r>
      <w:r w:rsidR="003579B7">
        <w:t>comando</w:t>
      </w:r>
      <w:r w:rsidR="005C2190">
        <w:t xml:space="preserve"> que </w:t>
      </w:r>
      <w:r w:rsidR="006D3160">
        <w:t>é posteriormente</w:t>
      </w:r>
      <w:r w:rsidR="00AF5ED8">
        <w:t xml:space="preserve"> comparado com uma onda </w:t>
      </w:r>
      <w:ins w:id="836" w:author="LBarros" w:date="2022-06-13T22:46:00Z">
        <w:r w:rsidR="00DC0EC8">
          <w:t xml:space="preserve">moduladora </w:t>
        </w:r>
      </w:ins>
      <w:r w:rsidR="008F1630">
        <w:t>triangular</w:t>
      </w:r>
      <w:ins w:id="837" w:author="LBarros" w:date="2022-06-13T22:47:00Z">
        <w:r w:rsidR="00DC0EC8">
          <w:t xml:space="preserve"> (dente de serra)</w:t>
        </w:r>
      </w:ins>
      <w:r w:rsidR="00AF5ED8">
        <w:t xml:space="preserve"> </w:t>
      </w:r>
      <w:r w:rsidR="003579B7">
        <w:t>produz</w:t>
      </w:r>
      <w:r w:rsidR="00387DF8">
        <w:t xml:space="preserve">indo </w:t>
      </w:r>
      <w:r w:rsidR="003579B7">
        <w:t xml:space="preserve">um sinal </w:t>
      </w:r>
      <w:r w:rsidR="00BB1861">
        <w:rPr>
          <w:i/>
          <w:iCs/>
        </w:rPr>
        <w:t xml:space="preserve">Pulse </w:t>
      </w:r>
      <w:proofErr w:type="spellStart"/>
      <w:r w:rsidR="00BB1861">
        <w:rPr>
          <w:i/>
          <w:iCs/>
        </w:rPr>
        <w:t>Width</w:t>
      </w:r>
      <w:proofErr w:type="spellEnd"/>
      <w:r w:rsidR="00BB1861">
        <w:rPr>
          <w:i/>
          <w:iCs/>
        </w:rPr>
        <w:t xml:space="preserve"> </w:t>
      </w:r>
      <w:proofErr w:type="spellStart"/>
      <w:r w:rsidR="00BB1861">
        <w:rPr>
          <w:i/>
          <w:iCs/>
        </w:rPr>
        <w:t>Modulation</w:t>
      </w:r>
      <w:proofErr w:type="spellEnd"/>
      <w:r w:rsidR="00BB1861">
        <w:rPr>
          <w:i/>
          <w:iCs/>
        </w:rPr>
        <w:t xml:space="preserve"> </w:t>
      </w:r>
      <w:r w:rsidR="00BB1861">
        <w:t>(</w:t>
      </w:r>
      <w:r w:rsidR="003579B7">
        <w:t>PWM</w:t>
      </w:r>
      <w:r w:rsidR="00BB1861">
        <w:t>)</w:t>
      </w:r>
      <w:r w:rsidR="003579B7">
        <w:t xml:space="preserve"> que irá comandar os </w:t>
      </w:r>
      <w:r w:rsidR="005C2190">
        <w:t>semicondutores</w:t>
      </w:r>
      <w:r w:rsidR="003579B7">
        <w:t xml:space="preserve"> controlados</w:t>
      </w:r>
      <w:r w:rsidR="00387DF8">
        <w:t>.</w:t>
      </w:r>
      <w:ins w:id="838" w:author="LBarros" w:date="2022-06-13T22:46:00Z">
        <w:r w:rsidR="00DC0EC8">
          <w:t xml:space="preserve"> De mencionar que as ondas moduladoras encontram-se desfasadas 180</w:t>
        </w:r>
        <w:r w:rsidR="00DC0EC8">
          <w:rPr>
            <w:rFonts w:ascii="Calibri" w:hAnsi="Calibri"/>
          </w:rPr>
          <w:t>°</w:t>
        </w:r>
        <w:r w:rsidR="00DC0EC8">
          <w:t xml:space="preserve">, tal como explicado em </w:t>
        </w:r>
        <w:commentRangeStart w:id="839"/>
        <w:proofErr w:type="spellStart"/>
        <w:r w:rsidR="00DC0EC8" w:rsidRPr="00DC0EC8">
          <w:rPr>
            <w:highlight w:val="red"/>
            <w:rPrChange w:id="840" w:author="LBarros" w:date="2022-06-13T22:47:00Z">
              <w:rPr/>
            </w:rPrChange>
          </w:rPr>
          <w:t>asd</w:t>
        </w:r>
      </w:ins>
      <w:commentRangeEnd w:id="839"/>
      <w:proofErr w:type="spellEnd"/>
      <w:ins w:id="841" w:author="LBarros" w:date="2022-06-13T22:47:00Z">
        <w:r w:rsidR="00DC0EC8">
          <w:rPr>
            <w:rStyle w:val="Refdecomentrio"/>
            <w:rFonts w:eastAsia="Times New Roman"/>
            <w:lang w:eastAsia="pt-PT"/>
          </w:rPr>
          <w:commentReference w:id="839"/>
        </w:r>
      </w:ins>
      <w:ins w:id="842" w:author="LBarros" w:date="2022-06-13T22:46:00Z">
        <w:r w:rsidR="00DC0EC8">
          <w:t>.</w:t>
        </w:r>
      </w:ins>
      <w:r w:rsidR="00284938">
        <w:t xml:space="preserve"> O circuito de simulação completo é apresentado na </w:t>
      </w:r>
      <w:r w:rsidR="00284938">
        <w:fldChar w:fldCharType="begin"/>
      </w:r>
      <w:r w:rsidR="00284938">
        <w:instrText xml:space="preserve"> REF _Ref100912570 \h </w:instrText>
      </w:r>
      <w:r w:rsidR="00284938">
        <w:fldChar w:fldCharType="separate"/>
      </w:r>
      <w:r w:rsidR="00284938">
        <w:t xml:space="preserve">Figura </w:t>
      </w:r>
      <w:r w:rsidR="00284938">
        <w:rPr>
          <w:noProof/>
        </w:rPr>
        <w:t>3</w:t>
      </w:r>
      <w:r w:rsidR="00284938">
        <w:t>.</w:t>
      </w:r>
      <w:r w:rsidR="00284938">
        <w:rPr>
          <w:noProof/>
        </w:rPr>
        <w:t>7</w:t>
      </w:r>
      <w:r w:rsidR="00284938">
        <w:fldChar w:fldCharType="end"/>
      </w:r>
      <w:r w:rsidR="00284938">
        <w:t>.</w:t>
      </w:r>
    </w:p>
    <w:p w14:paraId="59F80A76" w14:textId="1EF62CD5" w:rsidR="00CA4E8D" w:rsidRDefault="00313C2B" w:rsidP="00CA4E8D">
      <w:pPr>
        <w:pStyle w:val="PhDFigura"/>
      </w:pPr>
      <w:commentRangeStart w:id="843"/>
      <w:r>
        <w:rPr>
          <w:noProof/>
        </w:rPr>
        <w:drawing>
          <wp:inline distT="0" distB="0" distL="0" distR="0" wp14:anchorId="277BFB31" wp14:editId="06BDC96C">
            <wp:extent cx="4678007" cy="2543908"/>
            <wp:effectExtent l="0" t="0" r="889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482" cy="255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843"/>
      <w:r w:rsidR="00DC0EC8">
        <w:rPr>
          <w:rStyle w:val="Refdecomentrio"/>
          <w:rFonts w:ascii="NewsGotT" w:hAnsi="NewsGotT"/>
          <w:bCs w:val="0"/>
        </w:rPr>
        <w:commentReference w:id="843"/>
      </w:r>
    </w:p>
    <w:p w14:paraId="0ECDE662" w14:textId="2B0FBAD8" w:rsidR="00F06B04" w:rsidRDefault="00CA4E8D" w:rsidP="00284938">
      <w:pPr>
        <w:pStyle w:val="PhDLegendaFiguras"/>
      </w:pPr>
      <w:bookmarkStart w:id="844" w:name="_Ref100912801"/>
      <w:bookmarkStart w:id="845" w:name="_Ref100926088"/>
      <w:bookmarkStart w:id="846" w:name="_Toc105865351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3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6</w:t>
      </w:r>
      <w:r w:rsidR="00C94EE9">
        <w:rPr>
          <w:noProof/>
        </w:rPr>
        <w:fldChar w:fldCharType="end"/>
      </w:r>
      <w:bookmarkEnd w:id="844"/>
      <w:r>
        <w:t xml:space="preserve"> </w:t>
      </w:r>
      <w:r w:rsidR="00DC05FB">
        <w:t>–</w:t>
      </w:r>
      <w:r>
        <w:t xml:space="preserve"> </w:t>
      </w:r>
      <w:r w:rsidR="00DC05FB">
        <w:t>Diagrama e</w:t>
      </w:r>
      <w:r>
        <w:t>squemático circuito completo.</w:t>
      </w:r>
      <w:bookmarkEnd w:id="845"/>
      <w:bookmarkEnd w:id="846"/>
    </w:p>
    <w:p w14:paraId="63D65520" w14:textId="08EB70F6" w:rsidR="00936528" w:rsidRDefault="00284938" w:rsidP="00832D3A">
      <w:pPr>
        <w:pStyle w:val="PhDFigura"/>
      </w:pPr>
      <w:r w:rsidRPr="00284938">
        <w:rPr>
          <w:noProof/>
        </w:rPr>
        <w:drawing>
          <wp:inline distT="0" distB="0" distL="0" distR="0" wp14:anchorId="4B5940FE" wp14:editId="529B5DA6">
            <wp:extent cx="5760085" cy="1907540"/>
            <wp:effectExtent l="0" t="0" r="0" b="0"/>
            <wp:docPr id="66" name="Imagem 66" descr="Uma imagem com texto, mapa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Uma imagem com texto, mapa, interior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9086" w14:textId="05FDAE35" w:rsidR="009F6803" w:rsidRDefault="00936528" w:rsidP="00936528">
      <w:pPr>
        <w:pStyle w:val="PhDLegendaFiguras"/>
      </w:pPr>
      <w:bookmarkStart w:id="847" w:name="_Ref100912570"/>
      <w:bookmarkStart w:id="848" w:name="_Toc105865352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3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7</w:t>
      </w:r>
      <w:r w:rsidR="00C94EE9">
        <w:rPr>
          <w:noProof/>
        </w:rPr>
        <w:fldChar w:fldCharType="end"/>
      </w:r>
      <w:bookmarkEnd w:id="847"/>
      <w:r>
        <w:t xml:space="preserve"> - Circuito de simulação completo</w:t>
      </w:r>
      <w:r w:rsidR="00F443BF">
        <w:t>.</w:t>
      </w:r>
      <w:bookmarkEnd w:id="848"/>
    </w:p>
    <w:p w14:paraId="59D21A83" w14:textId="456570D6" w:rsidR="00021B10" w:rsidRDefault="00DC1523" w:rsidP="002C0CDC">
      <w:pPr>
        <w:pStyle w:val="PhDCorpo"/>
      </w:pPr>
      <w:r>
        <w:tab/>
        <w:t xml:space="preserve">Simulou-se o circuito para duas situações distintas. No primeiro caso, </w:t>
      </w:r>
      <w:r w:rsidR="00DC45A8">
        <w:t xml:space="preserve">manteve-se as condições de operação constantes e iguais a 25 </w:t>
      </w:r>
      <w:ins w:id="849" w:author="LBarros" w:date="2022-06-13T22:50:00Z">
        <w:r w:rsidR="00086D58">
          <w:rPr>
            <w:rFonts w:ascii="Calibri" w:hAnsi="Calibri"/>
          </w:rPr>
          <w:t>°</w:t>
        </w:r>
      </w:ins>
      <w:del w:id="850" w:author="LBarros" w:date="2022-06-13T22:50:00Z">
        <w:r w:rsidR="00117C54" w:rsidDel="00086D58">
          <w:delText>º</w:delText>
        </w:r>
      </w:del>
      <w:r w:rsidR="00117C54">
        <w:t xml:space="preserve">C de temperatura e 1000 </w:t>
      </w:r>
      <m:oMath>
        <m:r>
          <m:rPr>
            <m:sty m:val="p"/>
          </m:rPr>
          <w:rPr>
            <w:rFonts w:ascii="Cambria Math" w:hAnsi="Cambria Math"/>
          </w:rPr>
          <m:t>W/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="00117C54">
        <w:rPr>
          <w:vertAlign w:val="superscript"/>
        </w:rPr>
        <w:t xml:space="preserve"> </w:t>
      </w:r>
      <w:r w:rsidR="00117C54">
        <w:t xml:space="preserve">de </w:t>
      </w:r>
      <w:r w:rsidR="004C03C9">
        <w:t>intensidade</w:t>
      </w:r>
      <w:r w:rsidR="00735599">
        <w:t xml:space="preserve"> </w:t>
      </w:r>
      <w:r w:rsidR="004C03C9">
        <w:t xml:space="preserve">da </w:t>
      </w:r>
      <w:del w:id="851" w:author="LBarros" w:date="2022-06-13T22:50:00Z">
        <w:r w:rsidR="004C03C9" w:rsidDel="00086D58">
          <w:delText xml:space="preserve">luz </w:delText>
        </w:r>
      </w:del>
      <w:ins w:id="852" w:author="LBarros" w:date="2022-06-13T22:50:00Z">
        <w:r w:rsidR="00086D58">
          <w:t xml:space="preserve">radiação </w:t>
        </w:r>
      </w:ins>
      <w:r w:rsidR="00735599">
        <w:t>sol</w:t>
      </w:r>
      <w:r w:rsidR="005A4CD7">
        <w:t>ar</w:t>
      </w:r>
      <w:r w:rsidR="00B16AE3">
        <w:t>.</w:t>
      </w:r>
      <w:r w:rsidR="00255AF2">
        <w:t xml:space="preserve"> No segundo caso variou-se a</w:t>
      </w:r>
      <w:r w:rsidR="00735599">
        <w:t xml:space="preserve"> </w:t>
      </w:r>
      <w:r w:rsidR="002C0CDC">
        <w:t xml:space="preserve">intensidade da luz solar ao longo do tempo. </w:t>
      </w:r>
      <w:r w:rsidR="009E410E">
        <w:t xml:space="preserve">Os resultados das simulações estão presentes na </w:t>
      </w:r>
      <w:r w:rsidR="009E410E">
        <w:fldChar w:fldCharType="begin"/>
      </w:r>
      <w:r w:rsidR="009E410E">
        <w:instrText xml:space="preserve"> REF _Ref100926853 \h </w:instrText>
      </w:r>
      <w:r w:rsidR="009E410E">
        <w:fldChar w:fldCharType="separate"/>
      </w:r>
      <w:r w:rsidR="007B4FE1">
        <w:t xml:space="preserve">Figura </w:t>
      </w:r>
      <w:r w:rsidR="007B4FE1">
        <w:rPr>
          <w:noProof/>
        </w:rPr>
        <w:t>3</w:t>
      </w:r>
      <w:r w:rsidR="007B4FE1">
        <w:t>.</w:t>
      </w:r>
      <w:r w:rsidR="007B4FE1">
        <w:rPr>
          <w:noProof/>
        </w:rPr>
        <w:t>8</w:t>
      </w:r>
      <w:r w:rsidR="009E410E">
        <w:fldChar w:fldCharType="end"/>
      </w:r>
      <w:r w:rsidR="009E410E">
        <w:t xml:space="preserve"> e </w:t>
      </w:r>
      <w:r w:rsidR="009E410E">
        <w:fldChar w:fldCharType="begin"/>
      </w:r>
      <w:r w:rsidR="009E410E">
        <w:instrText xml:space="preserve"> REF _Ref100926857 \h </w:instrText>
      </w:r>
      <w:r w:rsidR="009E410E">
        <w:fldChar w:fldCharType="separate"/>
      </w:r>
      <w:r w:rsidR="007B4FE1">
        <w:t xml:space="preserve">Figura </w:t>
      </w:r>
      <w:r w:rsidR="007B4FE1">
        <w:rPr>
          <w:noProof/>
        </w:rPr>
        <w:t>3</w:t>
      </w:r>
      <w:r w:rsidR="007B4FE1">
        <w:t>.</w:t>
      </w:r>
      <w:r w:rsidR="007B4FE1">
        <w:rPr>
          <w:noProof/>
        </w:rPr>
        <w:t>9</w:t>
      </w:r>
      <w:r w:rsidR="009E410E">
        <w:fldChar w:fldCharType="end"/>
      </w:r>
      <w:r w:rsidR="009E410E">
        <w:t>.</w:t>
      </w:r>
      <w:r w:rsidR="00A01C9F">
        <w:t xml:space="preserve"> Em ambos os casos</w:t>
      </w:r>
      <w:r w:rsidR="00F95B06">
        <w:t>,</w:t>
      </w:r>
      <w:r w:rsidR="00A01C9F">
        <w:t xml:space="preserve"> é possível observar que </w:t>
      </w:r>
      <w:r w:rsidR="00586873" w:rsidRPr="00086D58">
        <w:rPr>
          <w:highlight w:val="magenta"/>
          <w:rPrChange w:id="853" w:author="LBarros" w:date="2022-06-13T22:52:00Z">
            <w:rPr/>
          </w:rPrChange>
        </w:rPr>
        <w:t>a potência à saída</w:t>
      </w:r>
      <w:r w:rsidR="00586873">
        <w:t xml:space="preserve"> do </w:t>
      </w:r>
      <w:r w:rsidR="00586873" w:rsidRPr="00086D58">
        <w:rPr>
          <w:highlight w:val="red"/>
          <w:rPrChange w:id="854" w:author="LBarros" w:date="2022-06-13T22:50:00Z">
            <w:rPr/>
          </w:rPrChange>
        </w:rPr>
        <w:t>painel</w:t>
      </w:r>
      <w:r w:rsidR="00586873">
        <w:t xml:space="preserve"> acompanha a </w:t>
      </w:r>
      <w:commentRangeStart w:id="855"/>
      <w:r w:rsidR="00586873" w:rsidRPr="00086D58">
        <w:rPr>
          <w:highlight w:val="magenta"/>
          <w:rPrChange w:id="856" w:author="LBarros" w:date="2022-06-13T22:52:00Z">
            <w:rPr/>
          </w:rPrChange>
        </w:rPr>
        <w:t xml:space="preserve">potência </w:t>
      </w:r>
      <w:commentRangeEnd w:id="855"/>
      <w:r w:rsidR="00086D58">
        <w:rPr>
          <w:rStyle w:val="Refdecomentrio"/>
          <w:rFonts w:eastAsia="Times New Roman"/>
          <w:lang w:eastAsia="pt-PT"/>
        </w:rPr>
        <w:commentReference w:id="855"/>
      </w:r>
      <w:r w:rsidR="00586873" w:rsidRPr="00086D58">
        <w:rPr>
          <w:highlight w:val="magenta"/>
          <w:rPrChange w:id="857" w:author="LBarros" w:date="2022-06-13T22:52:00Z">
            <w:rPr/>
          </w:rPrChange>
        </w:rPr>
        <w:t>máxima</w:t>
      </w:r>
      <w:r w:rsidR="00586873">
        <w:t xml:space="preserve"> para as condições de operação. </w:t>
      </w:r>
      <w:r w:rsidR="00526705">
        <w:t>O</w:t>
      </w:r>
      <w:r w:rsidR="006604C9">
        <w:t xml:space="preserve"> mesmo </w:t>
      </w:r>
      <w:r w:rsidR="006604C9">
        <w:lastRenderedPageBreak/>
        <w:t xml:space="preserve">acontece para a </w:t>
      </w:r>
      <w:r w:rsidR="006604C9" w:rsidRPr="00086D58">
        <w:rPr>
          <w:highlight w:val="magenta"/>
          <w:rPrChange w:id="858" w:author="LBarros" w:date="2022-06-13T22:52:00Z">
            <w:rPr/>
          </w:rPrChange>
        </w:rPr>
        <w:t>corrente</w:t>
      </w:r>
      <w:r w:rsidR="00980980">
        <w:t xml:space="preserve"> </w:t>
      </w:r>
      <w:r w:rsidR="008875D1">
        <w:t xml:space="preserve">à saída do </w:t>
      </w:r>
      <w:r w:rsidR="008875D1" w:rsidRPr="00086D58">
        <w:rPr>
          <w:highlight w:val="red"/>
          <w:rPrChange w:id="859" w:author="LBarros" w:date="2022-06-13T22:50:00Z">
            <w:rPr/>
          </w:rPrChange>
        </w:rPr>
        <w:t>paine</w:t>
      </w:r>
      <w:r w:rsidR="00272C87" w:rsidRPr="00086D58">
        <w:rPr>
          <w:highlight w:val="red"/>
          <w:rPrChange w:id="860" w:author="LBarros" w:date="2022-06-13T22:50:00Z">
            <w:rPr/>
          </w:rPrChange>
        </w:rPr>
        <w:t>l</w:t>
      </w:r>
      <w:r w:rsidR="00272C87">
        <w:t xml:space="preserve"> </w:t>
      </w:r>
      <w:r w:rsidR="006C5447">
        <w:t>que tende</w:t>
      </w:r>
      <w:r w:rsidR="00490628">
        <w:t xml:space="preserve"> a</w:t>
      </w:r>
      <w:r w:rsidR="006C5447">
        <w:t xml:space="preserve"> seguir a </w:t>
      </w:r>
      <w:r w:rsidR="006C5447" w:rsidRPr="00086D58">
        <w:rPr>
          <w:highlight w:val="magenta"/>
          <w:rPrChange w:id="861" w:author="LBarros" w:date="2022-06-13T22:52:00Z">
            <w:rPr/>
          </w:rPrChange>
        </w:rPr>
        <w:t xml:space="preserve">corrente de referência </w:t>
      </w:r>
      <w:r w:rsidR="00490628" w:rsidRPr="00086D58">
        <w:rPr>
          <w:highlight w:val="magenta"/>
          <w:rPrChange w:id="862" w:author="LBarros" w:date="2022-06-13T22:52:00Z">
            <w:rPr/>
          </w:rPrChange>
        </w:rPr>
        <w:t>calculada</w:t>
      </w:r>
      <w:r w:rsidR="00490628">
        <w:t xml:space="preserve">. O </w:t>
      </w:r>
      <w:proofErr w:type="spellStart"/>
      <w:r w:rsidR="00490628" w:rsidRPr="00490628">
        <w:rPr>
          <w:i/>
          <w:iCs/>
        </w:rPr>
        <w:t>ripple</w:t>
      </w:r>
      <w:proofErr w:type="spellEnd"/>
      <w:r w:rsidR="00490628">
        <w:t xml:space="preserve"> máximo da corrente </w:t>
      </w:r>
      <w:del w:id="863" w:author="LBarros" w:date="2022-06-13T22:51:00Z">
        <w:r w:rsidR="00490628" w:rsidDel="00086D58">
          <w:delText xml:space="preserve">está </w:delText>
        </w:r>
      </w:del>
      <w:ins w:id="864" w:author="LBarros" w:date="2022-06-13T22:51:00Z">
        <w:r w:rsidR="00086D58">
          <w:t>encontra</w:t>
        </w:r>
        <w:r w:rsidR="00086D58">
          <w:noBreakHyphen/>
          <w:t xml:space="preserve">se </w:t>
        </w:r>
      </w:ins>
      <w:r w:rsidR="00490628">
        <w:t>dentro das especificações previstas.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1"/>
      </w:tblGrid>
      <w:tr w:rsidR="00DF2097" w14:paraId="7F3B2081" w14:textId="77777777" w:rsidTr="000277E7">
        <w:tc>
          <w:tcPr>
            <w:tcW w:w="9061" w:type="dxa"/>
            <w:vAlign w:val="center"/>
          </w:tcPr>
          <w:p w14:paraId="350440EA" w14:textId="30842A2B" w:rsidR="00DF2097" w:rsidRDefault="000277E7" w:rsidP="00704843">
            <w:pPr>
              <w:pStyle w:val="PhDFigura"/>
            </w:pPr>
            <w:r w:rsidRPr="000277E7">
              <w:rPr>
                <w:noProof/>
              </w:rPr>
              <w:drawing>
                <wp:inline distT="0" distB="0" distL="0" distR="0" wp14:anchorId="59528DC2" wp14:editId="57E7A382">
                  <wp:extent cx="5040000" cy="2308032"/>
                  <wp:effectExtent l="0" t="0" r="8255" b="0"/>
                  <wp:docPr id="58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308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2097" w14:paraId="2CDD5158" w14:textId="77777777" w:rsidTr="000277E7">
        <w:tc>
          <w:tcPr>
            <w:tcW w:w="9061" w:type="dxa"/>
          </w:tcPr>
          <w:p w14:paraId="1A5AEA5A" w14:textId="77777777" w:rsidR="00DF2097" w:rsidRPr="005C7A8D" w:rsidRDefault="00DF2097" w:rsidP="00704843">
            <w:pPr>
              <w:pStyle w:val="PhDCorpo"/>
              <w:spacing w:after="0"/>
              <w:contextualSpacing/>
              <w:jc w:val="center"/>
            </w:pPr>
            <w:r w:rsidRPr="005C7A8D">
              <w:t>(a)</w:t>
            </w:r>
          </w:p>
        </w:tc>
      </w:tr>
      <w:tr w:rsidR="00DF2097" w14:paraId="5ACB7FEF" w14:textId="77777777" w:rsidTr="000277E7">
        <w:tc>
          <w:tcPr>
            <w:tcW w:w="9061" w:type="dxa"/>
          </w:tcPr>
          <w:p w14:paraId="41865DDB" w14:textId="0C52F654" w:rsidR="00DF2097" w:rsidRDefault="009105B5" w:rsidP="00704843">
            <w:pPr>
              <w:pStyle w:val="PhDFigura"/>
            </w:pPr>
            <w:commentRangeStart w:id="865"/>
            <w:r>
              <w:rPr>
                <w:noProof/>
              </w:rPr>
              <w:drawing>
                <wp:inline distT="0" distB="0" distL="0" distR="0" wp14:anchorId="65C0BC25" wp14:editId="5FE65CAB">
                  <wp:extent cx="5039318" cy="14097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5340" cy="1411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865"/>
            <w:r w:rsidR="00086D58">
              <w:rPr>
                <w:rStyle w:val="Refdecomentrio"/>
                <w:rFonts w:ascii="NewsGotT" w:hAnsi="NewsGotT"/>
                <w:bCs w:val="0"/>
              </w:rPr>
              <w:commentReference w:id="865"/>
            </w:r>
          </w:p>
        </w:tc>
      </w:tr>
      <w:tr w:rsidR="00DF2097" w14:paraId="00F7F220" w14:textId="77777777" w:rsidTr="000277E7">
        <w:tc>
          <w:tcPr>
            <w:tcW w:w="9061" w:type="dxa"/>
            <w:shd w:val="clear" w:color="auto" w:fill="FFFFFF" w:themeFill="background1"/>
          </w:tcPr>
          <w:p w14:paraId="4BF7EACF" w14:textId="77777777" w:rsidR="00DF2097" w:rsidRDefault="00DF2097" w:rsidP="00DC1523">
            <w:pPr>
              <w:pStyle w:val="PhDCorpo"/>
              <w:keepNext/>
              <w:spacing w:after="0"/>
              <w:contextualSpacing/>
              <w:jc w:val="center"/>
            </w:pPr>
            <w:r>
              <w:t>(b)</w:t>
            </w:r>
          </w:p>
        </w:tc>
      </w:tr>
    </w:tbl>
    <w:p w14:paraId="6B218B3D" w14:textId="7B7ECAA6" w:rsidR="00021B10" w:rsidRDefault="00DC1523" w:rsidP="000277E7">
      <w:pPr>
        <w:pStyle w:val="PhDLegendaFiguras"/>
      </w:pPr>
      <w:bookmarkStart w:id="866" w:name="_Ref100926853"/>
      <w:bookmarkStart w:id="867" w:name="_Toc105865353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3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8</w:t>
      </w:r>
      <w:r w:rsidR="00C94EE9">
        <w:rPr>
          <w:noProof/>
        </w:rPr>
        <w:fldChar w:fldCharType="end"/>
      </w:r>
      <w:bookmarkEnd w:id="866"/>
      <w:r>
        <w:t xml:space="preserve"> </w:t>
      </w:r>
      <w:r w:rsidR="00B14A1B">
        <w:t>–</w:t>
      </w:r>
      <w:r>
        <w:t xml:space="preserve"> </w:t>
      </w:r>
      <w:r w:rsidR="00B14A1B">
        <w:t>Simulação do circuito para condições de operação constantes (a)</w:t>
      </w:r>
      <w:r w:rsidR="003A1D49">
        <w:t xml:space="preserve"> </w:t>
      </w:r>
      <w:commentRangeStart w:id="868"/>
      <w:r w:rsidR="0095672F" w:rsidRPr="00086D58">
        <w:rPr>
          <w:highlight w:val="magenta"/>
          <w:rPrChange w:id="869" w:author="LBarros" w:date="2022-06-13T22:52:00Z">
            <w:rPr/>
          </w:rPrChange>
        </w:rPr>
        <w:t>Potência</w:t>
      </w:r>
      <w:r w:rsidR="0095672F">
        <w:t xml:space="preserve"> </w:t>
      </w:r>
      <w:r w:rsidR="009E3A5C">
        <w:t>à</w:t>
      </w:r>
      <w:commentRangeEnd w:id="868"/>
      <w:r w:rsidR="00086D58">
        <w:rPr>
          <w:rStyle w:val="Refdecomentrio"/>
          <w:bCs w:val="0"/>
        </w:rPr>
        <w:commentReference w:id="868"/>
      </w:r>
      <w:r w:rsidR="009E3A5C">
        <w:t xml:space="preserve"> s</w:t>
      </w:r>
      <w:r w:rsidR="0068324A">
        <w:t xml:space="preserve">aída do </w:t>
      </w:r>
      <w:r w:rsidR="0068324A" w:rsidRPr="00086D58">
        <w:rPr>
          <w:highlight w:val="red"/>
          <w:rPrChange w:id="870" w:author="LBarros" w:date="2022-06-13T22:52:00Z">
            <w:rPr/>
          </w:rPrChange>
        </w:rPr>
        <w:t>painel</w:t>
      </w:r>
      <w:r w:rsidR="0068324A">
        <w:t xml:space="preserve"> e </w:t>
      </w:r>
      <w:r w:rsidR="00BD4104">
        <w:t>p</w:t>
      </w:r>
      <w:r w:rsidR="0068324A">
        <w:t>otência máxima para as c</w:t>
      </w:r>
      <w:r w:rsidR="00C52FF9">
        <w:t>ondições de operação</w:t>
      </w:r>
      <w:r w:rsidR="00AC3697">
        <w:t xml:space="preserve">, </w:t>
      </w:r>
      <w:r w:rsidR="00AC3697" w:rsidRPr="00086D58">
        <w:rPr>
          <w:highlight w:val="magenta"/>
          <w:rPrChange w:id="871" w:author="LBarros" w:date="2022-06-13T22:52:00Z">
            <w:rPr/>
          </w:rPrChange>
        </w:rPr>
        <w:t>c</w:t>
      </w:r>
      <w:r w:rsidR="000B2DC0" w:rsidRPr="00086D58">
        <w:rPr>
          <w:highlight w:val="magenta"/>
          <w:rPrChange w:id="872" w:author="LBarros" w:date="2022-06-13T22:52:00Z">
            <w:rPr/>
          </w:rPrChange>
        </w:rPr>
        <w:t>orrente</w:t>
      </w:r>
      <w:r w:rsidR="00AC3697">
        <w:t xml:space="preserve"> à saída do painel e </w:t>
      </w:r>
      <w:r w:rsidR="00AC3697" w:rsidRPr="00086D58">
        <w:rPr>
          <w:highlight w:val="magenta"/>
          <w:rPrChange w:id="873" w:author="LBarros" w:date="2022-06-13T22:52:00Z">
            <w:rPr/>
          </w:rPrChange>
        </w:rPr>
        <w:t>corrente</w:t>
      </w:r>
      <w:r w:rsidR="00AC3697">
        <w:t xml:space="preserve"> </w:t>
      </w:r>
      <w:r w:rsidR="00BD4104">
        <w:t>de referência</w:t>
      </w:r>
      <w:r w:rsidR="009E3A5C">
        <w:t xml:space="preserve">; (b) </w:t>
      </w:r>
      <w:proofErr w:type="spellStart"/>
      <w:r w:rsidR="009E3A5C">
        <w:rPr>
          <w:i/>
          <w:iCs/>
        </w:rPr>
        <w:t>Ripple</w:t>
      </w:r>
      <w:proofErr w:type="spellEnd"/>
      <w:r w:rsidR="009E3A5C">
        <w:rPr>
          <w:i/>
          <w:iCs/>
        </w:rPr>
        <w:t xml:space="preserve"> </w:t>
      </w:r>
      <w:r w:rsidR="009E3A5C">
        <w:t xml:space="preserve">da </w:t>
      </w:r>
      <w:r w:rsidR="009E3A5C" w:rsidRPr="00086D58">
        <w:rPr>
          <w:highlight w:val="magenta"/>
          <w:rPrChange w:id="874" w:author="LBarros" w:date="2022-06-13T22:52:00Z">
            <w:rPr/>
          </w:rPrChange>
        </w:rPr>
        <w:t>corrente</w:t>
      </w:r>
      <w:r w:rsidR="009E3A5C">
        <w:t xml:space="preserve"> de entrada.</w:t>
      </w:r>
      <w:bookmarkEnd w:id="867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1"/>
      </w:tblGrid>
      <w:tr w:rsidR="00CB4583" w14:paraId="5E1996EE" w14:textId="77777777" w:rsidTr="000277E7">
        <w:tc>
          <w:tcPr>
            <w:tcW w:w="9061" w:type="dxa"/>
            <w:vAlign w:val="center"/>
          </w:tcPr>
          <w:p w14:paraId="58F585C4" w14:textId="78201228" w:rsidR="00CB4583" w:rsidRDefault="005D7B50">
            <w:pPr>
              <w:pStyle w:val="PhDFigura"/>
              <w:spacing w:after="0"/>
              <w:pPrChange w:id="875" w:author="LBarros" w:date="2022-06-13T22:54:00Z">
                <w:pPr>
                  <w:pStyle w:val="PhDFigura"/>
                </w:pPr>
              </w:pPrChange>
            </w:pPr>
            <w:r w:rsidRPr="00D27CD0">
              <w:rPr>
                <w:noProof/>
              </w:rPr>
              <w:lastRenderedPageBreak/>
              <w:drawing>
                <wp:inline distT="0" distB="0" distL="0" distR="0" wp14:anchorId="016587EA" wp14:editId="2F1BC765">
                  <wp:extent cx="5040000" cy="2406376"/>
                  <wp:effectExtent l="0" t="0" r="8255" b="0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406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583" w14:paraId="5F5033B4" w14:textId="77777777" w:rsidTr="000277E7">
        <w:tc>
          <w:tcPr>
            <w:tcW w:w="9061" w:type="dxa"/>
          </w:tcPr>
          <w:p w14:paraId="16C0036D" w14:textId="77777777" w:rsidR="00CB4583" w:rsidRPr="005C7A8D" w:rsidRDefault="00CB4583">
            <w:pPr>
              <w:pStyle w:val="PhDCabealhoFiguras"/>
              <w:pPrChange w:id="876" w:author="LBarros" w:date="2022-06-13T22:54:00Z">
                <w:pPr>
                  <w:pStyle w:val="PhDCorpo"/>
                  <w:spacing w:after="0"/>
                  <w:contextualSpacing/>
                  <w:jc w:val="center"/>
                </w:pPr>
              </w:pPrChange>
            </w:pPr>
            <w:r w:rsidRPr="005C7A8D">
              <w:t>(a)</w:t>
            </w:r>
          </w:p>
        </w:tc>
      </w:tr>
      <w:tr w:rsidR="00CB4583" w14:paraId="7CA92224" w14:textId="77777777" w:rsidTr="000277E7">
        <w:tc>
          <w:tcPr>
            <w:tcW w:w="9061" w:type="dxa"/>
          </w:tcPr>
          <w:p w14:paraId="22DC68B1" w14:textId="0FA09330" w:rsidR="00CB4583" w:rsidRDefault="000930A1">
            <w:pPr>
              <w:pStyle w:val="PhDFigura"/>
              <w:spacing w:after="0"/>
              <w:pPrChange w:id="877" w:author="LBarros" w:date="2022-06-13T22:54:00Z">
                <w:pPr>
                  <w:pStyle w:val="PhDFigura"/>
                </w:pPr>
              </w:pPrChange>
            </w:pPr>
            <w:commentRangeStart w:id="878"/>
            <w:r>
              <w:rPr>
                <w:noProof/>
              </w:rPr>
              <w:drawing>
                <wp:inline distT="0" distB="0" distL="0" distR="0" wp14:anchorId="25FB9916" wp14:editId="26540ECC">
                  <wp:extent cx="5040000" cy="2289695"/>
                  <wp:effectExtent l="0" t="0" r="825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000" cy="2289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878"/>
            <w:r w:rsidR="00086D58">
              <w:rPr>
                <w:rStyle w:val="Refdecomentrio"/>
                <w:rFonts w:ascii="NewsGotT" w:hAnsi="NewsGotT"/>
                <w:bCs w:val="0"/>
              </w:rPr>
              <w:commentReference w:id="878"/>
            </w:r>
          </w:p>
        </w:tc>
      </w:tr>
      <w:tr w:rsidR="00CB4583" w14:paraId="4A228E09" w14:textId="77777777" w:rsidTr="000277E7">
        <w:tc>
          <w:tcPr>
            <w:tcW w:w="9061" w:type="dxa"/>
            <w:shd w:val="clear" w:color="auto" w:fill="FFFFFF" w:themeFill="background1"/>
          </w:tcPr>
          <w:p w14:paraId="7F8FC918" w14:textId="77777777" w:rsidR="00CB4583" w:rsidRDefault="00CB4583">
            <w:pPr>
              <w:pStyle w:val="PhDCabealhoFiguras"/>
              <w:pPrChange w:id="879" w:author="LBarros" w:date="2022-06-13T22:53:00Z">
                <w:pPr>
                  <w:pStyle w:val="PhDCorpo"/>
                  <w:keepNext/>
                  <w:spacing w:after="0"/>
                  <w:contextualSpacing/>
                  <w:jc w:val="center"/>
                </w:pPr>
              </w:pPrChange>
            </w:pPr>
            <w:commentRangeStart w:id="880"/>
            <w:r>
              <w:t>(b)</w:t>
            </w:r>
            <w:commentRangeEnd w:id="880"/>
            <w:r w:rsidR="00086D58">
              <w:rPr>
                <w:rStyle w:val="Refdecomentrio"/>
                <w:rFonts w:ascii="NewsGotT" w:eastAsia="Times New Roman" w:hAnsi="NewsGotT"/>
                <w:b w:val="0"/>
                <w:lang w:val="pt-PT" w:eastAsia="pt-PT"/>
              </w:rPr>
              <w:commentReference w:id="880"/>
            </w:r>
          </w:p>
        </w:tc>
      </w:tr>
    </w:tbl>
    <w:p w14:paraId="205F0970" w14:textId="414D4F9B" w:rsidR="00BD4104" w:rsidRPr="009E3A5C" w:rsidRDefault="00DC1523" w:rsidP="00BD4104">
      <w:pPr>
        <w:pStyle w:val="PhDLegendaFiguras"/>
      </w:pPr>
      <w:bookmarkStart w:id="881" w:name="_Ref100926857"/>
      <w:bookmarkStart w:id="882" w:name="_Toc105865354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3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9</w:t>
      </w:r>
      <w:r w:rsidR="00C94EE9">
        <w:rPr>
          <w:noProof/>
        </w:rPr>
        <w:fldChar w:fldCharType="end"/>
      </w:r>
      <w:bookmarkEnd w:id="881"/>
      <w:r>
        <w:t xml:space="preserve"> - </w:t>
      </w:r>
      <w:r w:rsidR="00BD4104">
        <w:t xml:space="preserve">Simulação do circuito para condições de operação </w:t>
      </w:r>
      <w:r w:rsidR="00BD5545">
        <w:t>variantes ao longo do tempo</w:t>
      </w:r>
      <w:r w:rsidR="00BD4104">
        <w:t xml:space="preserve"> (a) </w:t>
      </w:r>
      <w:r w:rsidR="00BD4104" w:rsidRPr="00086D58">
        <w:rPr>
          <w:highlight w:val="magenta"/>
          <w:rPrChange w:id="883" w:author="LBarros" w:date="2022-06-13T22:53:00Z">
            <w:rPr/>
          </w:rPrChange>
        </w:rPr>
        <w:t>Potência</w:t>
      </w:r>
      <w:r w:rsidR="00BD4104">
        <w:t xml:space="preserve"> à saída do painel e potência máxima para as condições de operação, </w:t>
      </w:r>
      <w:r w:rsidR="00BD4104" w:rsidRPr="00086D58">
        <w:rPr>
          <w:highlight w:val="magenta"/>
          <w:rPrChange w:id="884" w:author="LBarros" w:date="2022-06-13T22:53:00Z">
            <w:rPr/>
          </w:rPrChange>
        </w:rPr>
        <w:t>corrente</w:t>
      </w:r>
      <w:r w:rsidR="00BD4104">
        <w:t xml:space="preserve"> à saída do painel e corrente de referência; (b) </w:t>
      </w:r>
      <w:proofErr w:type="spellStart"/>
      <w:r w:rsidR="00BD4104">
        <w:rPr>
          <w:i/>
          <w:iCs/>
        </w:rPr>
        <w:t>Ripple</w:t>
      </w:r>
      <w:proofErr w:type="spellEnd"/>
      <w:r w:rsidR="00BD4104">
        <w:rPr>
          <w:i/>
          <w:iCs/>
        </w:rPr>
        <w:t xml:space="preserve"> </w:t>
      </w:r>
      <w:r w:rsidR="00BD4104">
        <w:t>da c</w:t>
      </w:r>
      <w:r w:rsidR="00BD4104" w:rsidRPr="00086D58">
        <w:rPr>
          <w:highlight w:val="magenta"/>
          <w:rPrChange w:id="885" w:author="LBarros" w:date="2022-06-13T22:53:00Z">
            <w:rPr/>
          </w:rPrChange>
        </w:rPr>
        <w:t>orrente</w:t>
      </w:r>
      <w:r w:rsidR="00BD4104">
        <w:t xml:space="preserve"> de entrada.</w:t>
      </w:r>
      <w:bookmarkEnd w:id="882"/>
    </w:p>
    <w:p w14:paraId="50BF88B4" w14:textId="78F9CC1A" w:rsidR="00206D56" w:rsidRDefault="00206D56" w:rsidP="00936528">
      <w:pPr>
        <w:pStyle w:val="PhDLegendaFiguras"/>
      </w:pPr>
    </w:p>
    <w:p w14:paraId="3C9FAD94" w14:textId="77777777" w:rsidR="00422B59" w:rsidRDefault="00422B59" w:rsidP="00206D56">
      <w:pPr>
        <w:pStyle w:val="PhDLegendaFiguras"/>
        <w:jc w:val="left"/>
      </w:pPr>
    </w:p>
    <w:p w14:paraId="7BD7A246" w14:textId="77777777" w:rsidR="0047600B" w:rsidRDefault="0047600B" w:rsidP="00206D56">
      <w:pPr>
        <w:pStyle w:val="PhDLegendaFiguras"/>
        <w:jc w:val="left"/>
      </w:pPr>
    </w:p>
    <w:p w14:paraId="6DB8078C" w14:textId="32E3BE33" w:rsidR="00422B59" w:rsidRDefault="00422B59" w:rsidP="00206D56">
      <w:pPr>
        <w:pStyle w:val="PhDLegendaFiguras"/>
        <w:jc w:val="left"/>
        <w:sectPr w:rsidR="00422B59" w:rsidSect="00481AA9">
          <w:headerReference w:type="even" r:id="rId75"/>
          <w:headerReference w:type="default" r:id="rId76"/>
          <w:headerReference w:type="first" r:id="rId77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54D2DA16" w14:textId="54A30A20" w:rsidR="00422B59" w:rsidRPr="00B66544" w:rsidRDefault="00422B59" w:rsidP="00422B59">
      <w:pPr>
        <w:pStyle w:val="Cabealho1"/>
      </w:pPr>
      <w:r w:rsidRPr="00B66544">
        <w:lastRenderedPageBreak/>
        <w:br/>
      </w:r>
      <w:r w:rsidRPr="00B66544">
        <w:br/>
      </w:r>
      <w:bookmarkStart w:id="886" w:name="_Toc105865317"/>
      <w:r w:rsidR="00EB4644">
        <w:t>Protótipo Escala Reduzida</w:t>
      </w:r>
      <w:bookmarkEnd w:id="886"/>
    </w:p>
    <w:p w14:paraId="7506EFA4" w14:textId="6F967E9C" w:rsidR="00284938" w:rsidRDefault="00284938" w:rsidP="00284938">
      <w:pPr>
        <w:pStyle w:val="Cabealho2"/>
      </w:pPr>
      <w:bookmarkStart w:id="887" w:name="_Toc105865318"/>
      <w:r>
        <w:t>Introdução</w:t>
      </w:r>
      <w:bookmarkEnd w:id="887"/>
    </w:p>
    <w:p w14:paraId="793C877F" w14:textId="60ACA871" w:rsidR="0050037F" w:rsidRDefault="00020780" w:rsidP="00020780">
      <w:pPr>
        <w:pStyle w:val="PhDCorpo"/>
      </w:pPr>
      <w:r>
        <w:tab/>
        <w:t xml:space="preserve">Neste capítulo é descrito o processo de desenvolvimento e implementação do conversor </w:t>
      </w:r>
      <w:proofErr w:type="spellStart"/>
      <w:r w:rsidRPr="00020780">
        <w:rPr>
          <w:i/>
          <w:iCs/>
        </w:rPr>
        <w:t>interleaved</w:t>
      </w:r>
      <w:proofErr w:type="spellEnd"/>
      <w:r>
        <w:t xml:space="preserve"> do tipo </w:t>
      </w:r>
      <w:proofErr w:type="spellStart"/>
      <w:r w:rsidRPr="00020780">
        <w:rPr>
          <w:i/>
          <w:iCs/>
        </w:rPr>
        <w:t>boost</w:t>
      </w:r>
      <w:proofErr w:type="spellEnd"/>
      <w:r>
        <w:t xml:space="preserve"> com dois braços</w:t>
      </w:r>
      <w:r w:rsidR="002A12DC">
        <w:t xml:space="preserve"> com </w:t>
      </w:r>
      <w:r w:rsidR="00AD6F57">
        <w:t>redução de escala de 10:1 comparativamente</w:t>
      </w:r>
      <w:r w:rsidR="002A12DC">
        <w:t xml:space="preserve"> com as especificações do </w:t>
      </w:r>
      <w:commentRangeStart w:id="888"/>
      <w:r w:rsidR="002A12DC">
        <w:t>projeto Mega Solar</w:t>
      </w:r>
      <w:commentRangeEnd w:id="888"/>
      <w:r w:rsidR="00086D58">
        <w:rPr>
          <w:rStyle w:val="Refdecomentrio"/>
          <w:rFonts w:eastAsia="Times New Roman"/>
          <w:lang w:eastAsia="pt-PT"/>
        </w:rPr>
        <w:commentReference w:id="888"/>
      </w:r>
      <w:r w:rsidR="002A12DC">
        <w:t xml:space="preserve">. </w:t>
      </w:r>
      <w:r w:rsidR="00AD6F57">
        <w:t>A</w:t>
      </w:r>
      <w:r w:rsidR="009800B9">
        <w:t xml:space="preserve">s especificações do protótipo </w:t>
      </w:r>
      <w:r w:rsidR="00AD6F57">
        <w:t>são apresentadas</w:t>
      </w:r>
      <w:r w:rsidR="009800B9">
        <w:t xml:space="preserve"> na </w:t>
      </w:r>
      <w:r w:rsidR="009800B9">
        <w:fldChar w:fldCharType="begin"/>
      </w:r>
      <w:r w:rsidR="009800B9">
        <w:instrText xml:space="preserve"> REF _Ref102831968 \h </w:instrText>
      </w:r>
      <w:r w:rsidR="009800B9">
        <w:fldChar w:fldCharType="separate"/>
      </w:r>
      <w:r w:rsidR="007B4FE1">
        <w:t xml:space="preserve">Tabela </w:t>
      </w:r>
      <w:r w:rsidR="007B4FE1">
        <w:rPr>
          <w:noProof/>
        </w:rPr>
        <w:t>4</w:t>
      </w:r>
      <w:r w:rsidR="007B4FE1">
        <w:t>.</w:t>
      </w:r>
      <w:r w:rsidR="007B4FE1">
        <w:rPr>
          <w:noProof/>
        </w:rPr>
        <w:t>1</w:t>
      </w:r>
      <w:r w:rsidR="009800B9">
        <w:fldChar w:fldCharType="end"/>
      </w:r>
      <w:r w:rsidR="009800B9">
        <w:t>. É importante referir q</w:t>
      </w:r>
      <w:r w:rsidR="005D5592">
        <w:t xml:space="preserve">ue </w:t>
      </w:r>
      <w:del w:id="889" w:author="LBarros" w:date="2022-06-13T22:55:00Z">
        <w:r w:rsidR="006D782C" w:rsidDel="00086D58">
          <w:delText>n</w:delText>
        </w:r>
      </w:del>
      <w:r w:rsidR="006D782C">
        <w:t xml:space="preserve">a escolha </w:t>
      </w:r>
      <w:del w:id="890" w:author="LBarros" w:date="2022-06-13T22:56:00Z">
        <w:r w:rsidR="006D782C" w:rsidDel="00086D58">
          <w:delText xml:space="preserve">do </w:delText>
        </w:r>
      </w:del>
      <w:ins w:id="891" w:author="LBarros" w:date="2022-06-13T22:56:00Z">
        <w:r w:rsidR="00086D58">
          <w:t xml:space="preserve">de algum </w:t>
        </w:r>
      </w:ins>
      <w:r w:rsidR="006D782C">
        <w:t xml:space="preserve">material foi </w:t>
      </w:r>
      <w:ins w:id="892" w:author="LBarros" w:date="2022-06-13T22:55:00Z">
        <w:r w:rsidR="00086D58">
          <w:t xml:space="preserve">também </w:t>
        </w:r>
      </w:ins>
      <w:del w:id="893" w:author="LBarros" w:date="2022-06-13T22:55:00Z">
        <w:r w:rsidR="006D782C" w:rsidDel="00086D58">
          <w:delText xml:space="preserve">tido </w:delText>
        </w:r>
      </w:del>
      <w:ins w:id="894" w:author="LBarros" w:date="2022-06-13T22:55:00Z">
        <w:r w:rsidR="00086D58">
          <w:t>influenciada pela sua disponibilidade</w:t>
        </w:r>
      </w:ins>
      <w:del w:id="895" w:author="LBarros" w:date="2022-06-13T22:55:00Z">
        <w:r w:rsidR="006D782C" w:rsidDel="00086D58">
          <w:delText>em conta o que estava disponível</w:delText>
        </w:r>
      </w:del>
      <w:r w:rsidR="006D782C">
        <w:t xml:space="preserve"> no laboratório do GEPE</w:t>
      </w:r>
      <w:r w:rsidR="000A0F12">
        <w:t xml:space="preserve">, nomeadamente a bobina de 6 </w:t>
      </w:r>
      <w:proofErr w:type="spellStart"/>
      <w:r w:rsidR="000A0F12">
        <w:t>mH</w:t>
      </w:r>
      <w:proofErr w:type="spellEnd"/>
      <w:r w:rsidR="000A0F12">
        <w:t xml:space="preserve"> e o condensador de </w:t>
      </w:r>
      <w:r w:rsidR="00EE5B8A">
        <w:t>20</w:t>
      </w:r>
      <w:r w:rsidR="000A0F12">
        <w:t xml:space="preserve"> </w:t>
      </w:r>
      <w:r w:rsidR="004A1EB2">
        <w:t>µ</w:t>
      </w:r>
      <w:r w:rsidR="000A0F12">
        <w:t>F.</w:t>
      </w:r>
      <w:r w:rsidR="008D4613">
        <w:t xml:space="preserve"> </w:t>
      </w:r>
    </w:p>
    <w:p w14:paraId="1204E0D9" w14:textId="440E87F1" w:rsidR="009800B9" w:rsidRDefault="009800B9" w:rsidP="009800B9">
      <w:pPr>
        <w:pStyle w:val="PhDLegendaTabela"/>
      </w:pPr>
      <w:bookmarkStart w:id="896" w:name="_Ref102831968"/>
      <w:bookmarkStart w:id="897" w:name="_Toc105865388"/>
      <w:r>
        <w:t xml:space="preserve">Tabela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>
        <w:t>.</w:t>
      </w:r>
      <w:r w:rsidR="00C94EE9">
        <w:fldChar w:fldCharType="begin"/>
      </w:r>
      <w:r w:rsidR="00C94EE9">
        <w:instrText xml:space="preserve"> SEQ Tabela \* ARABIC \s 1 </w:instrText>
      </w:r>
      <w:r w:rsidR="00C94EE9">
        <w:fldChar w:fldCharType="separate"/>
      </w:r>
      <w:r w:rsidR="007B4FE1">
        <w:rPr>
          <w:noProof/>
        </w:rPr>
        <w:t>1</w:t>
      </w:r>
      <w:r w:rsidR="00C94EE9">
        <w:rPr>
          <w:noProof/>
        </w:rPr>
        <w:fldChar w:fldCharType="end"/>
      </w:r>
      <w:bookmarkEnd w:id="896"/>
      <w:r>
        <w:t xml:space="preserve"> - Especificações do protótipo.</w:t>
      </w:r>
      <w:bookmarkEnd w:id="897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1843"/>
      </w:tblGrid>
      <w:tr w:rsidR="009800B9" w:rsidRPr="007D067F" w14:paraId="416D4F1A" w14:textId="77777777" w:rsidTr="00985757">
        <w:trPr>
          <w:jc w:val="center"/>
        </w:trPr>
        <w:tc>
          <w:tcPr>
            <w:tcW w:w="4531" w:type="dxa"/>
            <w:shd w:val="clear" w:color="auto" w:fill="D0CECE"/>
          </w:tcPr>
          <w:p w14:paraId="35FA3D39" w14:textId="77777777" w:rsidR="009800B9" w:rsidRPr="007D067F" w:rsidRDefault="009800B9" w:rsidP="00985757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Tensão nominal de entrada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pt-PT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t-PT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t-PT"/>
                    </w:rPr>
                    <m:t>N_in</m:t>
                  </m:r>
                </m:sub>
              </m:sSub>
            </m:oMath>
            <w:r w:rsidRPr="007D067F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5C0B8800" w14:textId="6762546E" w:rsidR="009800B9" w:rsidRPr="007D067F" w:rsidRDefault="009800B9" w:rsidP="00985757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120 V</w:t>
            </w:r>
          </w:p>
        </w:tc>
      </w:tr>
      <w:tr w:rsidR="009800B9" w:rsidRPr="007D067F" w14:paraId="18B7F0B1" w14:textId="77777777" w:rsidTr="00985757">
        <w:trPr>
          <w:jc w:val="center"/>
        </w:trPr>
        <w:tc>
          <w:tcPr>
            <w:tcW w:w="4531" w:type="dxa"/>
            <w:shd w:val="clear" w:color="auto" w:fill="D0CECE"/>
          </w:tcPr>
          <w:p w14:paraId="19806FE4" w14:textId="77777777" w:rsidR="009800B9" w:rsidRPr="007D067F" w:rsidRDefault="009800B9" w:rsidP="00985757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Tensão de entrada de circuito aberto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pt-PT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t-PT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t-PT"/>
                    </w:rPr>
                    <m:t>CA_in</m:t>
                  </m:r>
                </m:sub>
              </m:sSub>
            </m:oMath>
            <w:r w:rsidRPr="007D067F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6F513054" w14:textId="424DF659" w:rsidR="009800B9" w:rsidRPr="007D067F" w:rsidRDefault="009800B9" w:rsidP="00985757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150 V</w:t>
            </w:r>
          </w:p>
        </w:tc>
      </w:tr>
      <w:tr w:rsidR="009800B9" w:rsidRPr="007D067F" w14:paraId="654F6B78" w14:textId="77777777" w:rsidTr="00985757">
        <w:trPr>
          <w:jc w:val="center"/>
        </w:trPr>
        <w:tc>
          <w:tcPr>
            <w:tcW w:w="4531" w:type="dxa"/>
            <w:shd w:val="clear" w:color="auto" w:fill="D0CECE"/>
          </w:tcPr>
          <w:p w14:paraId="6399789C" w14:textId="77777777" w:rsidR="009800B9" w:rsidRPr="007D067F" w:rsidRDefault="009800B9" w:rsidP="00985757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Corrente de entrada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pt-PT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t-PT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pt-PT"/>
                    </w:rPr>
                    <m:t>in</m:t>
                  </m:r>
                </m:sub>
              </m:sSub>
              <m:r>
                <w:rPr>
                  <w:rFonts w:ascii="Cambria Math" w:hAnsi="Cambria Math"/>
                  <w:lang w:val="pt-PT"/>
                </w:rPr>
                <m:t>)</m:t>
              </m:r>
            </m:oMath>
          </w:p>
        </w:tc>
        <w:tc>
          <w:tcPr>
            <w:tcW w:w="1843" w:type="dxa"/>
          </w:tcPr>
          <w:p w14:paraId="11B4EF5D" w14:textId="77777777" w:rsidR="009800B9" w:rsidRPr="007D067F" w:rsidRDefault="009800B9" w:rsidP="00985757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1</w:t>
            </w:r>
            <w:r>
              <w:rPr>
                <w:rFonts w:ascii="NewsGotT" w:hAnsi="NewsGotT"/>
                <w:lang w:val="pt-PT"/>
              </w:rPr>
              <w:t>2</w:t>
            </w:r>
            <w:r w:rsidRPr="007D067F">
              <w:rPr>
                <w:rFonts w:ascii="NewsGotT" w:hAnsi="NewsGotT"/>
                <w:lang w:val="pt-PT"/>
              </w:rPr>
              <w:t xml:space="preserve"> A</w:t>
            </w:r>
          </w:p>
        </w:tc>
      </w:tr>
      <w:tr w:rsidR="009800B9" w:rsidRPr="007D067F" w14:paraId="276AC5B6" w14:textId="77777777" w:rsidTr="00985757">
        <w:trPr>
          <w:jc w:val="center"/>
        </w:trPr>
        <w:tc>
          <w:tcPr>
            <w:tcW w:w="4531" w:type="dxa"/>
            <w:shd w:val="clear" w:color="auto" w:fill="D0CECE"/>
          </w:tcPr>
          <w:p w14:paraId="32DACCA3" w14:textId="77777777" w:rsidR="009800B9" w:rsidRPr="007D067F" w:rsidRDefault="009800B9" w:rsidP="00985757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Tensão de saída no barramento CC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pt-PT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t-PT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t-PT"/>
                    </w:rPr>
                    <m:t>out</m:t>
                  </m:r>
                </m:sub>
              </m:sSub>
            </m:oMath>
            <w:r w:rsidRPr="007D067F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0EE94E3A" w14:textId="43F08DDF" w:rsidR="009800B9" w:rsidRPr="007D067F" w:rsidRDefault="009800B9" w:rsidP="00985757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200 V</w:t>
            </w:r>
          </w:p>
        </w:tc>
      </w:tr>
      <w:tr w:rsidR="002C3BE0" w:rsidRPr="00247C77" w14:paraId="284521EA" w14:textId="77777777" w:rsidTr="00985757">
        <w:trPr>
          <w:jc w:val="center"/>
        </w:trPr>
        <w:tc>
          <w:tcPr>
            <w:tcW w:w="4531" w:type="dxa"/>
            <w:shd w:val="clear" w:color="auto" w:fill="D0CECE"/>
          </w:tcPr>
          <w:p w14:paraId="64042D8B" w14:textId="3B06BB8B" w:rsidR="002C3BE0" w:rsidRPr="002C3BE0" w:rsidRDefault="002C3BE0" w:rsidP="00985757">
            <w:pPr>
              <w:spacing w:before="60" w:after="60" w:line="259" w:lineRule="auto"/>
              <w:rPr>
                <w:rFonts w:ascii="NewsGotT" w:hAnsi="NewsGotT"/>
              </w:rPr>
            </w:pPr>
            <w:proofErr w:type="spellStart"/>
            <w:r w:rsidRPr="002C3BE0">
              <w:rPr>
                <w:rFonts w:ascii="NewsGotT" w:hAnsi="NewsGotT"/>
              </w:rPr>
              <w:t>Bob</w:t>
            </w:r>
            <w:r>
              <w:rPr>
                <w:rFonts w:ascii="NewsGotT" w:hAnsi="NewsGotT"/>
              </w:rPr>
              <w:t>ina</w:t>
            </w:r>
            <w:proofErr w:type="spellEnd"/>
            <w:r>
              <w:rPr>
                <w:rFonts w:ascii="NewsGotT" w:hAnsi="NewsGotT"/>
              </w:rPr>
              <w:t xml:space="preserve"> (L)</w:t>
            </w:r>
          </w:p>
        </w:tc>
        <w:tc>
          <w:tcPr>
            <w:tcW w:w="1843" w:type="dxa"/>
          </w:tcPr>
          <w:p w14:paraId="0F5418B9" w14:textId="111F11C7" w:rsidR="002C3BE0" w:rsidRDefault="002C3BE0" w:rsidP="00985757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 xml:space="preserve">6 </w:t>
            </w:r>
            <w:proofErr w:type="spellStart"/>
            <w:r>
              <w:rPr>
                <w:rFonts w:ascii="NewsGotT" w:hAnsi="NewsGotT"/>
              </w:rPr>
              <w:t>mH</w:t>
            </w:r>
            <w:proofErr w:type="spellEnd"/>
          </w:p>
        </w:tc>
      </w:tr>
      <w:tr w:rsidR="008D4613" w:rsidRPr="00247C77" w14:paraId="78465E9A" w14:textId="77777777" w:rsidTr="00985757">
        <w:trPr>
          <w:jc w:val="center"/>
        </w:trPr>
        <w:tc>
          <w:tcPr>
            <w:tcW w:w="4531" w:type="dxa"/>
            <w:shd w:val="clear" w:color="auto" w:fill="D0CECE"/>
          </w:tcPr>
          <w:p w14:paraId="10BEA5CF" w14:textId="14A11B87" w:rsidR="008D4613" w:rsidRPr="002C3BE0" w:rsidRDefault="008D4613" w:rsidP="00985757">
            <w:pPr>
              <w:spacing w:before="60" w:after="60" w:line="259" w:lineRule="auto"/>
              <w:rPr>
                <w:rFonts w:ascii="NewsGotT" w:hAnsi="NewsGotT"/>
              </w:rPr>
            </w:pPr>
            <w:proofErr w:type="spellStart"/>
            <w:r>
              <w:rPr>
                <w:rFonts w:ascii="NewsGotT" w:hAnsi="NewsGotT"/>
              </w:rPr>
              <w:t>Condensador</w:t>
            </w:r>
            <w:proofErr w:type="spellEnd"/>
            <w:r>
              <w:rPr>
                <w:rFonts w:ascii="NewsGotT" w:hAnsi="NewsGotT"/>
              </w:rPr>
              <w:t xml:space="preserve"> (C)</w:t>
            </w:r>
          </w:p>
        </w:tc>
        <w:tc>
          <w:tcPr>
            <w:tcW w:w="1843" w:type="dxa"/>
          </w:tcPr>
          <w:p w14:paraId="7CEBAC85" w14:textId="76E712A5" w:rsidR="008D4613" w:rsidRDefault="008D4613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 xml:space="preserve">20 </w:t>
            </w:r>
            <w:ins w:id="898" w:author="LBarros" w:date="2022-06-13T22:56:00Z">
              <w:r w:rsidR="00086D58">
                <w:t>µ</w:t>
              </w:r>
            </w:ins>
            <w:del w:id="899" w:author="LBarros" w:date="2022-06-13T22:56:00Z">
              <w:r w:rsidDel="00086D58">
                <w:rPr>
                  <w:rFonts w:ascii="NewsGotT" w:hAnsi="NewsGotT"/>
                </w:rPr>
                <w:delText>u</w:delText>
              </w:r>
            </w:del>
            <w:r>
              <w:rPr>
                <w:rFonts w:ascii="NewsGotT" w:hAnsi="NewsGotT"/>
              </w:rPr>
              <w:t>F</w:t>
            </w:r>
          </w:p>
        </w:tc>
      </w:tr>
    </w:tbl>
    <w:p w14:paraId="7EAFB686" w14:textId="59F2321C" w:rsidR="009800B9" w:rsidRDefault="008D4613" w:rsidP="008D4613">
      <w:pPr>
        <w:pStyle w:val="PhDCorpoTextoDepoisTabela"/>
      </w:pPr>
      <w:r>
        <w:tab/>
        <w:t xml:space="preserve">Adotando um valor de </w:t>
      </w:r>
      <w:proofErr w:type="spellStart"/>
      <w:r>
        <w:rPr>
          <w:i/>
          <w:iCs/>
        </w:rPr>
        <w:t>r</w:t>
      </w:r>
      <w:r w:rsidRPr="00247C77">
        <w:rPr>
          <w:i/>
          <w:iCs/>
        </w:rPr>
        <w:t>ipple</w:t>
      </w:r>
      <w:proofErr w:type="spellEnd"/>
      <w:r>
        <w:t xml:space="preserve"> </w:t>
      </w:r>
      <w:r w:rsidR="00574493">
        <w:t xml:space="preserve">máximo </w:t>
      </w:r>
      <w:r>
        <w:t>da corrente de entrada (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IN</m:t>
            </m:r>
          </m:sub>
        </m:sSub>
      </m:oMath>
      <w:r w:rsidRPr="004379B8">
        <w:t>)</w:t>
      </w:r>
      <w:r w:rsidR="00574493">
        <w:t xml:space="preserve"> de 10 %, o valor mínimo para a frequência de comutação </w:t>
      </w:r>
      <w:r w:rsidR="00FA1124">
        <w:t xml:space="preserve">é </w:t>
      </w:r>
      <w:r w:rsidR="00F708E0">
        <w:t>3,3 kHz</w:t>
      </w:r>
      <w:r w:rsidR="003A0E9D">
        <w:t xml:space="preserve">, equações </w:t>
      </w:r>
      <w:r w:rsidR="003A0E9D">
        <w:fldChar w:fldCharType="begin"/>
      </w:r>
      <w:r w:rsidR="003A0E9D">
        <w:instrText xml:space="preserve"> REF _Ref102833593 \h </w:instrText>
      </w:r>
      <w:r w:rsidR="003A0E9D">
        <w:fldChar w:fldCharType="separate"/>
      </w:r>
      <w:r w:rsidR="007B4FE1" w:rsidRPr="00B66544">
        <w:t>(</w:t>
      </w:r>
      <w:r w:rsidR="007B4FE1">
        <w:rPr>
          <w:noProof/>
        </w:rPr>
        <w:t>4</w:t>
      </w:r>
      <w:r w:rsidR="007B4FE1">
        <w:t>.</w:t>
      </w:r>
      <w:r w:rsidR="007B4FE1">
        <w:rPr>
          <w:noProof/>
        </w:rPr>
        <w:t>1</w:t>
      </w:r>
      <w:r w:rsidR="003A0E9D">
        <w:fldChar w:fldCharType="end"/>
      </w:r>
      <w:r w:rsidR="003A0E9D">
        <w:t xml:space="preserve">) a </w:t>
      </w:r>
      <w:r w:rsidR="003A0E9D">
        <w:fldChar w:fldCharType="begin"/>
      </w:r>
      <w:r w:rsidR="003A0E9D">
        <w:instrText xml:space="preserve"> REF _Ref102833595 \h </w:instrText>
      </w:r>
      <w:r w:rsidR="003A0E9D">
        <w:fldChar w:fldCharType="separate"/>
      </w:r>
      <w:r w:rsidR="007B4FE1" w:rsidRPr="00B66544">
        <w:t>(</w:t>
      </w:r>
      <w:r w:rsidR="007B4FE1">
        <w:rPr>
          <w:noProof/>
        </w:rPr>
        <w:t>4</w:t>
      </w:r>
      <w:r w:rsidR="007B4FE1">
        <w:t>.</w:t>
      </w:r>
      <w:r w:rsidR="007B4FE1">
        <w:rPr>
          <w:noProof/>
        </w:rPr>
        <w:t>3</w:t>
      </w:r>
      <w:r w:rsidR="003A0E9D">
        <w:fldChar w:fldCharType="end"/>
      </w:r>
      <w:r w:rsidR="003A0E9D">
        <w:t>)</w:t>
      </w:r>
      <w:r w:rsidR="00F708E0">
        <w:t xml:space="preserve">. </w:t>
      </w:r>
      <w:r w:rsidR="00FB6E61">
        <w:t>Sendo este</w:t>
      </w:r>
      <w:r w:rsidR="0093297D">
        <w:t xml:space="preserve"> valor </w:t>
      </w:r>
      <w:r w:rsidR="00FB6E61">
        <w:t>relativamente</w:t>
      </w:r>
      <w:r w:rsidR="0093297D">
        <w:t xml:space="preserve"> </w:t>
      </w:r>
      <w:r w:rsidR="00B550B3">
        <w:t>baixo optou</w:t>
      </w:r>
      <w:r w:rsidR="00E34BD5">
        <w:noBreakHyphen/>
      </w:r>
      <w:r w:rsidR="00B550B3">
        <w:t>se por definir uma frequência de 20 kHz</w:t>
      </w:r>
      <w:r w:rsidR="00AF0BA3">
        <w:t xml:space="preserve">, resultando num </w:t>
      </w:r>
      <w:proofErr w:type="spellStart"/>
      <w:r w:rsidR="00AF0BA3" w:rsidRPr="00AF0BA3">
        <w:rPr>
          <w:i/>
          <w:iCs/>
        </w:rPr>
        <w:t>ripple</w:t>
      </w:r>
      <w:proofErr w:type="spellEnd"/>
      <w:r w:rsidR="00AF0BA3">
        <w:t xml:space="preserve"> de </w:t>
      </w:r>
      <w:r w:rsidR="00257426">
        <w:t>1,7 %</w:t>
      </w:r>
      <w:r w:rsidR="003A0E9D">
        <w:t>.</w:t>
      </w:r>
    </w:p>
    <w:tbl>
      <w:tblPr>
        <w:tblStyle w:val="Tabelacomgrelha"/>
        <w:tblpPr w:leftFromText="141" w:rightFromText="141" w:vertAnchor="text" w:horzAnchor="margin" w:tblpY="232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0"/>
        <w:gridCol w:w="7280"/>
        <w:gridCol w:w="950"/>
      </w:tblGrid>
      <w:tr w:rsidR="006B302C" w:rsidRPr="00B66544" w14:paraId="374D46D2" w14:textId="77777777" w:rsidTr="00F708E0">
        <w:tc>
          <w:tcPr>
            <w:tcW w:w="850" w:type="dxa"/>
            <w:vAlign w:val="center"/>
          </w:tcPr>
          <w:p w14:paraId="59C88F35" w14:textId="77777777" w:rsidR="006B302C" w:rsidRPr="00322AC6" w:rsidRDefault="006B302C" w:rsidP="00985757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7E2AD086" w14:textId="014233C9" w:rsidR="006B302C" w:rsidRPr="00BF4DE7" w:rsidRDefault="00C94EE9" w:rsidP="00985757">
            <w:pPr>
              <w:pStyle w:val="PhDEquao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 </m:t>
                    </m:r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 </m:t>
                    </m:r>
                    <m:r>
                      <w:rPr>
                        <w:rFonts w:ascii="Cambria Math" w:hAnsi="Cambria Math"/>
                      </w:rPr>
                      <m:t>D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 N 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1,</m:t>
                        </m:r>
                        <m: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 ⇔</m:t>
                </m:r>
              </m:oMath>
            </m:oMathPara>
          </w:p>
        </w:tc>
        <w:tc>
          <w:tcPr>
            <w:tcW w:w="850" w:type="dxa"/>
            <w:vAlign w:val="center"/>
          </w:tcPr>
          <w:p w14:paraId="4B8E9093" w14:textId="68C84571" w:rsidR="006B302C" w:rsidRPr="00E94048" w:rsidRDefault="006B302C" w:rsidP="00985757">
            <w:pPr>
              <w:pStyle w:val="PhDEquao"/>
              <w:spacing w:after="0" w:line="360" w:lineRule="auto"/>
            </w:pPr>
            <w:bookmarkStart w:id="900" w:name="_Ref102833593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7B4FE1">
              <w:rPr>
                <w:rFonts w:ascii="NewsGotT" w:hAnsi="NewsGotT"/>
                <w:noProof/>
              </w:rPr>
              <w:t>4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7B4FE1">
              <w:rPr>
                <w:rFonts w:ascii="NewsGotT" w:hAnsi="NewsGotT"/>
                <w:noProof/>
              </w:rPr>
              <w:t>1</w:t>
            </w:r>
            <w:r>
              <w:rPr>
                <w:rFonts w:ascii="NewsGotT" w:hAnsi="NewsGotT"/>
              </w:rPr>
              <w:fldChar w:fldCharType="end"/>
            </w:r>
            <w:bookmarkEnd w:id="900"/>
            <w:r>
              <w:rPr>
                <w:rFonts w:ascii="NewsGotT" w:hAnsi="NewsGotT"/>
              </w:rPr>
              <w:t>)</w:t>
            </w:r>
          </w:p>
        </w:tc>
      </w:tr>
      <w:tr w:rsidR="006B302C" w:rsidRPr="00B66544" w14:paraId="60DBBE96" w14:textId="77777777" w:rsidTr="00F708E0">
        <w:tc>
          <w:tcPr>
            <w:tcW w:w="850" w:type="dxa"/>
            <w:vAlign w:val="center"/>
          </w:tcPr>
          <w:p w14:paraId="2AA2C3F3" w14:textId="77777777" w:rsidR="006B302C" w:rsidRPr="00322AC6" w:rsidRDefault="006B302C" w:rsidP="00985757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41441D11" w14:textId="5D9D401A" w:rsidR="006B302C" w:rsidRPr="00BF4DE7" w:rsidRDefault="00590901" w:rsidP="00985757">
            <w:pPr>
              <w:pStyle w:val="PhDEquao"/>
            </w:pPr>
            <m:oMathPara>
              <m:oMath>
                <m: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 </m:t>
                    </m:r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120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 0,4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0,006 2 0,1 12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⇔</m:t>
                </m:r>
              </m:oMath>
            </m:oMathPara>
          </w:p>
        </w:tc>
        <w:tc>
          <w:tcPr>
            <w:tcW w:w="850" w:type="dxa"/>
            <w:vAlign w:val="center"/>
          </w:tcPr>
          <w:p w14:paraId="6D1BDC35" w14:textId="511E353C" w:rsidR="006B302C" w:rsidRPr="00E94048" w:rsidRDefault="006B302C" w:rsidP="00985757">
            <w:pPr>
              <w:pStyle w:val="PhDEquao"/>
              <w:spacing w:after="0" w:line="360" w:lineRule="auto"/>
            </w:pPr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7B4FE1">
              <w:rPr>
                <w:rFonts w:ascii="NewsGotT" w:hAnsi="NewsGotT"/>
                <w:noProof/>
              </w:rPr>
              <w:t>4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7B4FE1">
              <w:rPr>
                <w:rFonts w:ascii="NewsGotT" w:hAnsi="NewsGotT"/>
                <w:noProof/>
              </w:rPr>
              <w:t>2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)</w:t>
            </w:r>
          </w:p>
        </w:tc>
      </w:tr>
      <w:tr w:rsidR="006B302C" w:rsidRPr="00B66544" w14:paraId="637FE264" w14:textId="77777777" w:rsidTr="00F708E0">
        <w:tc>
          <w:tcPr>
            <w:tcW w:w="850" w:type="dxa"/>
            <w:vAlign w:val="center"/>
          </w:tcPr>
          <w:p w14:paraId="692B5888" w14:textId="77777777" w:rsidR="006B302C" w:rsidRPr="00322AC6" w:rsidRDefault="006B302C" w:rsidP="00985757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3EF043A8" w14:textId="74B11F20" w:rsidR="006B302C" w:rsidRPr="00E94048" w:rsidRDefault="00C94EE9" w:rsidP="00985757">
            <w:pPr>
              <w:pStyle w:val="PhDEquao"/>
              <w:spacing w:after="0" w:line="360" w:lineRule="auto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⇔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 </m:t>
                    </m:r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=3333,3 Hz</m:t>
                </m:r>
              </m:oMath>
            </m:oMathPara>
          </w:p>
        </w:tc>
        <w:tc>
          <w:tcPr>
            <w:tcW w:w="850" w:type="dxa"/>
            <w:vAlign w:val="center"/>
          </w:tcPr>
          <w:p w14:paraId="22604D3D" w14:textId="469CDFD9" w:rsidR="006B302C" w:rsidRPr="00E94048" w:rsidRDefault="006B302C" w:rsidP="00985757">
            <w:pPr>
              <w:pStyle w:val="PhDEquao"/>
              <w:spacing w:after="0" w:line="360" w:lineRule="auto"/>
            </w:pPr>
            <w:bookmarkStart w:id="901" w:name="_Ref102833595"/>
            <w:commentRangeStart w:id="902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7B4FE1">
              <w:rPr>
                <w:rFonts w:ascii="NewsGotT" w:hAnsi="NewsGotT"/>
                <w:noProof/>
              </w:rPr>
              <w:t>4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7B4FE1">
              <w:rPr>
                <w:rFonts w:ascii="NewsGotT" w:hAnsi="NewsGotT"/>
                <w:noProof/>
              </w:rPr>
              <w:t>3</w:t>
            </w:r>
            <w:r>
              <w:rPr>
                <w:rFonts w:ascii="NewsGotT" w:hAnsi="NewsGotT"/>
              </w:rPr>
              <w:fldChar w:fldCharType="end"/>
            </w:r>
            <w:bookmarkEnd w:id="901"/>
            <w:r>
              <w:rPr>
                <w:rFonts w:ascii="NewsGotT" w:hAnsi="NewsGotT"/>
              </w:rPr>
              <w:t>)</w:t>
            </w:r>
            <w:commentRangeEnd w:id="902"/>
            <w:r w:rsidR="00086D58">
              <w:rPr>
                <w:rStyle w:val="Refdecomentrio"/>
                <w:rFonts w:ascii="NewsGotT" w:hAnsi="NewsGotT"/>
              </w:rPr>
              <w:commentReference w:id="902"/>
            </w:r>
          </w:p>
        </w:tc>
      </w:tr>
    </w:tbl>
    <w:p w14:paraId="6B3F9DB6" w14:textId="4A63620D" w:rsidR="0035795A" w:rsidRDefault="000979D2" w:rsidP="002C2124">
      <w:pPr>
        <w:pStyle w:val="Cabealho2"/>
      </w:pPr>
      <w:r>
        <w:lastRenderedPageBreak/>
        <w:tab/>
      </w:r>
      <w:bookmarkStart w:id="903" w:name="_Toc105865319"/>
      <w:r w:rsidR="0035795A">
        <w:t>Simulações</w:t>
      </w:r>
      <w:bookmarkEnd w:id="903"/>
    </w:p>
    <w:p w14:paraId="30E2D5B2" w14:textId="1CB0CCF5" w:rsidR="00680A17" w:rsidRDefault="0035795A" w:rsidP="002C2124">
      <w:pPr>
        <w:pStyle w:val="PhDCorpo"/>
      </w:pPr>
      <w:r>
        <w:tab/>
      </w:r>
      <w:r w:rsidR="0046452C">
        <w:t xml:space="preserve">O modelo de simulação usado foi o mesmo da </w:t>
      </w:r>
      <w:r w:rsidR="0046452C">
        <w:fldChar w:fldCharType="begin"/>
      </w:r>
      <w:r w:rsidR="0046452C">
        <w:instrText xml:space="preserve"> REF _Ref100912570 \h </w:instrText>
      </w:r>
      <w:r w:rsidR="0046452C">
        <w:fldChar w:fldCharType="separate"/>
      </w:r>
      <w:r w:rsidR="007B4FE1">
        <w:t xml:space="preserve">Figura </w:t>
      </w:r>
      <w:r w:rsidR="007B4FE1">
        <w:rPr>
          <w:noProof/>
        </w:rPr>
        <w:t>3</w:t>
      </w:r>
      <w:r w:rsidR="007B4FE1">
        <w:t>.</w:t>
      </w:r>
      <w:r w:rsidR="007B4FE1">
        <w:rPr>
          <w:noProof/>
        </w:rPr>
        <w:t>7</w:t>
      </w:r>
      <w:r w:rsidR="0046452C">
        <w:fldChar w:fldCharType="end"/>
      </w:r>
      <w:r w:rsidR="00383539">
        <w:t>, diferindo apenas</w:t>
      </w:r>
      <w:r w:rsidR="0046452C">
        <w:t xml:space="preserve"> </w:t>
      </w:r>
      <w:r w:rsidR="00383539">
        <w:t>no</w:t>
      </w:r>
      <w:r w:rsidR="00310BC4">
        <w:t>s</w:t>
      </w:r>
      <w:r w:rsidR="0046452C">
        <w:t xml:space="preserve"> valores </w:t>
      </w:r>
      <w:r w:rsidR="0002661D">
        <w:t>de</w:t>
      </w:r>
      <w:r w:rsidR="0046452C">
        <w:t xml:space="preserve"> bobinas, condensador</w:t>
      </w:r>
      <w:r w:rsidR="004C5C06">
        <w:t>,</w:t>
      </w:r>
      <w:r w:rsidR="0002661D">
        <w:t xml:space="preserve"> </w:t>
      </w:r>
      <w:commentRangeStart w:id="904"/>
      <w:r w:rsidR="00225966">
        <w:t>tens</w:t>
      </w:r>
      <w:r w:rsidR="0002661D">
        <w:t>ões</w:t>
      </w:r>
      <w:r w:rsidR="00225966">
        <w:t xml:space="preserve"> de</w:t>
      </w:r>
      <w:r w:rsidR="0046452C">
        <w:t xml:space="preserve"> entrada</w:t>
      </w:r>
      <w:r w:rsidR="00225966">
        <w:t xml:space="preserve"> e saída</w:t>
      </w:r>
      <w:commentRangeEnd w:id="904"/>
      <w:r w:rsidR="000720EF">
        <w:rPr>
          <w:rStyle w:val="Refdecomentrio"/>
          <w:rFonts w:eastAsia="Times New Roman"/>
          <w:lang w:eastAsia="pt-PT"/>
        </w:rPr>
        <w:commentReference w:id="904"/>
      </w:r>
      <w:r w:rsidR="00310BC4">
        <w:t>.</w:t>
      </w:r>
      <w:r w:rsidR="007677FD">
        <w:t xml:space="preserve"> Em relação à tensão de entrada</w:t>
      </w:r>
      <w:r w:rsidR="00860F14">
        <w:t>,</w:t>
      </w:r>
      <w:r w:rsidR="007677FD">
        <w:t xml:space="preserve"> o </w:t>
      </w:r>
      <w:r w:rsidR="007677FD" w:rsidRPr="00D666E9">
        <w:rPr>
          <w:highlight w:val="red"/>
          <w:rPrChange w:id="905" w:author="Luis André Magalhães Barros" w:date="2022-06-14T08:26:00Z">
            <w:rPr/>
          </w:rPrChange>
        </w:rPr>
        <w:t>painel</w:t>
      </w:r>
      <w:r w:rsidR="007677FD">
        <w:t xml:space="preserve"> descrito no</w:t>
      </w:r>
      <w:r w:rsidR="00BB1DFF">
        <w:t xml:space="preserve"> capítulo</w:t>
      </w:r>
      <w:ins w:id="906" w:author="Luis André Magalhães Barros" w:date="2022-06-14T08:26:00Z">
        <w:r w:rsidR="00D666E9">
          <w:t> </w:t>
        </w:r>
      </w:ins>
      <w:del w:id="907" w:author="Luis André Magalhães Barros" w:date="2022-06-14T08:26:00Z">
        <w:r w:rsidR="007677FD" w:rsidDel="00D666E9">
          <w:delText xml:space="preserve"> </w:delText>
        </w:r>
      </w:del>
      <w:r w:rsidR="00BB1DFF">
        <w:fldChar w:fldCharType="begin"/>
      </w:r>
      <w:r w:rsidR="00BB1DFF">
        <w:instrText xml:space="preserve"> REF _Ref102847971 \r \h </w:instrText>
      </w:r>
      <w:r w:rsidR="00BB1DFF">
        <w:fldChar w:fldCharType="separate"/>
      </w:r>
      <w:r w:rsidR="007B4FE1">
        <w:t>3.5</w:t>
      </w:r>
      <w:r w:rsidR="00BB1DFF">
        <w:fldChar w:fldCharType="end"/>
      </w:r>
      <w:r w:rsidR="00860F14">
        <w:t>,</w:t>
      </w:r>
      <w:r w:rsidR="007677FD">
        <w:t xml:space="preserve"> apresenta uma </w:t>
      </w:r>
      <w:commentRangeStart w:id="908"/>
      <w:r w:rsidR="007677FD">
        <w:t>tensão de 35,3 V no ponto de máxima potência</w:t>
      </w:r>
      <w:r w:rsidR="001606F7">
        <w:t>,</w:t>
      </w:r>
      <w:r w:rsidR="007677FD">
        <w:t xml:space="preserve"> </w:t>
      </w:r>
      <w:commentRangeEnd w:id="908"/>
      <w:r w:rsidR="00D666E9">
        <w:rPr>
          <w:rStyle w:val="Refdecomentrio"/>
          <w:rFonts w:eastAsia="Times New Roman"/>
          <w:lang w:eastAsia="pt-PT"/>
        </w:rPr>
        <w:commentReference w:id="908"/>
      </w:r>
      <w:r w:rsidR="007677FD">
        <w:t>para as condições de teste</w:t>
      </w:r>
      <w:r w:rsidR="001606F7">
        <w:t xml:space="preserve"> do protótipo</w:t>
      </w:r>
      <w:r w:rsidR="007677FD">
        <w:t xml:space="preserve">, cada </w:t>
      </w:r>
      <w:proofErr w:type="spellStart"/>
      <w:r w:rsidR="007677FD">
        <w:rPr>
          <w:i/>
          <w:iCs/>
        </w:rPr>
        <w:t>string</w:t>
      </w:r>
      <w:proofErr w:type="spellEnd"/>
      <w:r w:rsidR="007677FD">
        <w:rPr>
          <w:i/>
          <w:iCs/>
        </w:rPr>
        <w:t xml:space="preserve"> </w:t>
      </w:r>
      <w:r w:rsidR="007677FD">
        <w:t xml:space="preserve">deve ser composta por um total de </w:t>
      </w:r>
      <w:r w:rsidR="000F0344">
        <w:t>4</w:t>
      </w:r>
      <w:r w:rsidR="007677FD">
        <w:t xml:space="preserve"> </w:t>
      </w:r>
      <w:r w:rsidR="000E6D6A" w:rsidRPr="00D666E9">
        <w:rPr>
          <w:highlight w:val="red"/>
          <w:rPrChange w:id="909" w:author="Luis André Magalhães Barros" w:date="2022-06-14T08:27:00Z">
            <w:rPr/>
          </w:rPrChange>
        </w:rPr>
        <w:t>painéis</w:t>
      </w:r>
      <w:r w:rsidR="007677FD">
        <w:t xml:space="preserve"> em série. </w:t>
      </w:r>
      <w:r w:rsidR="00A907EA">
        <w:t xml:space="preserve">Simulou-se o circuito para duas situações distintas. No primeiro caso, </w:t>
      </w:r>
      <w:r w:rsidR="000A1729">
        <w:fldChar w:fldCharType="begin"/>
      </w:r>
      <w:r w:rsidR="000A1729">
        <w:instrText xml:space="preserve"> REF _Ref103078546 \h </w:instrText>
      </w:r>
      <w:r w:rsidR="000A1729">
        <w:fldChar w:fldCharType="separate"/>
      </w:r>
      <w:r w:rsidR="007B4FE1">
        <w:t xml:space="preserve">Figura </w:t>
      </w:r>
      <w:r w:rsidR="007B4FE1">
        <w:rPr>
          <w:noProof/>
        </w:rPr>
        <w:t>4</w:t>
      </w:r>
      <w:r w:rsidR="007B4FE1">
        <w:t>.</w:t>
      </w:r>
      <w:r w:rsidR="007B4FE1">
        <w:rPr>
          <w:noProof/>
        </w:rPr>
        <w:t>1</w:t>
      </w:r>
      <w:r w:rsidR="000A1729">
        <w:fldChar w:fldCharType="end"/>
      </w:r>
      <w:r w:rsidR="005F1E2A">
        <w:t xml:space="preserve">, </w:t>
      </w:r>
      <w:r w:rsidR="00A907EA">
        <w:t xml:space="preserve">manteve-se as condições de operação constantes e iguais a 25 </w:t>
      </w:r>
      <w:proofErr w:type="spellStart"/>
      <w:r w:rsidR="00A907EA">
        <w:t>ºC</w:t>
      </w:r>
      <w:proofErr w:type="spellEnd"/>
      <w:r w:rsidR="00A907EA">
        <w:t xml:space="preserve"> de temperatura e 1000</w:t>
      </w:r>
      <w:ins w:id="910" w:author="Luis André Magalhães Barros" w:date="2022-06-14T09:25:00Z">
        <w:r w:rsidR="00750D6D">
          <w:t xml:space="preserve"> W/m</w:t>
        </w:r>
        <w:r w:rsidR="00750D6D" w:rsidRPr="00750D6D">
          <w:rPr>
            <w:vertAlign w:val="superscript"/>
            <w:rPrChange w:id="911" w:author="Luis André Magalhães Barros" w:date="2022-06-14T09:25:00Z">
              <w:rPr/>
            </w:rPrChange>
          </w:rPr>
          <w:t>2</w:t>
        </w:r>
      </w:ins>
      <w:del w:id="912" w:author="Luis André Magalhães Barros" w:date="2022-06-14T09:25:00Z">
        <w:r w:rsidR="00A907EA" w:rsidDel="00750D6D">
          <w:delText xml:space="preserve"> </w:delText>
        </w:r>
        <m:oMath>
          <m:r>
            <w:rPr>
              <w:rFonts w:ascii="Cambria Math" w:hAnsi="Cambria Math"/>
            </w:rPr>
            <m:t>W/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  <w:r w:rsidR="00A907EA" w:rsidDel="00750D6D">
          <w:rPr>
            <w:vertAlign w:val="superscript"/>
          </w:rPr>
          <w:delText xml:space="preserve"> </w:delText>
        </w:r>
        <w:r w:rsidR="00A907EA" w:rsidDel="00750D6D">
          <w:delText>d</w:delText>
        </w:r>
      </w:del>
      <w:ins w:id="913" w:author="Luis André Magalhães Barros" w:date="2022-06-14T09:25:00Z">
        <w:r w:rsidR="00750D6D">
          <w:t xml:space="preserve"> d</w:t>
        </w:r>
      </w:ins>
      <w:r w:rsidR="00A907EA">
        <w:t xml:space="preserve">e intensidade da luz solar. </w:t>
      </w:r>
      <w:r w:rsidR="007C010C">
        <w:t xml:space="preserve">No segundo caso, variou-se a </w:t>
      </w:r>
      <w:r w:rsidR="007C010C" w:rsidRPr="003045FB">
        <w:rPr>
          <w:highlight w:val="red"/>
          <w:rPrChange w:id="914" w:author="Luis André Magalhães Barros" w:date="2022-06-14T09:19:00Z">
            <w:rPr/>
          </w:rPrChange>
        </w:rPr>
        <w:t>intensidade da luz</w:t>
      </w:r>
      <w:r w:rsidR="007C010C">
        <w:t xml:space="preserve"> solar ao longo do tempo, entre</w:t>
      </w:r>
      <w:ins w:id="915" w:author="Luis André Magalhães Barros" w:date="2022-06-14T08:27:00Z">
        <w:r w:rsidR="00D666E9">
          <w:t xml:space="preserve"> 1000 </w:t>
        </w:r>
        <w:commentRangeStart w:id="916"/>
        <w:r w:rsidR="00D666E9">
          <w:t>W/m</w:t>
        </w:r>
        <w:r w:rsidR="00D666E9" w:rsidRPr="00D666E9">
          <w:rPr>
            <w:vertAlign w:val="superscript"/>
            <w:rPrChange w:id="917" w:author="Luis André Magalhães Barros" w:date="2022-06-14T08:27:00Z">
              <w:rPr/>
            </w:rPrChange>
          </w:rPr>
          <w:t>2</w:t>
        </w:r>
        <w:r w:rsidR="00D666E9">
          <w:t xml:space="preserve"> </w:t>
        </w:r>
      </w:ins>
      <w:commentRangeEnd w:id="916"/>
      <w:ins w:id="918" w:author="Luis André Magalhães Barros" w:date="2022-06-14T08:28:00Z">
        <w:r w:rsidR="00D666E9">
          <w:rPr>
            <w:rStyle w:val="Refdecomentrio"/>
            <w:rFonts w:eastAsia="Times New Roman"/>
            <w:lang w:eastAsia="pt-PT"/>
          </w:rPr>
          <w:commentReference w:id="916"/>
        </w:r>
      </w:ins>
      <w:ins w:id="919" w:author="Luis André Magalhães Barros" w:date="2022-06-14T08:27:00Z">
        <w:r w:rsidR="00D666E9">
          <w:t>e 500 W/m</w:t>
        </w:r>
        <w:r w:rsidR="00D666E9" w:rsidRPr="00D666E9">
          <w:rPr>
            <w:vertAlign w:val="superscript"/>
            <w:rPrChange w:id="920" w:author="Luis André Magalhães Barros" w:date="2022-06-14T08:27:00Z">
              <w:rPr/>
            </w:rPrChange>
          </w:rPr>
          <w:t>2</w:t>
        </w:r>
        <w:r w:rsidR="00D666E9">
          <w:t xml:space="preserve">, </w:t>
        </w:r>
      </w:ins>
      <w:del w:id="921" w:author="Luis André Magalhães Barros" w:date="2022-06-14T08:27:00Z">
        <w:r w:rsidR="007C010C" w:rsidDel="00D666E9">
          <w:delText xml:space="preserve"> 1000 </w:delText>
        </w:r>
        <m:oMath>
          <m:r>
            <w:rPr>
              <w:rFonts w:ascii="Cambria Math" w:hAnsi="Cambria Math"/>
            </w:rPr>
            <m:t>W/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  <w:r w:rsidR="007C010C" w:rsidDel="00D666E9">
          <w:rPr>
            <w:rFonts w:eastAsiaTheme="minorEastAsia"/>
          </w:rPr>
          <w:delText xml:space="preserve"> e </w:delText>
        </w:r>
        <w:r w:rsidR="007C010C" w:rsidRPr="00A36A55" w:rsidDel="00D666E9">
          <w:delText>500</w:delText>
        </w:r>
        <w:r w:rsidR="007C010C" w:rsidDel="00D666E9">
          <w:delText> </w:delText>
        </w:r>
        <m:oMath>
          <m:r>
            <w:rPr>
              <w:rFonts w:ascii="Cambria Math" w:hAnsi="Cambria Math"/>
            </w:rPr>
            <m:t>W/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  <w:r w:rsidR="007C010C" w:rsidDel="00D666E9">
          <w:delText xml:space="preserve">, </w:delText>
        </w:r>
      </w:del>
      <w:r w:rsidR="007C010C">
        <w:t>e manteve</w:t>
      </w:r>
      <w:ins w:id="922" w:author="Luis André Magalhães Barros" w:date="2022-06-14T08:28:00Z">
        <w:r w:rsidR="00D666E9">
          <w:noBreakHyphen/>
        </w:r>
      </w:ins>
      <w:del w:id="923" w:author="Luis André Magalhães Barros" w:date="2022-06-14T08:28:00Z">
        <w:r w:rsidR="007C010C" w:rsidDel="00D666E9">
          <w:delText>-</w:delText>
        </w:r>
      </w:del>
      <w:r w:rsidR="007C010C">
        <w:t xml:space="preserve">se a temperatura a 25 </w:t>
      </w:r>
      <w:proofErr w:type="spellStart"/>
      <w:r w:rsidR="007C010C">
        <w:t>ºC</w:t>
      </w:r>
      <w:proofErr w:type="spellEnd"/>
      <w:r w:rsidR="007C010C">
        <w:t xml:space="preserve">. </w:t>
      </w:r>
      <w:r w:rsidR="0064155F">
        <w:t>P</w:t>
      </w:r>
      <w:r w:rsidR="007C010C">
        <w:t xml:space="preserve">elos resultados da </w:t>
      </w:r>
      <w:r w:rsidR="007C010C">
        <w:fldChar w:fldCharType="begin"/>
      </w:r>
      <w:r w:rsidR="007C010C">
        <w:instrText xml:space="preserve"> REF _Ref102854968 \h </w:instrText>
      </w:r>
      <w:r w:rsidR="007C010C">
        <w:fldChar w:fldCharType="separate"/>
      </w:r>
      <w:r w:rsidR="007C010C">
        <w:t xml:space="preserve">Figura </w:t>
      </w:r>
      <w:r w:rsidR="007C010C">
        <w:rPr>
          <w:noProof/>
        </w:rPr>
        <w:t>4</w:t>
      </w:r>
      <w:r w:rsidR="007C010C">
        <w:t>.</w:t>
      </w:r>
      <w:r w:rsidR="007C010C">
        <w:rPr>
          <w:noProof/>
        </w:rPr>
        <w:t>2</w:t>
      </w:r>
      <w:r w:rsidR="007C010C">
        <w:fldChar w:fldCharType="end"/>
      </w:r>
      <w:r w:rsidR="0064155F">
        <w:t xml:space="preserve"> conclui-se</w:t>
      </w:r>
      <w:r w:rsidR="007C010C">
        <w:t xml:space="preserve"> que se a intensidade da luz diminuir a corrente também diminui</w:t>
      </w:r>
      <w:r w:rsidR="007F14F7">
        <w:t xml:space="preserve"> e</w:t>
      </w:r>
      <w:r w:rsidR="007C010C">
        <w:t xml:space="preserve"> a tensão aumenta ligeiramente.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1"/>
      </w:tblGrid>
      <w:tr w:rsidR="002C2124" w14:paraId="4EBFA09C" w14:textId="77777777" w:rsidTr="00BD0F94">
        <w:tc>
          <w:tcPr>
            <w:tcW w:w="9061" w:type="dxa"/>
            <w:vAlign w:val="center"/>
          </w:tcPr>
          <w:p w14:paraId="38E1EFF7" w14:textId="3202A77B" w:rsidR="002C2124" w:rsidRDefault="002C0E09">
            <w:pPr>
              <w:pStyle w:val="PhDFigura"/>
              <w:spacing w:after="0"/>
              <w:pPrChange w:id="924" w:author="Luis André Magalhães Barros" w:date="2022-06-14T09:16:00Z">
                <w:pPr>
                  <w:pStyle w:val="PhDFigura"/>
                </w:pPr>
              </w:pPrChange>
            </w:pPr>
            <w:r w:rsidRPr="002C0E09">
              <w:rPr>
                <w:noProof/>
              </w:rPr>
              <w:drawing>
                <wp:inline distT="0" distB="0" distL="0" distR="0" wp14:anchorId="2ADFDF12" wp14:editId="66922BE2">
                  <wp:extent cx="5040000" cy="2470828"/>
                  <wp:effectExtent l="0" t="0" r="8255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470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124" w14:paraId="0609DECD" w14:textId="77777777" w:rsidTr="00BD0F94">
        <w:tc>
          <w:tcPr>
            <w:tcW w:w="9061" w:type="dxa"/>
          </w:tcPr>
          <w:p w14:paraId="28815E42" w14:textId="77777777" w:rsidR="002C2124" w:rsidRPr="005C7A8D" w:rsidRDefault="002C2124">
            <w:pPr>
              <w:pStyle w:val="PhDCabealhoFiguras"/>
              <w:pPrChange w:id="925" w:author="Luis André Magalhães Barros" w:date="2022-06-14T09:16:00Z">
                <w:pPr>
                  <w:pStyle w:val="PhDCorpo"/>
                  <w:spacing w:after="0"/>
                  <w:contextualSpacing/>
                  <w:jc w:val="center"/>
                </w:pPr>
              </w:pPrChange>
            </w:pPr>
            <w:r w:rsidRPr="005C7A8D">
              <w:t>(a)</w:t>
            </w:r>
          </w:p>
        </w:tc>
      </w:tr>
      <w:tr w:rsidR="002C2124" w14:paraId="124B024D" w14:textId="77777777" w:rsidTr="00BD0F94">
        <w:tc>
          <w:tcPr>
            <w:tcW w:w="9061" w:type="dxa"/>
          </w:tcPr>
          <w:p w14:paraId="43B50343" w14:textId="014325FA" w:rsidR="002C2124" w:rsidRDefault="00FD7A10">
            <w:pPr>
              <w:pStyle w:val="PhDFigura"/>
              <w:spacing w:after="0"/>
              <w:pPrChange w:id="926" w:author="Luis André Magalhães Barros" w:date="2022-06-14T09:16:00Z">
                <w:pPr>
                  <w:pStyle w:val="PhDFigura"/>
                </w:pPr>
              </w:pPrChange>
            </w:pPr>
            <w:commentRangeStart w:id="927"/>
            <w:commentRangeStart w:id="928"/>
            <w:r>
              <w:rPr>
                <w:noProof/>
              </w:rPr>
              <w:drawing>
                <wp:inline distT="0" distB="0" distL="0" distR="0" wp14:anchorId="6C03ABF3" wp14:editId="1BA3CC7C">
                  <wp:extent cx="5036042" cy="1180531"/>
                  <wp:effectExtent l="0" t="0" r="0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4018" cy="121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927"/>
            <w:commentRangeEnd w:id="928"/>
            <w:r w:rsidR="00D666E9">
              <w:rPr>
                <w:rStyle w:val="Refdecomentrio"/>
                <w:rFonts w:ascii="NewsGotT" w:hAnsi="NewsGotT"/>
                <w:bCs w:val="0"/>
              </w:rPr>
              <w:commentReference w:id="927"/>
            </w:r>
            <w:r w:rsidR="00D666E9">
              <w:rPr>
                <w:rStyle w:val="Refdecomentrio"/>
                <w:rFonts w:ascii="NewsGotT" w:hAnsi="NewsGotT"/>
                <w:bCs w:val="0"/>
              </w:rPr>
              <w:commentReference w:id="928"/>
            </w:r>
          </w:p>
        </w:tc>
      </w:tr>
      <w:tr w:rsidR="002C2124" w14:paraId="4798059B" w14:textId="77777777" w:rsidTr="00BD0F94">
        <w:tc>
          <w:tcPr>
            <w:tcW w:w="9061" w:type="dxa"/>
            <w:shd w:val="clear" w:color="auto" w:fill="FFFFFF" w:themeFill="background1"/>
          </w:tcPr>
          <w:p w14:paraId="62A3F918" w14:textId="77777777" w:rsidR="002C2124" w:rsidRDefault="002C2124">
            <w:pPr>
              <w:pStyle w:val="PhDCabealhoFiguras"/>
              <w:pPrChange w:id="929" w:author="Luis André Magalhães Barros" w:date="2022-06-14T09:16:00Z">
                <w:pPr>
                  <w:pStyle w:val="PhDCorpo"/>
                  <w:keepNext/>
                  <w:spacing w:after="0"/>
                  <w:contextualSpacing/>
                  <w:jc w:val="center"/>
                </w:pPr>
              </w:pPrChange>
            </w:pPr>
            <w:r>
              <w:t>(b)</w:t>
            </w:r>
          </w:p>
        </w:tc>
      </w:tr>
    </w:tbl>
    <w:p w14:paraId="055899FC" w14:textId="118B8D27" w:rsidR="0047600B" w:rsidRDefault="00A37761" w:rsidP="00A37761">
      <w:pPr>
        <w:pStyle w:val="PhDLegendaFiguras"/>
      </w:pPr>
      <w:bookmarkStart w:id="930" w:name="_Ref103078546"/>
      <w:bookmarkStart w:id="931" w:name="_Toc105865355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1</w:t>
      </w:r>
      <w:r w:rsidR="00C94EE9">
        <w:rPr>
          <w:noProof/>
        </w:rPr>
        <w:fldChar w:fldCharType="end"/>
      </w:r>
      <w:bookmarkEnd w:id="930"/>
      <w:r>
        <w:t xml:space="preserve"> - </w:t>
      </w:r>
      <w:r w:rsidRPr="00197A5B">
        <w:t>Simulação do circuito</w:t>
      </w:r>
      <w:r w:rsidR="00AD5368">
        <w:t xml:space="preserve"> do protótipo</w:t>
      </w:r>
      <w:r w:rsidRPr="00197A5B">
        <w:t xml:space="preserve"> para condições de operação constantes (a) </w:t>
      </w:r>
      <w:r w:rsidRPr="00D666E9">
        <w:rPr>
          <w:highlight w:val="magenta"/>
          <w:rPrChange w:id="932" w:author="Luis André Magalhães Barros" w:date="2022-06-14T08:29:00Z">
            <w:rPr/>
          </w:rPrChange>
        </w:rPr>
        <w:t>Potência à saída do painel</w:t>
      </w:r>
      <w:ins w:id="933" w:author="Luis André Magalhães Barros" w:date="2022-06-14T09:17:00Z">
        <w:r w:rsidR="003045FB">
          <w:t xml:space="preserve">, </w:t>
        </w:r>
        <w:r w:rsidR="003045FB" w:rsidRPr="003045FB">
          <w:rPr>
            <w:i/>
            <w:rPrChange w:id="934" w:author="Luis André Magalhães Barros" w:date="2022-06-14T09:18:00Z">
              <w:rPr/>
            </w:rPrChange>
          </w:rPr>
          <w:t>PPV</w:t>
        </w:r>
        <w:r w:rsidR="003045FB">
          <w:t>,</w:t>
        </w:r>
      </w:ins>
      <w:r w:rsidRPr="00197A5B">
        <w:t xml:space="preserve"> e </w:t>
      </w:r>
      <w:r w:rsidRPr="00D666E9">
        <w:rPr>
          <w:highlight w:val="magenta"/>
          <w:rPrChange w:id="935" w:author="Luis André Magalhães Barros" w:date="2022-06-14T08:29:00Z">
            <w:rPr/>
          </w:rPrChange>
        </w:rPr>
        <w:t>potência máxima</w:t>
      </w:r>
      <w:ins w:id="936" w:author="Luis André Magalhães Barros" w:date="2022-06-14T09:18:00Z">
        <w:r w:rsidR="003045FB">
          <w:t xml:space="preserve">, </w:t>
        </w:r>
        <w:r w:rsidR="003045FB" w:rsidRPr="003045FB">
          <w:rPr>
            <w:i/>
            <w:rPrChange w:id="937" w:author="Luis André Magalhães Barros" w:date="2022-06-14T09:18:00Z">
              <w:rPr/>
            </w:rPrChange>
          </w:rPr>
          <w:t>P_CO</w:t>
        </w:r>
        <w:r w:rsidR="003045FB">
          <w:t>,</w:t>
        </w:r>
      </w:ins>
      <w:r w:rsidRPr="00197A5B">
        <w:t xml:space="preserve"> para as condições de operação, </w:t>
      </w:r>
      <w:r w:rsidRPr="00D666E9">
        <w:rPr>
          <w:highlight w:val="magenta"/>
          <w:rPrChange w:id="938" w:author="Luis André Magalhães Barros" w:date="2022-06-14T08:29:00Z">
            <w:rPr/>
          </w:rPrChange>
        </w:rPr>
        <w:t>corrente à saída do painel</w:t>
      </w:r>
      <w:ins w:id="939" w:author="Luis André Magalhães Barros" w:date="2022-06-14T09:18:00Z">
        <w:r w:rsidR="003045FB">
          <w:t>, IPV,</w:t>
        </w:r>
      </w:ins>
      <w:r w:rsidRPr="00197A5B">
        <w:t xml:space="preserve"> e </w:t>
      </w:r>
      <w:r w:rsidRPr="00D666E9">
        <w:rPr>
          <w:highlight w:val="magenta"/>
          <w:rPrChange w:id="940" w:author="Luis André Magalhães Barros" w:date="2022-06-14T08:29:00Z">
            <w:rPr/>
          </w:rPrChange>
        </w:rPr>
        <w:t>corrente de referência</w:t>
      </w:r>
      <w:ins w:id="941" w:author="Luis André Magalhães Barros" w:date="2022-06-14T09:18:00Z">
        <w:r w:rsidR="003045FB">
          <w:t xml:space="preserve">, </w:t>
        </w:r>
        <w:proofErr w:type="spellStart"/>
        <w:r w:rsidR="003045FB" w:rsidRPr="003045FB">
          <w:rPr>
            <w:i/>
            <w:rPrChange w:id="942" w:author="Luis André Magalhães Barros" w:date="2022-06-14T09:18:00Z">
              <w:rPr/>
            </w:rPrChange>
          </w:rPr>
          <w:t>iref</w:t>
        </w:r>
      </w:ins>
      <w:proofErr w:type="spellEnd"/>
      <w:r w:rsidRPr="00197A5B">
        <w:t>;</w:t>
      </w:r>
      <w:r w:rsidR="007462F7">
        <w:t xml:space="preserve"> </w:t>
      </w:r>
      <w:r w:rsidRPr="00197A5B">
        <w:t>(</w:t>
      </w:r>
      <w:r w:rsidR="00705494">
        <w:t>b</w:t>
      </w:r>
      <w:r w:rsidRPr="00197A5B">
        <w:t xml:space="preserve">) </w:t>
      </w:r>
      <w:proofErr w:type="spellStart"/>
      <w:r w:rsidRPr="00AD5368">
        <w:rPr>
          <w:i/>
          <w:iCs/>
        </w:rPr>
        <w:t>Ripple</w:t>
      </w:r>
      <w:proofErr w:type="spellEnd"/>
      <w:r w:rsidRPr="00197A5B">
        <w:t xml:space="preserve"> da </w:t>
      </w:r>
      <w:r w:rsidRPr="00D666E9">
        <w:rPr>
          <w:highlight w:val="magenta"/>
          <w:rPrChange w:id="943" w:author="Luis André Magalhães Barros" w:date="2022-06-14T08:29:00Z">
            <w:rPr/>
          </w:rPrChange>
        </w:rPr>
        <w:t>corrente de entrada.</w:t>
      </w:r>
      <w:bookmarkEnd w:id="931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1"/>
      </w:tblGrid>
      <w:tr w:rsidR="0047600B" w14:paraId="3B39235F" w14:textId="77777777" w:rsidTr="00FB3443">
        <w:tc>
          <w:tcPr>
            <w:tcW w:w="9061" w:type="dxa"/>
            <w:vAlign w:val="center"/>
          </w:tcPr>
          <w:p w14:paraId="33180308" w14:textId="22CA63AD" w:rsidR="0047600B" w:rsidRDefault="00C14935" w:rsidP="00985757">
            <w:pPr>
              <w:pStyle w:val="PhDFigura"/>
            </w:pPr>
            <w:r>
              <w:rPr>
                <w:noProof/>
              </w:rPr>
              <w:lastRenderedPageBreak/>
              <w:drawing>
                <wp:inline distT="0" distB="0" distL="0" distR="0" wp14:anchorId="38CDF641" wp14:editId="52B9D364">
                  <wp:extent cx="5607050" cy="2630239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0220" cy="2631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00B" w14:paraId="44368F63" w14:textId="77777777" w:rsidTr="00FB3443">
        <w:tc>
          <w:tcPr>
            <w:tcW w:w="9061" w:type="dxa"/>
          </w:tcPr>
          <w:p w14:paraId="1A0EC8B5" w14:textId="08D33BB1" w:rsidR="0047600B" w:rsidRPr="007C010C" w:rsidRDefault="0047600B" w:rsidP="00BF0829">
            <w:pPr>
              <w:pStyle w:val="PhDCorpo"/>
              <w:spacing w:after="0"/>
              <w:contextualSpacing/>
              <w:jc w:val="center"/>
            </w:pPr>
            <w:r w:rsidRPr="005C7A8D">
              <w:t>(a)</w:t>
            </w:r>
          </w:p>
        </w:tc>
      </w:tr>
      <w:tr w:rsidR="002C183D" w14:paraId="054EF406" w14:textId="77777777" w:rsidTr="00FB3443">
        <w:tc>
          <w:tcPr>
            <w:tcW w:w="9061" w:type="dxa"/>
          </w:tcPr>
          <w:p w14:paraId="542AB42D" w14:textId="348492B9" w:rsidR="002C183D" w:rsidRDefault="0017426C" w:rsidP="00985757">
            <w:pPr>
              <w:pStyle w:val="PhDFigura"/>
              <w:rPr>
                <w:noProof/>
              </w:rPr>
            </w:pPr>
            <w:commentRangeStart w:id="944"/>
            <w:commentRangeStart w:id="945"/>
            <w:r w:rsidRPr="0017426C">
              <w:rPr>
                <w:noProof/>
              </w:rPr>
              <w:drawing>
                <wp:inline distT="0" distB="0" distL="0" distR="0" wp14:anchorId="5CFD890A" wp14:editId="454C8887">
                  <wp:extent cx="5039572" cy="1187356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1046" cy="119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944"/>
            <w:commentRangeEnd w:id="945"/>
            <w:r w:rsidR="00D666E9">
              <w:rPr>
                <w:rStyle w:val="Refdecomentrio"/>
                <w:rFonts w:ascii="NewsGotT" w:hAnsi="NewsGotT"/>
                <w:bCs w:val="0"/>
              </w:rPr>
              <w:commentReference w:id="944"/>
            </w:r>
            <w:r w:rsidR="00D666E9">
              <w:rPr>
                <w:rStyle w:val="Refdecomentrio"/>
                <w:rFonts w:ascii="NewsGotT" w:hAnsi="NewsGotT"/>
                <w:bCs w:val="0"/>
              </w:rPr>
              <w:commentReference w:id="945"/>
            </w:r>
          </w:p>
        </w:tc>
      </w:tr>
      <w:tr w:rsidR="002C183D" w14:paraId="74DCE87A" w14:textId="77777777" w:rsidTr="00FB3443">
        <w:tc>
          <w:tcPr>
            <w:tcW w:w="9061" w:type="dxa"/>
          </w:tcPr>
          <w:p w14:paraId="40F43D35" w14:textId="16BDFFD5" w:rsidR="002C183D" w:rsidRDefault="002C183D" w:rsidP="00FB3443">
            <w:pPr>
              <w:pStyle w:val="PhDCorpo"/>
              <w:spacing w:after="0"/>
              <w:contextualSpacing/>
              <w:jc w:val="center"/>
            </w:pPr>
            <w:r w:rsidRPr="002C183D">
              <w:t>(</w:t>
            </w:r>
            <w:r w:rsidR="00AB5307">
              <w:t>b</w:t>
            </w:r>
            <w:r w:rsidRPr="002C183D">
              <w:t>)</w:t>
            </w:r>
          </w:p>
        </w:tc>
      </w:tr>
      <w:tr w:rsidR="0047600B" w14:paraId="159821CA" w14:textId="77777777" w:rsidTr="00FB3443">
        <w:tc>
          <w:tcPr>
            <w:tcW w:w="9061" w:type="dxa"/>
          </w:tcPr>
          <w:p w14:paraId="7C279550" w14:textId="6E13C65B" w:rsidR="0047600B" w:rsidRDefault="00044A8D" w:rsidP="00985757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5DD2A113" wp14:editId="11724196">
                  <wp:extent cx="5039907" cy="1255594"/>
                  <wp:effectExtent l="0" t="0" r="8890" b="190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9241" cy="1257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00B" w14:paraId="404BB4DE" w14:textId="77777777" w:rsidTr="00FB3443">
        <w:tc>
          <w:tcPr>
            <w:tcW w:w="9061" w:type="dxa"/>
            <w:shd w:val="clear" w:color="auto" w:fill="FFFFFF" w:themeFill="background1"/>
          </w:tcPr>
          <w:p w14:paraId="08550273" w14:textId="6DEF936E" w:rsidR="0047600B" w:rsidRDefault="0047600B" w:rsidP="00FB3443">
            <w:pPr>
              <w:pStyle w:val="PhDCorpo"/>
              <w:spacing w:after="0"/>
              <w:contextualSpacing/>
              <w:jc w:val="center"/>
            </w:pPr>
            <w:r>
              <w:t>(</w:t>
            </w:r>
            <w:r w:rsidR="002C183D">
              <w:t>c</w:t>
            </w:r>
            <w:r>
              <w:t>)</w:t>
            </w:r>
          </w:p>
        </w:tc>
      </w:tr>
    </w:tbl>
    <w:p w14:paraId="2FA25B02" w14:textId="611FE8A1" w:rsidR="0047600B" w:rsidRDefault="001073E7" w:rsidP="001073E7">
      <w:pPr>
        <w:pStyle w:val="PhDLegendaFiguras"/>
      </w:pPr>
      <w:bookmarkStart w:id="946" w:name="_Ref102854968"/>
      <w:bookmarkStart w:id="947" w:name="_Toc105865356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2</w:t>
      </w:r>
      <w:r w:rsidR="00C94EE9">
        <w:rPr>
          <w:noProof/>
        </w:rPr>
        <w:fldChar w:fldCharType="end"/>
      </w:r>
      <w:bookmarkEnd w:id="946"/>
      <w:r>
        <w:t xml:space="preserve"> - </w:t>
      </w:r>
      <w:r w:rsidRPr="000F3AC0">
        <w:t xml:space="preserve">Simulação do circuito </w:t>
      </w:r>
      <w:r>
        <w:t xml:space="preserve">do protótipo </w:t>
      </w:r>
      <w:del w:id="948" w:author="Luis André Magalhães Barros" w:date="2022-06-14T08:31:00Z">
        <w:r w:rsidRPr="000F3AC0" w:rsidDel="00D666E9">
          <w:delText xml:space="preserve">para </w:delText>
        </w:r>
        <w:r w:rsidR="00AB5F78" w:rsidDel="00D666E9">
          <w:delText>intensidade luminosa</w:delText>
        </w:r>
        <w:r w:rsidRPr="000F3AC0" w:rsidDel="00D666E9">
          <w:delText xml:space="preserve"> variante ao longo do tempo</w:delText>
        </w:r>
      </w:del>
      <w:ins w:id="949" w:author="Luis André Magalhães Barros" w:date="2022-06-14T08:31:00Z">
        <w:r w:rsidR="00D666E9">
          <w:t xml:space="preserve">, variando a </w:t>
        </w:r>
        <w:commentRangeStart w:id="950"/>
        <w:r w:rsidR="00D666E9">
          <w:t>radiaç</w:t>
        </w:r>
      </w:ins>
      <w:ins w:id="951" w:author="Luis André Magalhães Barros" w:date="2022-06-14T08:32:00Z">
        <w:r w:rsidR="00D666E9">
          <w:t>ão solar</w:t>
        </w:r>
        <w:commentRangeEnd w:id="950"/>
        <w:r w:rsidR="00D666E9">
          <w:rPr>
            <w:rStyle w:val="Refdecomentrio"/>
            <w:bCs w:val="0"/>
          </w:rPr>
          <w:commentReference w:id="950"/>
        </w:r>
        <w:r w:rsidR="00D666E9">
          <w:t>:</w:t>
        </w:r>
      </w:ins>
      <w:r w:rsidRPr="000F3AC0">
        <w:t xml:space="preserve"> (a) </w:t>
      </w:r>
      <w:r w:rsidRPr="00D666E9">
        <w:rPr>
          <w:highlight w:val="magenta"/>
          <w:rPrChange w:id="952" w:author="Luis André Magalhães Barros" w:date="2022-06-14T08:33:00Z">
            <w:rPr/>
          </w:rPrChange>
        </w:rPr>
        <w:t xml:space="preserve">Potência à saída do </w:t>
      </w:r>
      <w:r w:rsidRPr="00D666E9">
        <w:rPr>
          <w:highlight w:val="red"/>
          <w:rPrChange w:id="953" w:author="Luis André Magalhães Barros" w:date="2022-06-14T08:33:00Z">
            <w:rPr/>
          </w:rPrChange>
        </w:rPr>
        <w:t>painel</w:t>
      </w:r>
      <w:r w:rsidRPr="000F3AC0">
        <w:t xml:space="preserve"> e </w:t>
      </w:r>
      <w:r w:rsidRPr="00D666E9">
        <w:rPr>
          <w:highlight w:val="magenta"/>
          <w:rPrChange w:id="954" w:author="Luis André Magalhães Barros" w:date="2022-06-14T08:33:00Z">
            <w:rPr/>
          </w:rPrChange>
        </w:rPr>
        <w:t>potência máxima</w:t>
      </w:r>
      <w:r w:rsidRPr="000F3AC0">
        <w:t xml:space="preserve"> </w:t>
      </w:r>
      <w:commentRangeStart w:id="955"/>
      <w:r w:rsidRPr="00D666E9">
        <w:rPr>
          <w:strike/>
          <w:rPrChange w:id="956" w:author="Luis André Magalhães Barros" w:date="2022-06-14T08:33:00Z">
            <w:rPr/>
          </w:rPrChange>
        </w:rPr>
        <w:t>para as condições de operação</w:t>
      </w:r>
      <w:commentRangeEnd w:id="955"/>
      <w:r w:rsidR="00D666E9">
        <w:rPr>
          <w:rStyle w:val="Refdecomentrio"/>
          <w:bCs w:val="0"/>
        </w:rPr>
        <w:commentReference w:id="955"/>
      </w:r>
      <w:r w:rsidRPr="000F3AC0">
        <w:t>, c</w:t>
      </w:r>
      <w:r w:rsidRPr="00D666E9">
        <w:rPr>
          <w:highlight w:val="magenta"/>
          <w:rPrChange w:id="957" w:author="Luis André Magalhães Barros" w:date="2022-06-14T08:33:00Z">
            <w:rPr/>
          </w:rPrChange>
        </w:rPr>
        <w:t>orrente</w:t>
      </w:r>
      <w:r w:rsidRPr="000F3AC0">
        <w:t xml:space="preserve"> à saída do </w:t>
      </w:r>
      <w:r w:rsidRPr="00D666E9">
        <w:rPr>
          <w:highlight w:val="red"/>
          <w:rPrChange w:id="958" w:author="Luis André Magalhães Barros" w:date="2022-06-14T08:33:00Z">
            <w:rPr/>
          </w:rPrChange>
        </w:rPr>
        <w:t>painel</w:t>
      </w:r>
      <w:r w:rsidRPr="000F3AC0">
        <w:t xml:space="preserve"> e </w:t>
      </w:r>
      <w:r w:rsidRPr="00D666E9">
        <w:rPr>
          <w:highlight w:val="magenta"/>
          <w:rPrChange w:id="959" w:author="Luis André Magalhães Barros" w:date="2022-06-14T08:33:00Z">
            <w:rPr/>
          </w:rPrChange>
        </w:rPr>
        <w:t>corrente de referência</w:t>
      </w:r>
      <w:r w:rsidRPr="000F3AC0">
        <w:t xml:space="preserve">; </w:t>
      </w:r>
      <w:r w:rsidR="00705494">
        <w:t xml:space="preserve">(b) </w:t>
      </w:r>
      <w:commentRangeStart w:id="960"/>
      <w:r w:rsidR="00705494" w:rsidRPr="00D666E9">
        <w:rPr>
          <w:highlight w:val="magenta"/>
          <w:rPrChange w:id="961" w:author="Luis André Magalhães Barros" w:date="2022-06-14T08:33:00Z">
            <w:rPr/>
          </w:rPrChange>
        </w:rPr>
        <w:t>Tensão</w:t>
      </w:r>
      <w:r w:rsidR="00705494">
        <w:t xml:space="preserve"> à saída do </w:t>
      </w:r>
      <w:r w:rsidR="00705494" w:rsidRPr="00D666E9">
        <w:rPr>
          <w:highlight w:val="red"/>
          <w:rPrChange w:id="962" w:author="Luis André Magalhães Barros" w:date="2022-06-14T08:34:00Z">
            <w:rPr/>
          </w:rPrChange>
        </w:rPr>
        <w:t>painel</w:t>
      </w:r>
      <w:commentRangeEnd w:id="960"/>
      <w:r w:rsidR="00D666E9">
        <w:rPr>
          <w:rStyle w:val="Refdecomentrio"/>
          <w:bCs w:val="0"/>
        </w:rPr>
        <w:commentReference w:id="960"/>
      </w:r>
      <w:r w:rsidR="00705494">
        <w:t>;</w:t>
      </w:r>
      <w:r w:rsidR="00705494" w:rsidRPr="00197A5B">
        <w:t xml:space="preserve"> </w:t>
      </w:r>
      <w:r w:rsidRPr="000F3AC0">
        <w:t>(</w:t>
      </w:r>
      <w:r w:rsidR="00705494">
        <w:t>c</w:t>
      </w:r>
      <w:r w:rsidRPr="000F3AC0">
        <w:t xml:space="preserve">) </w:t>
      </w:r>
      <w:proofErr w:type="spellStart"/>
      <w:r w:rsidRPr="00E37914">
        <w:rPr>
          <w:i/>
          <w:iCs/>
        </w:rPr>
        <w:t>Ripple</w:t>
      </w:r>
      <w:proofErr w:type="spellEnd"/>
      <w:r w:rsidRPr="000F3AC0">
        <w:t xml:space="preserve"> da </w:t>
      </w:r>
      <w:r w:rsidRPr="00D666E9">
        <w:rPr>
          <w:highlight w:val="magenta"/>
          <w:rPrChange w:id="963" w:author="Luis André Magalhães Barros" w:date="2022-06-14T08:33:00Z">
            <w:rPr/>
          </w:rPrChange>
        </w:rPr>
        <w:t>corrente de entrada</w:t>
      </w:r>
      <w:r w:rsidRPr="000F3AC0">
        <w:t>.</w:t>
      </w:r>
      <w:bookmarkEnd w:id="947"/>
    </w:p>
    <w:p w14:paraId="4DFED482" w14:textId="1F5BBB1B" w:rsidR="005F1E2A" w:rsidRDefault="0017426C" w:rsidP="00EB0931">
      <w:pPr>
        <w:pStyle w:val="PhDCorpo"/>
      </w:pPr>
      <w:r>
        <w:tab/>
      </w:r>
      <w:r w:rsidR="005F1E2A">
        <w:t xml:space="preserve">No terceiro caso, manteve-se a </w:t>
      </w:r>
      <w:r w:rsidR="005F1E2A" w:rsidRPr="00D666E9">
        <w:rPr>
          <w:highlight w:val="red"/>
          <w:rPrChange w:id="964" w:author="Luis André Magalhães Barros" w:date="2022-06-14T08:34:00Z">
            <w:rPr/>
          </w:rPrChange>
        </w:rPr>
        <w:t>intensidade da luz solar</w:t>
      </w:r>
      <w:r w:rsidR="00D576C6">
        <w:t xml:space="preserve"> a 1000 </w:t>
      </w:r>
      <m:oMath>
        <m:r>
          <w:rPr>
            <w:rFonts w:ascii="Cambria Math" w:hAnsi="Cambria Math"/>
          </w:rPr>
          <m:t>W/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5F1E2A">
        <w:t>, mas variou-se a temperatura ao longo do tempo</w:t>
      </w:r>
      <w:r w:rsidR="00A36A55">
        <w:t>, entre 10 º e 40 º</w:t>
      </w:r>
      <w:r w:rsidR="005F1E2A">
        <w:t>. Os resultados d</w:t>
      </w:r>
      <w:r w:rsidR="0083245A">
        <w:t>e simulação</w:t>
      </w:r>
      <w:r w:rsidR="005F1E2A">
        <w:t xml:space="preserve"> estão presentes na </w:t>
      </w:r>
      <w:r w:rsidR="00135513">
        <w:fldChar w:fldCharType="begin"/>
      </w:r>
      <w:r w:rsidR="00135513">
        <w:instrText xml:space="preserve"> REF _Ref103070925 \h </w:instrText>
      </w:r>
      <w:r w:rsidR="00135513">
        <w:fldChar w:fldCharType="separate"/>
      </w:r>
      <w:r w:rsidR="007B4FE1">
        <w:t>Figura</w:t>
      </w:r>
      <w:r w:rsidR="00A51FDD">
        <w:t> </w:t>
      </w:r>
      <w:r w:rsidR="007B4FE1">
        <w:rPr>
          <w:noProof/>
        </w:rPr>
        <w:t>4</w:t>
      </w:r>
      <w:r w:rsidR="007B4FE1">
        <w:t>.</w:t>
      </w:r>
      <w:r w:rsidR="007B4FE1">
        <w:rPr>
          <w:noProof/>
        </w:rPr>
        <w:t>3</w:t>
      </w:r>
      <w:r w:rsidR="00135513">
        <w:fldChar w:fldCharType="end"/>
      </w:r>
      <w:r w:rsidR="00135513">
        <w:t xml:space="preserve">. É possível concluir que </w:t>
      </w:r>
      <w:del w:id="965" w:author="Luis André Magalhães Barros" w:date="2022-06-14T08:34:00Z">
        <w:r w:rsidR="00135513" w:rsidDel="00D666E9">
          <w:delText>se a</w:delText>
        </w:r>
      </w:del>
      <w:ins w:id="966" w:author="Luis André Magalhães Barros" w:date="2022-06-14T08:34:00Z">
        <w:r w:rsidR="00D666E9">
          <w:t xml:space="preserve">com a </w:t>
        </w:r>
      </w:ins>
      <w:ins w:id="967" w:author="Luis André Magalhães Barros" w:date="2022-06-14T08:35:00Z">
        <w:r w:rsidR="00D666E9">
          <w:t>variação</w:t>
        </w:r>
      </w:ins>
      <w:ins w:id="968" w:author="Luis André Magalhães Barros" w:date="2022-06-14T08:34:00Z">
        <w:r w:rsidR="00D666E9">
          <w:t xml:space="preserve"> da</w:t>
        </w:r>
      </w:ins>
      <w:r w:rsidR="00135513">
        <w:t xml:space="preserve"> temperatura</w:t>
      </w:r>
      <w:del w:id="969" w:author="Luis André Magalhães Barros" w:date="2022-06-14T08:34:00Z">
        <w:r w:rsidR="00135513" w:rsidDel="00D666E9">
          <w:delText xml:space="preserve"> diminuir</w:delText>
        </w:r>
      </w:del>
      <w:r w:rsidR="00AF32EB">
        <w:t xml:space="preserve">, </w:t>
      </w:r>
      <w:r w:rsidR="00135513">
        <w:t>a corrente mantém-se praticamente constante</w:t>
      </w:r>
      <w:ins w:id="970" w:author="Luis André Magalhães Barros" w:date="2022-06-14T08:35:00Z">
        <w:r w:rsidR="007A2C2A">
          <w:t xml:space="preserve">. Contudo, a tensão </w:t>
        </w:r>
      </w:ins>
      <w:ins w:id="971" w:author="Luis André Magalhães Barros" w:date="2022-06-14T08:36:00Z">
        <w:r w:rsidR="007A2C2A">
          <w:t>é influenciada pela temperatura de operação do sistema, sendo que quanto maior a temperatura, menor a tensão de operação do módulo solar PV</w:t>
        </w:r>
      </w:ins>
      <w:del w:id="972" w:author="Luis André Magalhães Barros" w:date="2022-06-14T08:35:00Z">
        <w:r w:rsidR="00135513" w:rsidDel="00D666E9">
          <w:delText>,</w:delText>
        </w:r>
      </w:del>
      <w:del w:id="973" w:author="Luis André Magalhães Barros" w:date="2022-06-14T08:36:00Z">
        <w:r w:rsidR="00135513" w:rsidDel="007A2C2A">
          <w:delText xml:space="preserve"> mas a tensão </w:delText>
        </w:r>
        <w:r w:rsidR="00EA6121" w:rsidDel="007A2C2A">
          <w:delText>aumenta</w:delText>
        </w:r>
        <w:r w:rsidR="001F5DCF" w:rsidDel="007A2C2A">
          <w:delText>.</w:delText>
        </w:r>
        <w:r w:rsidR="00F35728" w:rsidDel="007A2C2A">
          <w:delText xml:space="preserve"> Por outro lado, s</w:delText>
        </w:r>
        <w:r w:rsidR="001F5DCF" w:rsidDel="007A2C2A">
          <w:delText xml:space="preserve">e a temperatura </w:delText>
        </w:r>
        <w:r w:rsidR="00EA6121" w:rsidDel="007A2C2A">
          <w:delText>aumentar</w:delText>
        </w:r>
        <w:r w:rsidR="001F5DCF" w:rsidDel="007A2C2A">
          <w:delText xml:space="preserve">, </w:delText>
        </w:r>
        <w:r w:rsidR="00F35728" w:rsidDel="007A2C2A">
          <w:delText xml:space="preserve">a corrente não varia, mas </w:delText>
        </w:r>
        <w:r w:rsidR="001F5DCF" w:rsidDel="007A2C2A">
          <w:delText xml:space="preserve">a tensão </w:delText>
        </w:r>
        <w:r w:rsidR="00F35728" w:rsidDel="007A2C2A">
          <w:delText xml:space="preserve">diminui, </w:delText>
        </w:r>
        <w:r w:rsidR="001F5DCF" w:rsidDel="007A2C2A">
          <w:delText xml:space="preserve">resultando </w:delText>
        </w:r>
        <w:r w:rsidR="00623B3F" w:rsidDel="007A2C2A">
          <w:delText>numa redução da potência</w:delText>
        </w:r>
      </w:del>
      <w:r w:rsidR="00623B3F">
        <w:t>.</w:t>
      </w:r>
      <w:ins w:id="974" w:author="Luis André Magalhães Barros" w:date="2022-06-14T08:36:00Z">
        <w:r w:rsidR="007A2C2A">
          <w:t xml:space="preserve"> Este efeito afeta de igual modo a pot</w:t>
        </w:r>
      </w:ins>
      <w:ins w:id="975" w:author="Luis André Magalhães Barros" w:date="2022-06-14T08:37:00Z">
        <w:r w:rsidR="007A2C2A">
          <w:t>ência gerada pelo módulo solar PV.</w:t>
        </w:r>
      </w:ins>
      <w:r w:rsidR="00623B3F">
        <w:t xml:space="preserve"> 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1"/>
      </w:tblGrid>
      <w:tr w:rsidR="0017426C" w14:paraId="11C3A0AA" w14:textId="77777777" w:rsidTr="0018358C">
        <w:tc>
          <w:tcPr>
            <w:tcW w:w="9061" w:type="dxa"/>
            <w:vAlign w:val="center"/>
          </w:tcPr>
          <w:p w14:paraId="693AD9D5" w14:textId="2D9198F7" w:rsidR="0017426C" w:rsidRDefault="00737311" w:rsidP="00985757">
            <w:pPr>
              <w:pStyle w:val="PhDFigura"/>
            </w:pPr>
            <w:r>
              <w:rPr>
                <w:noProof/>
              </w:rPr>
              <w:lastRenderedPageBreak/>
              <w:drawing>
                <wp:inline distT="0" distB="0" distL="0" distR="0" wp14:anchorId="60CC16CA" wp14:editId="1592BAF0">
                  <wp:extent cx="5040000" cy="2711709"/>
                  <wp:effectExtent l="0" t="0" r="825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000" cy="2711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26C" w14:paraId="64B38D70" w14:textId="77777777" w:rsidTr="0018358C">
        <w:tc>
          <w:tcPr>
            <w:tcW w:w="9061" w:type="dxa"/>
          </w:tcPr>
          <w:p w14:paraId="18F75CE5" w14:textId="77777777" w:rsidR="0017426C" w:rsidRPr="005C7A8D" w:rsidRDefault="0017426C" w:rsidP="00985757">
            <w:pPr>
              <w:pStyle w:val="PhDCorpo"/>
              <w:spacing w:after="0"/>
              <w:contextualSpacing/>
              <w:jc w:val="center"/>
            </w:pPr>
            <w:r w:rsidRPr="005C7A8D">
              <w:t>(a)</w:t>
            </w:r>
          </w:p>
        </w:tc>
      </w:tr>
      <w:tr w:rsidR="0018358C" w14:paraId="42079226" w14:textId="77777777" w:rsidTr="0018358C">
        <w:tc>
          <w:tcPr>
            <w:tcW w:w="9061" w:type="dxa"/>
          </w:tcPr>
          <w:p w14:paraId="377FEF2E" w14:textId="48491BA3" w:rsidR="0018358C" w:rsidRPr="005C7A8D" w:rsidRDefault="00E30DCA" w:rsidP="00985757">
            <w:pPr>
              <w:pStyle w:val="PhDCorpo"/>
              <w:spacing w:after="0"/>
              <w:contextualSpacing/>
              <w:jc w:val="center"/>
            </w:pPr>
            <w:commentRangeStart w:id="976"/>
            <w:r w:rsidRPr="00E30DCA">
              <w:rPr>
                <w:noProof/>
                <w:lang w:eastAsia="pt-PT"/>
              </w:rPr>
              <w:drawing>
                <wp:inline distT="0" distB="0" distL="0" distR="0" wp14:anchorId="37B61561" wp14:editId="3BF45FCF">
                  <wp:extent cx="5040000" cy="2395820"/>
                  <wp:effectExtent l="0" t="0" r="8255" b="508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39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976"/>
            <w:r w:rsidR="007A2C2A">
              <w:rPr>
                <w:rStyle w:val="Refdecomentrio"/>
                <w:rFonts w:eastAsia="Times New Roman"/>
                <w:lang w:eastAsia="pt-PT"/>
              </w:rPr>
              <w:commentReference w:id="976"/>
            </w:r>
          </w:p>
        </w:tc>
      </w:tr>
      <w:tr w:rsidR="0018358C" w14:paraId="37A2BCFA" w14:textId="77777777" w:rsidTr="0018358C">
        <w:tc>
          <w:tcPr>
            <w:tcW w:w="9061" w:type="dxa"/>
          </w:tcPr>
          <w:p w14:paraId="0FA13CB6" w14:textId="0B18013D" w:rsidR="0018358C" w:rsidRPr="005C7A8D" w:rsidRDefault="0018358C" w:rsidP="00985757">
            <w:pPr>
              <w:pStyle w:val="PhDCorpo"/>
              <w:spacing w:after="0"/>
              <w:contextualSpacing/>
              <w:jc w:val="center"/>
            </w:pPr>
            <w:r>
              <w:t>(b)</w:t>
            </w:r>
          </w:p>
        </w:tc>
      </w:tr>
      <w:tr w:rsidR="0017426C" w14:paraId="38DB3468" w14:textId="77777777" w:rsidTr="0018358C">
        <w:tc>
          <w:tcPr>
            <w:tcW w:w="9061" w:type="dxa"/>
          </w:tcPr>
          <w:p w14:paraId="76D73362" w14:textId="33C57F90" w:rsidR="0017426C" w:rsidRDefault="00AC79FE" w:rsidP="00985757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2F6CE706" wp14:editId="4342A7EF">
                  <wp:extent cx="5040000" cy="2132950"/>
                  <wp:effectExtent l="0" t="0" r="0" b="127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000" cy="213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26C" w14:paraId="72504DFC" w14:textId="77777777" w:rsidTr="0018358C">
        <w:tc>
          <w:tcPr>
            <w:tcW w:w="9061" w:type="dxa"/>
            <w:shd w:val="clear" w:color="auto" w:fill="FFFFFF" w:themeFill="background1"/>
          </w:tcPr>
          <w:p w14:paraId="4C7652B8" w14:textId="77777777" w:rsidR="0017426C" w:rsidRDefault="0017426C" w:rsidP="00AB5F78">
            <w:pPr>
              <w:pStyle w:val="PhDCorpo"/>
              <w:keepNext/>
              <w:spacing w:after="0"/>
              <w:contextualSpacing/>
              <w:jc w:val="center"/>
            </w:pPr>
            <w:r>
              <w:t>(c)</w:t>
            </w:r>
          </w:p>
        </w:tc>
      </w:tr>
    </w:tbl>
    <w:p w14:paraId="2FD592B4" w14:textId="00180AB4" w:rsidR="0017426C" w:rsidRDefault="00AB5F78" w:rsidP="00AB5F78">
      <w:pPr>
        <w:pStyle w:val="PhDLegendaFiguras"/>
      </w:pPr>
      <w:bookmarkStart w:id="977" w:name="_Ref103070925"/>
      <w:bookmarkStart w:id="978" w:name="_Toc105865357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06639">
        <w:t>.</w:t>
      </w:r>
      <w:r w:rsidR="002744F2" w:rsidRPr="007A2C2A">
        <w:rPr>
          <w:highlight w:val="magenta"/>
          <w:rPrChange w:id="979" w:author="Luis André Magalhães Barros" w:date="2022-06-14T08:37:00Z">
            <w:rPr/>
          </w:rPrChange>
        </w:rPr>
        <w:fldChar w:fldCharType="begin"/>
      </w:r>
      <w:r w:rsidR="002744F2" w:rsidRPr="007A2C2A">
        <w:rPr>
          <w:highlight w:val="magenta"/>
          <w:rPrChange w:id="980" w:author="Luis André Magalhães Barros" w:date="2022-06-14T08:37:00Z">
            <w:rPr/>
          </w:rPrChange>
        </w:rPr>
        <w:instrText xml:space="preserve"> SEQ Figura \* ARABIC \s 1 </w:instrText>
      </w:r>
      <w:r w:rsidR="002744F2" w:rsidRPr="007A2C2A">
        <w:rPr>
          <w:highlight w:val="magenta"/>
          <w:rPrChange w:id="981" w:author="Luis André Magalhães Barros" w:date="2022-06-14T08:37:00Z">
            <w:rPr>
              <w:noProof/>
            </w:rPr>
          </w:rPrChange>
        </w:rPr>
        <w:fldChar w:fldCharType="separate"/>
      </w:r>
      <w:r w:rsidR="007B4FE1" w:rsidRPr="007A2C2A">
        <w:rPr>
          <w:noProof/>
          <w:highlight w:val="magenta"/>
          <w:rPrChange w:id="982" w:author="Luis André Magalhães Barros" w:date="2022-06-14T08:37:00Z">
            <w:rPr>
              <w:noProof/>
            </w:rPr>
          </w:rPrChange>
        </w:rPr>
        <w:t>3</w:t>
      </w:r>
      <w:r w:rsidR="002744F2" w:rsidRPr="007A2C2A">
        <w:rPr>
          <w:noProof/>
          <w:highlight w:val="magenta"/>
          <w:rPrChange w:id="983" w:author="Luis André Magalhães Barros" w:date="2022-06-14T08:37:00Z">
            <w:rPr>
              <w:noProof/>
            </w:rPr>
          </w:rPrChange>
        </w:rPr>
        <w:fldChar w:fldCharType="end"/>
      </w:r>
      <w:bookmarkEnd w:id="977"/>
      <w:r w:rsidRPr="007A2C2A">
        <w:rPr>
          <w:highlight w:val="magenta"/>
          <w:rPrChange w:id="984" w:author="Luis André Magalhães Barros" w:date="2022-06-14T08:37:00Z">
            <w:rPr/>
          </w:rPrChange>
        </w:rPr>
        <w:t xml:space="preserve"> - Simulação do circuito do protótipo para temperatura variante ao longo do tempo (a) Potência à saída do painel e potência máxima para as condições de operação, corrente à saída do painel e corrente de referência; (b) Tensão à saída do painel;</w:t>
      </w:r>
      <w:bookmarkEnd w:id="978"/>
    </w:p>
    <w:p w14:paraId="34273BC1" w14:textId="5E58393D" w:rsidR="00EB0931" w:rsidRDefault="00D550BF" w:rsidP="00EB0931">
      <w:pPr>
        <w:pStyle w:val="PhDCorpo"/>
      </w:pPr>
      <w:r>
        <w:lastRenderedPageBreak/>
        <w:tab/>
        <w:t>Nos casos simulados anteriormente,</w:t>
      </w:r>
      <w:r w:rsidR="00EB0931">
        <w:t xml:space="preserve"> é possível observar que a </w:t>
      </w:r>
      <w:r w:rsidR="00EB0931" w:rsidRPr="007A2C2A">
        <w:rPr>
          <w:highlight w:val="magenta"/>
          <w:rPrChange w:id="985" w:author="Luis André Magalhães Barros" w:date="2022-06-14T08:37:00Z">
            <w:rPr/>
          </w:rPrChange>
        </w:rPr>
        <w:t>potência à</w:t>
      </w:r>
      <w:r w:rsidR="00EB0931">
        <w:t xml:space="preserve"> saída do </w:t>
      </w:r>
      <w:r w:rsidR="00EB0931" w:rsidRPr="007A2C2A">
        <w:rPr>
          <w:highlight w:val="red"/>
          <w:rPrChange w:id="986" w:author="Luis André Magalhães Barros" w:date="2022-06-14T08:37:00Z">
            <w:rPr/>
          </w:rPrChange>
        </w:rPr>
        <w:t>painel</w:t>
      </w:r>
      <w:r w:rsidR="00EB0931">
        <w:t xml:space="preserve"> acompanha a potência máxima para as condições de operação. O mesmo acontece para a corrente à saída do </w:t>
      </w:r>
      <w:r w:rsidR="00EB0931" w:rsidRPr="007A2C2A">
        <w:rPr>
          <w:highlight w:val="magenta"/>
          <w:rPrChange w:id="987" w:author="Luis André Magalhães Barros" w:date="2022-06-14T08:37:00Z">
            <w:rPr/>
          </w:rPrChange>
        </w:rPr>
        <w:t>painel</w:t>
      </w:r>
      <w:r w:rsidR="00EB0931">
        <w:t xml:space="preserve"> que tende a seguir a</w:t>
      </w:r>
      <w:ins w:id="988" w:author="Luis André Magalhães Barros" w:date="2022-06-14T09:19:00Z">
        <w:r w:rsidR="003045FB">
          <w:t xml:space="preserve"> </w:t>
        </w:r>
        <w:proofErr w:type="spellStart"/>
        <w:r w:rsidR="003045FB" w:rsidRPr="003045FB">
          <w:rPr>
            <w:i/>
            <w:rPrChange w:id="989" w:author="Luis André Magalhães Barros" w:date="2022-06-14T09:19:00Z">
              <w:rPr/>
            </w:rPrChange>
          </w:rPr>
          <w:t>iref</w:t>
        </w:r>
      </w:ins>
      <w:proofErr w:type="spellEnd"/>
      <w:r w:rsidR="00EB0931">
        <w:t xml:space="preserve"> </w:t>
      </w:r>
      <w:r w:rsidR="00EB0931" w:rsidRPr="007A2C2A">
        <w:rPr>
          <w:highlight w:val="magenta"/>
          <w:rPrChange w:id="990" w:author="Luis André Magalhães Barros" w:date="2022-06-14T08:38:00Z">
            <w:rPr/>
          </w:rPrChange>
        </w:rPr>
        <w:t>corrente de referência</w:t>
      </w:r>
      <w:r w:rsidR="00EB0931">
        <w:t xml:space="preserve"> calculada. O </w:t>
      </w:r>
      <w:proofErr w:type="spellStart"/>
      <w:r w:rsidR="00EB0931" w:rsidRPr="00490628">
        <w:rPr>
          <w:i/>
          <w:iCs/>
        </w:rPr>
        <w:t>ripple</w:t>
      </w:r>
      <w:proofErr w:type="spellEnd"/>
      <w:r w:rsidR="00EB0931">
        <w:t xml:space="preserve"> máximo da corrente está dentro dos 1,7</w:t>
      </w:r>
      <w:ins w:id="991" w:author="Luis André Magalhães Barros" w:date="2022-06-14T08:38:00Z">
        <w:r w:rsidR="007A2C2A">
          <w:t> </w:t>
        </w:r>
      </w:ins>
      <w:r w:rsidR="00EB0931">
        <w:t xml:space="preserve">%, </w:t>
      </w:r>
      <w:r w:rsidR="004B2A00">
        <w:t xml:space="preserve">ou seja, nos </w:t>
      </w:r>
      <w:commentRangeStart w:id="992"/>
      <w:r w:rsidR="00EB0931" w:rsidRPr="00750D6D">
        <w:rPr>
          <w:highlight w:val="red"/>
          <w:rPrChange w:id="993" w:author="Luis André Magalhães Barros" w:date="2022-06-14T09:20:00Z">
            <w:rPr/>
          </w:rPrChange>
        </w:rPr>
        <w:t>0,</w:t>
      </w:r>
      <w:del w:id="994" w:author="Luis André Magalhães Barros" w:date="2022-06-14T08:38:00Z">
        <w:r w:rsidR="00EB0931" w:rsidRPr="00750D6D" w:rsidDel="007A2C2A">
          <w:rPr>
            <w:highlight w:val="red"/>
            <w:rPrChange w:id="995" w:author="Luis André Magalhães Barros" w:date="2022-06-14T09:20:00Z">
              <w:rPr/>
            </w:rPrChange>
          </w:rPr>
          <w:delText xml:space="preserve">2 </w:delText>
        </w:r>
      </w:del>
      <w:ins w:id="996" w:author="Luis André Magalhães Barros" w:date="2022-06-14T08:38:00Z">
        <w:r w:rsidR="007A2C2A" w:rsidRPr="00750D6D">
          <w:rPr>
            <w:highlight w:val="red"/>
            <w:rPrChange w:id="997" w:author="Luis André Magalhães Barros" w:date="2022-06-14T09:20:00Z">
              <w:rPr/>
            </w:rPrChange>
          </w:rPr>
          <w:t>2 </w:t>
        </w:r>
      </w:ins>
      <w:r w:rsidR="00EB0931" w:rsidRPr="00750D6D">
        <w:rPr>
          <w:highlight w:val="red"/>
          <w:rPrChange w:id="998" w:author="Luis André Magalhães Barros" w:date="2022-06-14T09:20:00Z">
            <w:rPr/>
          </w:rPrChange>
        </w:rPr>
        <w:t xml:space="preserve">V </w:t>
      </w:r>
      <w:commentRangeEnd w:id="992"/>
      <w:r w:rsidR="007A2C2A" w:rsidRPr="00750D6D">
        <w:rPr>
          <w:rStyle w:val="Refdecomentrio"/>
          <w:rFonts w:eastAsia="Times New Roman"/>
          <w:highlight w:val="red"/>
          <w:lang w:eastAsia="pt-PT"/>
          <w:rPrChange w:id="999" w:author="Luis André Magalhães Barros" w:date="2022-06-14T09:20:00Z">
            <w:rPr>
              <w:rStyle w:val="Refdecomentrio"/>
              <w:rFonts w:eastAsia="Times New Roman"/>
              <w:lang w:eastAsia="pt-PT"/>
            </w:rPr>
          </w:rPrChange>
        </w:rPr>
        <w:commentReference w:id="992"/>
      </w:r>
      <w:r w:rsidR="00EB0931">
        <w:t>esperados.</w:t>
      </w:r>
      <w:del w:id="1000" w:author="Luis André Magalhães Barros" w:date="2022-06-14T08:38:00Z">
        <w:r w:rsidR="00C46EA4" w:rsidDel="007A2C2A">
          <w:tab/>
        </w:r>
      </w:del>
    </w:p>
    <w:p w14:paraId="2F5635FD" w14:textId="1B0F6C79" w:rsidR="00DA1BBD" w:rsidRDefault="00821AB4" w:rsidP="007F0742">
      <w:pPr>
        <w:pStyle w:val="PhDCorpo"/>
      </w:pPr>
      <w:r>
        <w:tab/>
      </w:r>
      <w:r w:rsidR="00C46EA4">
        <w:t xml:space="preserve">Depois de avaliar a resposta do controlador </w:t>
      </w:r>
      <w:r w:rsidR="00BE1539">
        <w:t>às</w:t>
      </w:r>
      <w:r w:rsidR="00C46EA4">
        <w:t xml:space="preserve"> </w:t>
      </w:r>
      <w:r w:rsidR="007C34DE">
        <w:t>condições de operação constantes e</w:t>
      </w:r>
      <w:r w:rsidR="007F0742">
        <w:t xml:space="preserve"> a variar ao longo do tempo é importante verificar a resposta do controlador </w:t>
      </w:r>
      <w:r w:rsidR="007F482D">
        <w:t>quando as resistências internas das bobinas são diferentes</w:t>
      </w:r>
      <w:r w:rsidR="00462AEF" w:rsidRPr="007A2C2A">
        <w:rPr>
          <w:u w:val="single"/>
          <w:rPrChange w:id="1001" w:author="Luis André Magalhães Barros" w:date="2022-06-14T08:39:00Z">
            <w:rPr/>
          </w:rPrChange>
        </w:rPr>
        <w:t xml:space="preserve">. </w:t>
      </w:r>
      <w:commentRangeStart w:id="1002"/>
      <w:r w:rsidR="00386E2E" w:rsidRPr="007A2C2A">
        <w:rPr>
          <w:u w:val="single"/>
          <w:rPrChange w:id="1003" w:author="Luis André Magalhães Barros" w:date="2022-06-14T08:39:00Z">
            <w:rPr/>
          </w:rPrChange>
        </w:rPr>
        <w:t xml:space="preserve">A resistência </w:t>
      </w:r>
      <w:commentRangeStart w:id="1004"/>
      <w:r w:rsidR="00386E2E" w:rsidRPr="007A2C2A">
        <w:rPr>
          <w:u w:val="single"/>
          <w:rPrChange w:id="1005" w:author="Luis André Magalhães Barros" w:date="2022-06-14T08:39:00Z">
            <w:rPr/>
          </w:rPrChange>
        </w:rPr>
        <w:t>interna</w:t>
      </w:r>
      <w:r w:rsidR="00386E2E" w:rsidRPr="007A2C2A">
        <w:rPr>
          <w:strike/>
          <w:highlight w:val="red"/>
          <w:u w:val="single"/>
          <w:rPrChange w:id="1006" w:author="Luis André Magalhães Barros" w:date="2022-06-14T08:39:00Z">
            <w:rPr/>
          </w:rPrChange>
        </w:rPr>
        <w:t>da</w:t>
      </w:r>
      <w:r w:rsidR="00386E2E" w:rsidRPr="007A2C2A">
        <w:rPr>
          <w:u w:val="single"/>
          <w:rPrChange w:id="1007" w:author="Luis André Magalhães Barros" w:date="2022-06-14T08:39:00Z">
            <w:rPr/>
          </w:rPrChange>
        </w:rPr>
        <w:t xml:space="preserve"> </w:t>
      </w:r>
      <w:commentRangeEnd w:id="1004"/>
      <w:r w:rsidR="007A2C2A" w:rsidRPr="007A2C2A">
        <w:rPr>
          <w:rStyle w:val="Refdecomentrio"/>
          <w:rFonts w:eastAsia="Times New Roman"/>
          <w:u w:val="single"/>
          <w:lang w:eastAsia="pt-PT"/>
          <w:rPrChange w:id="1008" w:author="Luis André Magalhães Barros" w:date="2022-06-14T08:39:00Z">
            <w:rPr>
              <w:rStyle w:val="Refdecomentrio"/>
              <w:rFonts w:eastAsia="Times New Roman"/>
              <w:lang w:eastAsia="pt-PT"/>
            </w:rPr>
          </w:rPrChange>
        </w:rPr>
        <w:commentReference w:id="1004"/>
      </w:r>
      <w:r w:rsidR="00386E2E" w:rsidRPr="007A2C2A">
        <w:rPr>
          <w:u w:val="single"/>
          <w:rPrChange w:id="1009" w:author="Luis André Magalhães Barros" w:date="2022-06-14T08:39:00Z">
            <w:rPr/>
          </w:rPrChange>
        </w:rPr>
        <w:t>da bobina</w:t>
      </w:r>
      <w:r w:rsidR="00411466" w:rsidRPr="007A2C2A">
        <w:rPr>
          <w:u w:val="single"/>
          <w:rPrChange w:id="1010" w:author="Luis André Magalhães Barros" w:date="2022-06-14T08:39:00Z">
            <w:rPr/>
          </w:rPrChange>
        </w:rPr>
        <w:t xml:space="preserve"> a ser usada</w:t>
      </w:r>
      <w:r w:rsidR="00386E2E" w:rsidRPr="007A2C2A">
        <w:rPr>
          <w:u w:val="single"/>
          <w:rPrChange w:id="1011" w:author="Luis André Magalhães Barros" w:date="2022-06-14T08:39:00Z">
            <w:rPr/>
          </w:rPrChange>
        </w:rPr>
        <w:t>, testada em laboratório,</w:t>
      </w:r>
      <w:r w:rsidR="00411466" w:rsidRPr="007A2C2A">
        <w:rPr>
          <w:u w:val="single"/>
          <w:rPrChange w:id="1012" w:author="Luis André Magalhães Barros" w:date="2022-06-14T08:39:00Z">
            <w:rPr/>
          </w:rPrChange>
        </w:rPr>
        <w:t xml:space="preserve"> é de 133 mΩ.</w:t>
      </w:r>
      <w:commentRangeEnd w:id="1002"/>
      <w:r w:rsidR="007A2C2A" w:rsidRPr="007A2C2A">
        <w:rPr>
          <w:rStyle w:val="Refdecomentrio"/>
          <w:rFonts w:eastAsia="Times New Roman"/>
          <w:u w:val="single"/>
          <w:lang w:eastAsia="pt-PT"/>
          <w:rPrChange w:id="1013" w:author="Luis André Magalhães Barros" w:date="2022-06-14T08:39:00Z">
            <w:rPr>
              <w:rStyle w:val="Refdecomentrio"/>
              <w:rFonts w:eastAsia="Times New Roman"/>
              <w:lang w:eastAsia="pt-PT"/>
            </w:rPr>
          </w:rPrChange>
        </w:rPr>
        <w:commentReference w:id="1002"/>
      </w:r>
      <w:ins w:id="1014" w:author="Luis André Magalhães Barros" w:date="2022-06-14T08:39:00Z">
        <w:r w:rsidR="007A2C2A">
          <w:t xml:space="preserve"> A</w:t>
        </w:r>
      </w:ins>
      <w:ins w:id="1015" w:author="Luis André Magalhães Barros" w:date="2022-06-14T08:40:00Z">
        <w:r w:rsidR="007A2C2A">
          <w:t>s</w:t>
        </w:r>
      </w:ins>
      <w:ins w:id="1016" w:author="Luis André Magalhães Barros" w:date="2022-06-14T08:39:00Z">
        <w:r w:rsidR="007A2C2A">
          <w:t xml:space="preserve"> bobina</w:t>
        </w:r>
      </w:ins>
      <w:ins w:id="1017" w:author="Luis André Magalhães Barros" w:date="2022-06-14T08:41:00Z">
        <w:r w:rsidR="007A2C2A">
          <w:t>s</w:t>
        </w:r>
      </w:ins>
      <w:ins w:id="1018" w:author="Luis André Magalhães Barros" w:date="2022-06-14T08:39:00Z">
        <w:r w:rsidR="007A2C2A">
          <w:t xml:space="preserve"> utilizada</w:t>
        </w:r>
      </w:ins>
      <w:ins w:id="1019" w:author="Luis André Magalhães Barros" w:date="2022-06-14T08:41:00Z">
        <w:r w:rsidR="007A2C2A">
          <w:t>s</w:t>
        </w:r>
      </w:ins>
      <w:ins w:id="1020" w:author="Luis André Magalhães Barros" w:date="2022-06-14T08:39:00Z">
        <w:r w:rsidR="007A2C2A">
          <w:t xml:space="preserve"> apresenta</w:t>
        </w:r>
      </w:ins>
      <w:ins w:id="1021" w:author="Luis André Magalhães Barros" w:date="2022-06-14T08:41:00Z">
        <w:r w:rsidR="007A2C2A">
          <w:t>m</w:t>
        </w:r>
      </w:ins>
      <w:ins w:id="1022" w:author="Luis André Magalhães Barros" w:date="2022-06-14T08:39:00Z">
        <w:r w:rsidR="007A2C2A">
          <w:t xml:space="preserve"> uma resistência interna de 133 mΩ</w:t>
        </w:r>
      </w:ins>
      <w:ins w:id="1023" w:author="Luis André Magalhães Barros" w:date="2022-06-14T08:41:00Z">
        <w:r w:rsidR="007A2C2A">
          <w:t xml:space="preserve"> e outra de 500 mΩ</w:t>
        </w:r>
      </w:ins>
      <w:ins w:id="1024" w:author="Luis André Magalhães Barros" w:date="2022-06-14T08:39:00Z">
        <w:r w:rsidR="007A2C2A">
          <w:t>.</w:t>
        </w:r>
      </w:ins>
      <w:r w:rsidR="00411466">
        <w:t xml:space="preserve"> </w:t>
      </w:r>
      <w:commentRangeStart w:id="1025"/>
      <w:r w:rsidR="001C36BE">
        <w:t>S</w:t>
      </w:r>
      <w:r w:rsidR="00A67162">
        <w:t>imulou-se</w:t>
      </w:r>
      <w:r w:rsidR="001C36BE">
        <w:t>, então,</w:t>
      </w:r>
      <w:r w:rsidR="00A67162">
        <w:t xml:space="preserve"> uma bobina com resistência interna de 133 mΩ e outra de 500 mΩ</w:t>
      </w:r>
      <w:r w:rsidR="00DA1BBD">
        <w:t xml:space="preserve">. </w:t>
      </w:r>
      <w:commentRangeEnd w:id="1025"/>
      <w:r w:rsidR="007A2C2A">
        <w:rPr>
          <w:rStyle w:val="Refdecomentrio"/>
          <w:rFonts w:eastAsia="Times New Roman"/>
          <w:lang w:eastAsia="pt-PT"/>
        </w:rPr>
        <w:commentReference w:id="1025"/>
      </w:r>
      <w:r w:rsidR="00896099">
        <w:t>Como o</w:t>
      </w:r>
      <w:r w:rsidR="00C824B0">
        <w:t xml:space="preserve"> controlo PI é aplicado individualmente a cada braço do conversor</w:t>
      </w:r>
      <w:r w:rsidR="007C28A2">
        <w:t xml:space="preserve">, </w:t>
      </w:r>
      <w:r w:rsidR="00440B42">
        <w:t xml:space="preserve">é possível verificar </w:t>
      </w:r>
      <w:r w:rsidR="001A49E6">
        <w:t xml:space="preserve">pelo resultado de simulação da </w:t>
      </w:r>
      <w:r w:rsidR="001A49E6">
        <w:fldChar w:fldCharType="begin"/>
      </w:r>
      <w:r w:rsidR="001A49E6">
        <w:instrText xml:space="preserve"> REF _Ref103074081 \h </w:instrText>
      </w:r>
      <w:r w:rsidR="001A49E6">
        <w:fldChar w:fldCharType="separate"/>
      </w:r>
      <w:r w:rsidR="007B4FE1" w:rsidRPr="00E47BC8">
        <w:t xml:space="preserve">Figura </w:t>
      </w:r>
      <w:r w:rsidR="007B4FE1">
        <w:rPr>
          <w:noProof/>
        </w:rPr>
        <w:t>4</w:t>
      </w:r>
      <w:r w:rsidR="007B4FE1">
        <w:t>.</w:t>
      </w:r>
      <w:r w:rsidR="007B4FE1">
        <w:rPr>
          <w:noProof/>
        </w:rPr>
        <w:t>4</w:t>
      </w:r>
      <w:r w:rsidR="001A49E6">
        <w:fldChar w:fldCharType="end"/>
      </w:r>
      <w:del w:id="1026" w:author="Luis André Magalhães Barros" w:date="2022-06-14T09:00:00Z">
        <w:r w:rsidR="001A49E6" w:rsidDel="005A2165">
          <w:delText>,</w:delText>
        </w:r>
      </w:del>
      <w:r w:rsidR="001A49E6">
        <w:t xml:space="preserve"> </w:t>
      </w:r>
      <w:r w:rsidR="00440B42">
        <w:t>que as correntes em cada braço têm o mesmo valor ao longo do tempo.</w:t>
      </w:r>
    </w:p>
    <w:p w14:paraId="6B06C0D5" w14:textId="77777777" w:rsidR="00DA1BBD" w:rsidRDefault="00DA1BBD" w:rsidP="00DA1BBD">
      <w:pPr>
        <w:pStyle w:val="PhDFigura"/>
      </w:pPr>
      <w:r w:rsidRPr="00DA1BBD">
        <w:rPr>
          <w:noProof/>
        </w:rPr>
        <w:drawing>
          <wp:inline distT="0" distB="0" distL="0" distR="0" wp14:anchorId="57EA074F" wp14:editId="2336B8EE">
            <wp:extent cx="5040000" cy="2519722"/>
            <wp:effectExtent l="0" t="0" r="8255" b="0"/>
            <wp:docPr id="59" name="Picture 5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line char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1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6083" w14:textId="449556E9" w:rsidR="008A331F" w:rsidRDefault="00DA1BBD" w:rsidP="00E47BC8">
      <w:pPr>
        <w:pStyle w:val="PhDLegendaFiguras"/>
      </w:pPr>
      <w:bookmarkStart w:id="1027" w:name="_Ref103074081"/>
      <w:bookmarkStart w:id="1028" w:name="_Toc105865358"/>
      <w:r w:rsidRPr="00E47BC8"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</w:instrText>
      </w:r>
      <w:r w:rsidR="00C94EE9">
        <w:instrText xml:space="preserve">1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bookmarkEnd w:id="1027"/>
      <w:r w:rsidRPr="00E47BC8">
        <w:t xml:space="preserve"> - Simulação d</w:t>
      </w:r>
      <w:r w:rsidR="00E47BC8" w:rsidRPr="00E47BC8">
        <w:t>a corrente em cada braço</w:t>
      </w:r>
      <w:r w:rsidRPr="00E47BC8">
        <w:t xml:space="preserve"> para valores de resistência </w:t>
      </w:r>
      <w:r w:rsidR="00E47BC8" w:rsidRPr="00E47BC8">
        <w:t>de bobina diferentes</w:t>
      </w:r>
      <w:r w:rsidR="00E47BC8">
        <w:t>.</w:t>
      </w:r>
      <w:bookmarkEnd w:id="1028"/>
    </w:p>
    <w:p w14:paraId="2C73E10E" w14:textId="2826082B" w:rsidR="005A2C87" w:rsidRDefault="005A2C87" w:rsidP="0035795A">
      <w:pPr>
        <w:pStyle w:val="Cabealho2"/>
      </w:pPr>
      <w:bookmarkStart w:id="1029" w:name="_Toc105865320"/>
      <w:r>
        <w:t>Desenvolvimento do Protótipo</w:t>
      </w:r>
      <w:bookmarkEnd w:id="1029"/>
    </w:p>
    <w:p w14:paraId="3FF0E3F4" w14:textId="07A7187D" w:rsidR="00E168C0" w:rsidRDefault="00F1492B" w:rsidP="00606D5E">
      <w:pPr>
        <w:pStyle w:val="PhDCorpo"/>
        <w:tabs>
          <w:tab w:val="left" w:pos="0"/>
        </w:tabs>
        <w:ind w:firstLine="567"/>
        <w:rPr>
          <w:szCs w:val="24"/>
        </w:rPr>
      </w:pPr>
      <w:r>
        <w:t xml:space="preserve">Neste subtópico </w:t>
      </w:r>
      <w:r w:rsidR="00EB30FD">
        <w:t xml:space="preserve">é descrito o processo de desenvolvimento </w:t>
      </w:r>
      <w:r w:rsidR="007D0ECA">
        <w:t xml:space="preserve">do </w:t>
      </w:r>
      <w:r w:rsidR="00B672E1">
        <w:t xml:space="preserve">protótipo do conversor do tipo </w:t>
      </w:r>
      <w:r w:rsidR="00425A56">
        <w:t>IBC</w:t>
      </w:r>
      <w:r w:rsidR="00B672E1">
        <w:t xml:space="preserve"> de 2 braços. </w:t>
      </w:r>
      <w:del w:id="1030" w:author="Luis André Magalhães Barros" w:date="2022-06-14T09:00:00Z">
        <w:r w:rsidR="00114C13" w:rsidDel="005A2165">
          <w:delText xml:space="preserve">Conteúdos </w:delText>
        </w:r>
      </w:del>
      <w:ins w:id="1031" w:author="Luis André Magalhães Barros" w:date="2022-06-14T09:00:00Z">
        <w:r w:rsidR="005A2165">
          <w:t>Relativamente</w:t>
        </w:r>
      </w:ins>
      <w:ins w:id="1032" w:author="Luis André Magalhães Barros" w:date="2022-06-14T09:01:00Z">
        <w:r w:rsidR="005A2165">
          <w:t xml:space="preserve"> aos circuitos de</w:t>
        </w:r>
      </w:ins>
      <w:del w:id="1033" w:author="Luis André Magalhães Barros" w:date="2022-06-14T09:01:00Z">
        <w:r w:rsidR="00114C13" w:rsidDel="005A2165">
          <w:delText>relativos</w:delText>
        </w:r>
      </w:del>
      <w:r w:rsidR="00114C13">
        <w:t xml:space="preserve"> </w:t>
      </w:r>
      <w:r w:rsidR="000B4B32">
        <w:t>aquisição e condicionamento de sinal</w:t>
      </w:r>
      <w:ins w:id="1034" w:author="Luis André Magalhães Barros" w:date="2022-06-14T09:01:00Z">
        <w:r w:rsidR="005A2165">
          <w:t xml:space="preserve">, bem como os </w:t>
        </w:r>
      </w:ins>
      <w:del w:id="1035" w:author="Luis André Magalhães Barros" w:date="2022-06-14T09:01:00Z">
        <w:r w:rsidR="000B4B32" w:rsidDel="005A2165">
          <w:delText xml:space="preserve"> e</w:delText>
        </w:r>
        <w:r w:rsidR="00114C13" w:rsidDel="005A2165">
          <w:delText xml:space="preserve"> </w:delText>
        </w:r>
      </w:del>
      <w:r w:rsidR="00114C13">
        <w:t>circui</w:t>
      </w:r>
      <w:r w:rsidR="003D71D0">
        <w:t xml:space="preserve">tos de </w:t>
      </w:r>
      <w:r w:rsidR="0037382F">
        <w:rPr>
          <w:i/>
          <w:iCs/>
        </w:rPr>
        <w:t xml:space="preserve">driver </w:t>
      </w:r>
      <w:r w:rsidR="0037382F">
        <w:t>dos semicondutores</w:t>
      </w:r>
      <w:ins w:id="1036" w:author="Luis André Magalhães Barros" w:date="2022-06-14T09:01:00Z">
        <w:r w:rsidR="005A2165">
          <w:t>, encontram-se</w:t>
        </w:r>
      </w:ins>
      <w:del w:id="1037" w:author="Luis André Magalhães Barros" w:date="2022-06-14T09:01:00Z">
        <w:r w:rsidR="003D71D0" w:rsidDel="005A2165">
          <w:delText xml:space="preserve"> </w:delText>
        </w:r>
        <w:r w:rsidR="00DA519C" w:rsidDel="005A2165">
          <w:delText>são</w:delText>
        </w:r>
        <w:r w:rsidR="004B16BC" w:rsidDel="005A2165">
          <w:delText xml:space="preserve"> aprofundados</w:delText>
        </w:r>
      </w:del>
      <w:ins w:id="1038" w:author="Luis André Magalhães Barros" w:date="2022-06-14T09:01:00Z">
        <w:r w:rsidR="005A2165">
          <w:t xml:space="preserve"> mencionados</w:t>
        </w:r>
      </w:ins>
      <w:r w:rsidR="004B16BC">
        <w:t xml:space="preserve"> no</w:t>
      </w:r>
      <w:r w:rsidR="0043418D">
        <w:rPr>
          <w:szCs w:val="24"/>
        </w:rPr>
        <w:t xml:space="preserve"> </w:t>
      </w:r>
      <w:r w:rsidR="006971D5">
        <w:rPr>
          <w:szCs w:val="24"/>
        </w:rPr>
        <w:fldChar w:fldCharType="begin"/>
      </w:r>
      <w:r w:rsidR="006971D5">
        <w:rPr>
          <w:szCs w:val="24"/>
        </w:rPr>
        <w:instrText xml:space="preserve"> REF _Ref105835809 \r \h </w:instrText>
      </w:r>
      <w:r w:rsidR="006971D5">
        <w:rPr>
          <w:szCs w:val="24"/>
        </w:rPr>
      </w:r>
      <w:r w:rsidR="006971D5">
        <w:rPr>
          <w:szCs w:val="24"/>
        </w:rPr>
        <w:fldChar w:fldCharType="separate"/>
      </w:r>
      <w:r w:rsidR="006971D5">
        <w:rPr>
          <w:szCs w:val="24"/>
        </w:rPr>
        <w:t>Anexo F</w:t>
      </w:r>
      <w:r w:rsidR="006971D5">
        <w:rPr>
          <w:szCs w:val="24"/>
        </w:rPr>
        <w:fldChar w:fldCharType="end"/>
      </w:r>
      <w:r w:rsidR="00A12B5C">
        <w:rPr>
          <w:szCs w:val="24"/>
        </w:rPr>
        <w:t xml:space="preserve"> </w:t>
      </w:r>
      <w:r w:rsidR="005D4D60">
        <w:rPr>
          <w:szCs w:val="24"/>
        </w:rPr>
        <w:t xml:space="preserve">e </w:t>
      </w:r>
      <w:r w:rsidR="000B4B32">
        <w:rPr>
          <w:szCs w:val="24"/>
        </w:rPr>
        <w:fldChar w:fldCharType="begin"/>
      </w:r>
      <w:r w:rsidR="000B4B32">
        <w:rPr>
          <w:szCs w:val="24"/>
        </w:rPr>
        <w:instrText xml:space="preserve"> REF _Ref105835811 \r \h </w:instrText>
      </w:r>
      <w:r w:rsidR="000B4B32">
        <w:rPr>
          <w:szCs w:val="24"/>
        </w:rPr>
      </w:r>
      <w:r w:rsidR="000B4B32">
        <w:rPr>
          <w:szCs w:val="24"/>
        </w:rPr>
        <w:fldChar w:fldCharType="separate"/>
      </w:r>
      <w:r w:rsidR="000B4B32">
        <w:rPr>
          <w:szCs w:val="24"/>
        </w:rPr>
        <w:t>Anexo G</w:t>
      </w:r>
      <w:r w:rsidR="000B4B32">
        <w:rPr>
          <w:szCs w:val="24"/>
        </w:rPr>
        <w:fldChar w:fldCharType="end"/>
      </w:r>
      <w:r w:rsidR="00114C13">
        <w:rPr>
          <w:szCs w:val="24"/>
        </w:rPr>
        <w:t>,</w:t>
      </w:r>
      <w:r w:rsidR="006971D5">
        <w:rPr>
          <w:szCs w:val="24"/>
        </w:rPr>
        <w:t xml:space="preserve"> respetivamente.</w:t>
      </w:r>
      <w:r w:rsidR="00EE3A9E">
        <w:rPr>
          <w:szCs w:val="24"/>
        </w:rPr>
        <w:t xml:space="preserve"> </w:t>
      </w:r>
      <w:r w:rsidR="00B15079">
        <w:t>A</w:t>
      </w:r>
      <w:ins w:id="1039" w:author="Luis André Magalhães Barros" w:date="2022-06-14T09:01:00Z">
        <w:r w:rsidR="005A2165">
          <w:t> </w:t>
        </w:r>
      </w:ins>
      <w:del w:id="1040" w:author="Luis André Magalhães Barros" w:date="2022-06-14T09:01:00Z">
        <w:r w:rsidR="00B15079" w:rsidDel="005A2165">
          <w:delText xml:space="preserve"> </w:delText>
        </w:r>
      </w:del>
      <w:r w:rsidR="00B15079">
        <w:t>placa de circuito impresso (PCB)</w:t>
      </w:r>
      <w:del w:id="1041" w:author="Luis André Magalhães Barros" w:date="2022-06-14T09:01:00Z">
        <w:r w:rsidR="00E514C2" w:rsidDel="005A2165">
          <w:delText>,</w:delText>
        </w:r>
      </w:del>
      <w:r w:rsidR="00B15079">
        <w:t xml:space="preserve"> </w:t>
      </w:r>
      <w:r w:rsidR="00B15079">
        <w:rPr>
          <w:szCs w:val="24"/>
        </w:rPr>
        <w:t>desenvolvida</w:t>
      </w:r>
      <w:r w:rsidR="00E514C2">
        <w:rPr>
          <w:szCs w:val="24"/>
        </w:rPr>
        <w:t xml:space="preserve"> recorrendo</w:t>
      </w:r>
      <w:r w:rsidR="00B15079">
        <w:rPr>
          <w:szCs w:val="24"/>
        </w:rPr>
        <w:t xml:space="preserve"> </w:t>
      </w:r>
      <w:r w:rsidR="00E514C2">
        <w:rPr>
          <w:szCs w:val="24"/>
        </w:rPr>
        <w:t>ao</w:t>
      </w:r>
      <w:r w:rsidR="00B15079">
        <w:rPr>
          <w:szCs w:val="24"/>
        </w:rPr>
        <w:t xml:space="preserve"> software </w:t>
      </w:r>
      <w:proofErr w:type="spellStart"/>
      <w:r w:rsidR="00B15079" w:rsidRPr="005A2165">
        <w:rPr>
          <w:i/>
          <w:szCs w:val="24"/>
          <w:rPrChange w:id="1042" w:author="Luis André Magalhães Barros" w:date="2022-06-14T09:01:00Z">
            <w:rPr>
              <w:szCs w:val="24"/>
            </w:rPr>
          </w:rPrChange>
        </w:rPr>
        <w:t>Altium</w:t>
      </w:r>
      <w:proofErr w:type="spellEnd"/>
      <w:r w:rsidR="00E514C2">
        <w:rPr>
          <w:szCs w:val="24"/>
        </w:rPr>
        <w:t>, é</w:t>
      </w:r>
      <w:r w:rsidR="00B42B64">
        <w:t xml:space="preserve"> apresentad</w:t>
      </w:r>
      <w:r w:rsidR="00E514C2">
        <w:t>a</w:t>
      </w:r>
      <w:r w:rsidR="00167293">
        <w:t xml:space="preserve"> </w:t>
      </w:r>
      <w:r w:rsidR="00606D5E">
        <w:t xml:space="preserve">na </w:t>
      </w:r>
      <w:r w:rsidR="00606D5E">
        <w:fldChar w:fldCharType="begin"/>
      </w:r>
      <w:r w:rsidR="00606D5E">
        <w:instrText xml:space="preserve"> REF _Ref105839865 \h </w:instrText>
      </w:r>
      <w:r w:rsidR="00606D5E">
        <w:fldChar w:fldCharType="separate"/>
      </w:r>
      <w:ins w:id="1043" w:author="Luis André Magalhães Barros" w:date="2022-06-14T09:02:00Z">
        <w:r w:rsidR="005A2165">
          <w:t>Figura </w:t>
        </w:r>
        <w:r w:rsidR="005A2165">
          <w:rPr>
            <w:noProof/>
          </w:rPr>
          <w:t>4</w:t>
        </w:r>
        <w:r w:rsidR="005A2165">
          <w:t>.</w:t>
        </w:r>
        <w:r w:rsidR="005A2165">
          <w:rPr>
            <w:noProof/>
          </w:rPr>
          <w:t>5</w:t>
        </w:r>
      </w:ins>
      <w:del w:id="1044" w:author="Luis André Magalhães Barros" w:date="2022-06-14T09:02:00Z">
        <w:r w:rsidR="00606D5E" w:rsidDel="005A2165">
          <w:delText xml:space="preserve">Figura </w:delText>
        </w:r>
        <w:r w:rsidR="00606D5E" w:rsidDel="005A2165">
          <w:rPr>
            <w:noProof/>
          </w:rPr>
          <w:delText>4</w:delText>
        </w:r>
        <w:r w:rsidR="00606D5E" w:rsidDel="005A2165">
          <w:delText>.</w:delText>
        </w:r>
        <w:r w:rsidR="00606D5E" w:rsidDel="005A2165">
          <w:rPr>
            <w:noProof/>
          </w:rPr>
          <w:delText>5</w:delText>
        </w:r>
      </w:del>
      <w:r w:rsidR="00606D5E">
        <w:fldChar w:fldCharType="end"/>
      </w:r>
      <w:r w:rsidR="004331BF">
        <w:t>.</w:t>
      </w:r>
      <w:r w:rsidR="004331BF">
        <w:rPr>
          <w:szCs w:val="24"/>
        </w:rPr>
        <w:t xml:space="preserve"> </w:t>
      </w:r>
      <w:r w:rsidR="00EE3A9E">
        <w:rPr>
          <w:szCs w:val="24"/>
        </w:rPr>
        <w:t xml:space="preserve">O esquemático a utilizar para a conceção desta PCB teve em conta </w:t>
      </w:r>
      <w:r w:rsidR="003F2994">
        <w:rPr>
          <w:szCs w:val="24"/>
        </w:rPr>
        <w:t xml:space="preserve">a </w:t>
      </w:r>
      <w:r w:rsidR="002103A7">
        <w:rPr>
          <w:szCs w:val="24"/>
        </w:rPr>
        <w:fldChar w:fldCharType="begin"/>
      </w:r>
      <w:r w:rsidR="002103A7">
        <w:rPr>
          <w:szCs w:val="24"/>
        </w:rPr>
        <w:instrText xml:space="preserve"> REF _Ref98599092 \h </w:instrText>
      </w:r>
      <w:r w:rsidR="002103A7">
        <w:rPr>
          <w:szCs w:val="24"/>
        </w:rPr>
      </w:r>
      <w:r w:rsidR="002103A7">
        <w:rPr>
          <w:szCs w:val="24"/>
        </w:rPr>
        <w:fldChar w:fldCharType="separate"/>
      </w:r>
      <w:r w:rsidR="007B4FE1">
        <w:t>Figura</w:t>
      </w:r>
      <w:bookmarkStart w:id="1045" w:name="_Hlt105861236"/>
      <w:r w:rsidR="007B4FE1">
        <w:t xml:space="preserve"> </w:t>
      </w:r>
      <w:bookmarkEnd w:id="1045"/>
      <w:r w:rsidR="007B4FE1">
        <w:rPr>
          <w:noProof/>
        </w:rPr>
        <w:t>2</w:t>
      </w:r>
      <w:r w:rsidR="007B4FE1">
        <w:t>.</w:t>
      </w:r>
      <w:r w:rsidR="007B4FE1">
        <w:rPr>
          <w:noProof/>
        </w:rPr>
        <w:t>4</w:t>
      </w:r>
      <w:r w:rsidR="002103A7">
        <w:rPr>
          <w:szCs w:val="24"/>
        </w:rPr>
        <w:fldChar w:fldCharType="end"/>
      </w:r>
      <w:r w:rsidR="002103A7">
        <w:rPr>
          <w:szCs w:val="24"/>
        </w:rPr>
        <w:t>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1"/>
      </w:tblGrid>
      <w:tr w:rsidR="00AC2BC3" w14:paraId="25377C03" w14:textId="77777777" w:rsidTr="003A75E5">
        <w:tc>
          <w:tcPr>
            <w:tcW w:w="9061" w:type="dxa"/>
            <w:vAlign w:val="center"/>
          </w:tcPr>
          <w:p w14:paraId="0CB5602E" w14:textId="21101386" w:rsidR="00AC2BC3" w:rsidRDefault="00AC2BC3" w:rsidP="00985757">
            <w:pPr>
              <w:pStyle w:val="PhDFigura"/>
            </w:pPr>
            <w:r>
              <w:rPr>
                <w:noProof/>
              </w:rPr>
              <w:lastRenderedPageBreak/>
              <w:drawing>
                <wp:inline distT="0" distB="0" distL="0" distR="0" wp14:anchorId="0843F073" wp14:editId="1CCEEEC3">
                  <wp:extent cx="4964507" cy="2604655"/>
                  <wp:effectExtent l="0" t="0" r="7620" b="571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8">
                                    <a14:imgEffect>
                                      <a14:saturation sat="6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3328" cy="2609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BC3" w14:paraId="15F472FD" w14:textId="77777777" w:rsidTr="003A75E5">
        <w:tc>
          <w:tcPr>
            <w:tcW w:w="9061" w:type="dxa"/>
          </w:tcPr>
          <w:p w14:paraId="5C9D3483" w14:textId="77777777" w:rsidR="00AC2BC3" w:rsidRPr="005C7A8D" w:rsidRDefault="00AC2BC3" w:rsidP="00985757">
            <w:pPr>
              <w:pStyle w:val="PhDCorpo"/>
              <w:spacing w:after="0"/>
              <w:contextualSpacing/>
              <w:jc w:val="center"/>
            </w:pPr>
            <w:r w:rsidRPr="005C7A8D">
              <w:t>(a)</w:t>
            </w:r>
          </w:p>
        </w:tc>
      </w:tr>
      <w:tr w:rsidR="00AC2BC3" w14:paraId="4403A5B4" w14:textId="77777777" w:rsidTr="003A75E5">
        <w:tc>
          <w:tcPr>
            <w:tcW w:w="9061" w:type="dxa"/>
          </w:tcPr>
          <w:p w14:paraId="5DEC0EE1" w14:textId="1BE7FA4E" w:rsidR="00AC2BC3" w:rsidRPr="005C7A8D" w:rsidRDefault="00AC2BC3" w:rsidP="00FB60C7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292249E9" wp14:editId="0F071D31">
                  <wp:extent cx="1768412" cy="3506423"/>
                  <wp:effectExtent l="7302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58" t="8085" r="8705" b="1998"/>
                          <a:stretch/>
                        </pic:blipFill>
                        <pic:spPr bwMode="auto">
                          <a:xfrm rot="16200000">
                            <a:off x="0" y="0"/>
                            <a:ext cx="1787572" cy="3544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BC3" w14:paraId="15F70CD0" w14:textId="77777777" w:rsidTr="003A75E5">
        <w:tc>
          <w:tcPr>
            <w:tcW w:w="9061" w:type="dxa"/>
          </w:tcPr>
          <w:p w14:paraId="5AF8CDAB" w14:textId="77777777" w:rsidR="00AC2BC3" w:rsidRPr="005C7A8D" w:rsidRDefault="00AC2BC3" w:rsidP="003A75E5">
            <w:pPr>
              <w:pStyle w:val="PhDCorpo"/>
              <w:keepNext/>
              <w:spacing w:after="0"/>
              <w:contextualSpacing/>
              <w:jc w:val="center"/>
            </w:pPr>
            <w:r>
              <w:t>(b)</w:t>
            </w:r>
          </w:p>
        </w:tc>
      </w:tr>
    </w:tbl>
    <w:p w14:paraId="5DBA776B" w14:textId="174A7249" w:rsidR="00A57548" w:rsidRDefault="003A75E5" w:rsidP="003A75E5">
      <w:pPr>
        <w:pStyle w:val="PhDLegendaFiguras"/>
        <w:rPr>
          <w:szCs w:val="24"/>
        </w:rPr>
      </w:pPr>
      <w:bookmarkStart w:id="1046" w:name="_Ref105839865"/>
      <w:bookmarkStart w:id="1047" w:name="_Toc105865359"/>
      <w:del w:id="1048" w:author="Luis André Magalhães Barros" w:date="2022-06-14T09:02:00Z">
        <w:r w:rsidDel="005A2165">
          <w:delText xml:space="preserve">Figura </w:delText>
        </w:r>
      </w:del>
      <w:ins w:id="1049" w:author="Luis André Magalhães Barros" w:date="2022-06-14T09:02:00Z">
        <w:r w:rsidR="005A2165">
          <w:t>Figura </w:t>
        </w:r>
      </w:ins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5</w:t>
      </w:r>
      <w:r w:rsidR="00C94EE9">
        <w:rPr>
          <w:noProof/>
        </w:rPr>
        <w:fldChar w:fldCharType="end"/>
      </w:r>
      <w:bookmarkEnd w:id="1046"/>
      <w:r>
        <w:t xml:space="preserve"> - PCB desenvolvida para o Conversor CC-CC do tipo </w:t>
      </w:r>
      <w:proofErr w:type="spellStart"/>
      <w:r w:rsidRPr="005A2165">
        <w:rPr>
          <w:i/>
          <w:rPrChange w:id="1050" w:author="Luis André Magalhães Barros" w:date="2022-06-14T09:02:00Z">
            <w:rPr/>
          </w:rPrChange>
        </w:rPr>
        <w:t>boost</w:t>
      </w:r>
      <w:proofErr w:type="spellEnd"/>
      <w:r w:rsidRPr="005A2165">
        <w:rPr>
          <w:i/>
          <w:rPrChange w:id="1051" w:author="Luis André Magalhães Barros" w:date="2022-06-14T09:02:00Z">
            <w:rPr/>
          </w:rPrChange>
        </w:rPr>
        <w:t xml:space="preserve"> </w:t>
      </w:r>
      <w:proofErr w:type="spellStart"/>
      <w:r w:rsidRPr="005A2165">
        <w:rPr>
          <w:i/>
          <w:rPrChange w:id="1052" w:author="Luis André Magalhães Barros" w:date="2022-06-14T09:02:00Z">
            <w:rPr/>
          </w:rPrChange>
        </w:rPr>
        <w:t>interleaved</w:t>
      </w:r>
      <w:proofErr w:type="spellEnd"/>
      <w:r>
        <w:t xml:space="preserve"> (a) </w:t>
      </w:r>
      <w:del w:id="1053" w:author="Luis André Magalhães Barros" w:date="2022-06-14T09:02:00Z">
        <w:r w:rsidDel="005A2165">
          <w:delText>Top</w:delText>
        </w:r>
      </w:del>
      <w:ins w:id="1054" w:author="Luis André Magalhães Barros" w:date="2022-06-14T09:02:00Z">
        <w:r w:rsidR="005A2165">
          <w:t>vista superior da PCB com os componentes soldados</w:t>
        </w:r>
      </w:ins>
      <w:r>
        <w:t xml:space="preserve">; (b) </w:t>
      </w:r>
      <w:del w:id="1055" w:author="Luis André Magalhães Barros" w:date="2022-06-14T09:02:00Z">
        <w:r w:rsidDel="005A2165">
          <w:delText>Bottom</w:delText>
        </w:r>
      </w:del>
      <w:ins w:id="1056" w:author="Luis André Magalhães Barros" w:date="2022-06-14T09:02:00Z">
        <w:r w:rsidR="005A2165">
          <w:t>vista inferior da PCB sem componentes soldados</w:t>
        </w:r>
      </w:ins>
      <w:r>
        <w:t>.</w:t>
      </w:r>
      <w:bookmarkEnd w:id="1047"/>
    </w:p>
    <w:p w14:paraId="748FEF8E" w14:textId="2456486A" w:rsidR="00962234" w:rsidRDefault="00BF0419" w:rsidP="00D14A65">
      <w:pPr>
        <w:pStyle w:val="PhDCorpo"/>
        <w:tabs>
          <w:tab w:val="left" w:pos="0"/>
        </w:tabs>
        <w:ind w:firstLine="567"/>
        <w:rPr>
          <w:szCs w:val="24"/>
        </w:rPr>
      </w:pPr>
      <w:r>
        <w:rPr>
          <w:szCs w:val="24"/>
        </w:rPr>
        <w:t>O</w:t>
      </w:r>
      <w:r w:rsidRPr="00BF0419">
        <w:rPr>
          <w:szCs w:val="24"/>
        </w:rPr>
        <w:t xml:space="preserve"> circuito de interface entre a saída do</w:t>
      </w:r>
      <w:r>
        <w:rPr>
          <w:szCs w:val="24"/>
        </w:rPr>
        <w:t xml:space="preserve"> </w:t>
      </w:r>
      <w:r w:rsidRPr="00BF0419">
        <w:rPr>
          <w:i/>
          <w:iCs/>
          <w:szCs w:val="24"/>
        </w:rPr>
        <w:t>driver</w:t>
      </w:r>
      <w:r w:rsidRPr="00BF0419">
        <w:rPr>
          <w:szCs w:val="24"/>
        </w:rPr>
        <w:t xml:space="preserve"> e a </w:t>
      </w:r>
      <w:r w:rsidRPr="00BF0419">
        <w:rPr>
          <w:i/>
          <w:iCs/>
          <w:szCs w:val="24"/>
        </w:rPr>
        <w:t>gate</w:t>
      </w:r>
      <w:r w:rsidRPr="00BF0419">
        <w:rPr>
          <w:szCs w:val="24"/>
        </w:rPr>
        <w:t xml:space="preserve"> do semicondutor de potência, bem como as proteções de </w:t>
      </w:r>
      <w:r w:rsidRPr="005A2165">
        <w:rPr>
          <w:i/>
          <w:szCs w:val="24"/>
          <w:rPrChange w:id="1057" w:author="Luis André Magalhães Barros" w:date="2022-06-14T09:03:00Z">
            <w:rPr>
              <w:szCs w:val="24"/>
            </w:rPr>
          </w:rPrChange>
        </w:rPr>
        <w:t>gate</w:t>
      </w:r>
      <w:r w:rsidRPr="00BF0419">
        <w:rPr>
          <w:szCs w:val="24"/>
        </w:rPr>
        <w:t>, encontram-se representadas na</w:t>
      </w:r>
      <w:r w:rsidR="006E4D7F">
        <w:rPr>
          <w:szCs w:val="24"/>
        </w:rPr>
        <w:t xml:space="preserve"> </w:t>
      </w:r>
      <w:r w:rsidR="006E4D7F">
        <w:rPr>
          <w:szCs w:val="24"/>
          <w:highlight w:val="yellow"/>
        </w:rPr>
        <w:fldChar w:fldCharType="begin"/>
      </w:r>
      <w:r w:rsidR="006E4D7F">
        <w:rPr>
          <w:szCs w:val="24"/>
        </w:rPr>
        <w:instrText xml:space="preserve"> REF _Ref105840673 \h </w:instrText>
      </w:r>
      <w:r w:rsidR="006E4D7F">
        <w:rPr>
          <w:szCs w:val="24"/>
          <w:highlight w:val="yellow"/>
        </w:rPr>
      </w:r>
      <w:r w:rsidR="006E4D7F">
        <w:rPr>
          <w:szCs w:val="24"/>
          <w:highlight w:val="yellow"/>
        </w:rPr>
        <w:fldChar w:fldCharType="separate"/>
      </w:r>
      <w:r w:rsidR="007B4FE1">
        <w:t xml:space="preserve">Figura </w:t>
      </w:r>
      <w:r w:rsidR="007B4FE1">
        <w:rPr>
          <w:noProof/>
        </w:rPr>
        <w:t>4</w:t>
      </w:r>
      <w:r w:rsidR="007B4FE1">
        <w:t>.</w:t>
      </w:r>
      <w:r w:rsidR="007B4FE1">
        <w:rPr>
          <w:noProof/>
        </w:rPr>
        <w:t>6</w:t>
      </w:r>
      <w:r w:rsidR="006E4D7F">
        <w:rPr>
          <w:szCs w:val="24"/>
          <w:highlight w:val="yellow"/>
        </w:rPr>
        <w:fldChar w:fldCharType="end"/>
      </w:r>
      <w:r w:rsidRPr="00BF0419">
        <w:rPr>
          <w:szCs w:val="24"/>
        </w:rPr>
        <w:t>.</w:t>
      </w:r>
      <w:r w:rsidR="005169FA">
        <w:rPr>
          <w:szCs w:val="24"/>
        </w:rPr>
        <w:t xml:space="preserve"> </w:t>
      </w:r>
      <w:ins w:id="1058" w:author="Luis André Magalhães Barros" w:date="2022-06-14T09:03:00Z">
        <w:r w:rsidR="005A2165">
          <w:rPr>
            <w:szCs w:val="24"/>
          </w:rPr>
          <w:t>Neste é possível visualizar uma resist</w:t>
        </w:r>
      </w:ins>
      <w:ins w:id="1059" w:author="Luis André Magalhães Barros" w:date="2022-06-14T09:04:00Z">
        <w:r w:rsidR="005A2165">
          <w:rPr>
            <w:szCs w:val="24"/>
          </w:rPr>
          <w:t xml:space="preserve">ência </w:t>
        </w:r>
        <w:r w:rsidR="005A2165" w:rsidRPr="005A2165">
          <w:rPr>
            <w:i/>
            <w:szCs w:val="24"/>
            <w:rPrChange w:id="1060" w:author="Luis André Magalhães Barros" w:date="2022-06-14T09:05:00Z">
              <w:rPr>
                <w:szCs w:val="24"/>
              </w:rPr>
            </w:rPrChange>
          </w:rPr>
          <w:t>gate</w:t>
        </w:r>
        <w:r w:rsidR="005A2165">
          <w:rPr>
            <w:szCs w:val="24"/>
          </w:rPr>
          <w:t>-</w:t>
        </w:r>
        <w:proofErr w:type="spellStart"/>
        <w:r w:rsidR="005A2165" w:rsidRPr="005A2165">
          <w:rPr>
            <w:i/>
            <w:szCs w:val="24"/>
            <w:rPrChange w:id="1061" w:author="Luis André Magalhães Barros" w:date="2022-06-14T09:05:00Z">
              <w:rPr>
                <w:szCs w:val="24"/>
              </w:rPr>
            </w:rPrChange>
          </w:rPr>
          <w:t>source</w:t>
        </w:r>
        <w:proofErr w:type="spellEnd"/>
        <w:r w:rsidR="005A2165">
          <w:rPr>
            <w:szCs w:val="24"/>
          </w:rPr>
          <w:t xml:space="preserve">, </w:t>
        </w:r>
        <w:r w:rsidR="005A2165" w:rsidRPr="005A2165">
          <w:rPr>
            <w:i/>
            <w:szCs w:val="24"/>
            <w:rPrChange w:id="1062" w:author="Luis André Magalhães Barros" w:date="2022-06-14T09:04:00Z">
              <w:rPr>
                <w:szCs w:val="24"/>
              </w:rPr>
            </w:rPrChange>
          </w:rPr>
          <w:t>R</w:t>
        </w:r>
        <w:r w:rsidR="005A2165" w:rsidRPr="005A2165">
          <w:rPr>
            <w:i/>
            <w:szCs w:val="24"/>
            <w:vertAlign w:val="subscript"/>
            <w:rPrChange w:id="1063" w:author="Luis André Magalhães Barros" w:date="2022-06-14T09:04:00Z">
              <w:rPr>
                <w:szCs w:val="24"/>
              </w:rPr>
            </w:rPrChange>
          </w:rPr>
          <w:t>GS</w:t>
        </w:r>
        <w:r w:rsidR="005A2165">
          <w:rPr>
            <w:szCs w:val="24"/>
          </w:rPr>
          <w:t xml:space="preserve"> e um díodo </w:t>
        </w:r>
        <w:proofErr w:type="spellStart"/>
        <w:r w:rsidR="005A2165" w:rsidRPr="005A2165">
          <w:rPr>
            <w:i/>
            <w:szCs w:val="24"/>
            <w:rPrChange w:id="1064" w:author="Luis André Magalhães Barros" w:date="2022-06-14T09:05:00Z">
              <w:rPr>
                <w:szCs w:val="24"/>
              </w:rPr>
            </w:rPrChange>
          </w:rPr>
          <w:t>zenner</w:t>
        </w:r>
        <w:proofErr w:type="spellEnd"/>
        <w:r w:rsidR="005A2165">
          <w:rPr>
            <w:szCs w:val="24"/>
          </w:rPr>
          <w:t xml:space="preserve">, </w:t>
        </w:r>
        <w:r w:rsidR="005A2165">
          <w:rPr>
            <w:i/>
            <w:szCs w:val="24"/>
          </w:rPr>
          <w:t>Z</w:t>
        </w:r>
        <w:r w:rsidR="005A2165" w:rsidRPr="005A2165">
          <w:rPr>
            <w:i/>
            <w:szCs w:val="24"/>
            <w:rPrChange w:id="1065" w:author="Luis André Magalhães Barros" w:date="2022-06-14T09:04:00Z">
              <w:rPr>
                <w:szCs w:val="24"/>
              </w:rPr>
            </w:rPrChange>
          </w:rPr>
          <w:t>1</w:t>
        </w:r>
        <w:r w:rsidR="005A2165">
          <w:rPr>
            <w:szCs w:val="24"/>
          </w:rPr>
          <w:t xml:space="preserve">, que possui uma tensão de corte de 16 V. </w:t>
        </w:r>
      </w:ins>
      <w:del w:id="1066" w:author="Luis André Magalhães Barros" w:date="2022-06-14T09:05:00Z">
        <w:r w:rsidR="00530847" w:rsidRPr="00530847" w:rsidDel="005A2165">
          <w:rPr>
            <w:szCs w:val="24"/>
          </w:rPr>
          <w:delText xml:space="preserve">Durante o </w:delText>
        </w:r>
        <w:r w:rsidR="00530847" w:rsidRPr="00530847" w:rsidDel="005A2165">
          <w:rPr>
            <w:i/>
            <w:iCs/>
            <w:szCs w:val="24"/>
          </w:rPr>
          <w:delText>turn-on</w:delText>
        </w:r>
        <w:r w:rsidR="00530847" w:rsidRPr="00530847" w:rsidDel="005A2165">
          <w:rPr>
            <w:szCs w:val="24"/>
          </w:rPr>
          <w:delText xml:space="preserve"> do semicondutor, </w:delText>
        </w:r>
        <w:r w:rsidR="008263AC" w:rsidDel="005A2165">
          <w:rPr>
            <w:szCs w:val="24"/>
          </w:rPr>
          <w:delText xml:space="preserve">como a comutação é feita </w:delText>
        </w:r>
        <w:r w:rsidR="00F573DA" w:rsidDel="005A2165">
          <w:rPr>
            <w:szCs w:val="24"/>
          </w:rPr>
          <w:delText xml:space="preserve">entre </w:delText>
        </w:r>
        <w:r w:rsidR="00F573DA" w:rsidRPr="00F573DA" w:rsidDel="005A2165">
          <w:delText>15</w:delText>
        </w:r>
        <w:r w:rsidR="00F573DA" w:rsidDel="005A2165">
          <w:delText xml:space="preserve"> V e 0 V, </w:delText>
        </w:r>
        <w:r w:rsidR="00530847" w:rsidRPr="00F573DA" w:rsidDel="005A2165">
          <w:delText>o</w:delText>
        </w:r>
        <w:r w:rsidR="00530847" w:rsidRPr="00530847" w:rsidDel="005A2165">
          <w:rPr>
            <w:szCs w:val="24"/>
          </w:rPr>
          <w:delText xml:space="preserve"> díodo encontra-se inversamente polarizado</w:delText>
        </w:r>
        <w:r w:rsidR="00530847" w:rsidDel="005A2165">
          <w:rPr>
            <w:szCs w:val="24"/>
          </w:rPr>
          <w:delText xml:space="preserve"> e só entra em condução caso a tensão de </w:delText>
        </w:r>
        <w:r w:rsidR="00530847" w:rsidRPr="005A2165" w:rsidDel="005A2165">
          <w:rPr>
            <w:i/>
            <w:szCs w:val="24"/>
            <w:rPrChange w:id="1067" w:author="Luis André Magalhães Barros" w:date="2022-06-14T09:03:00Z">
              <w:rPr>
                <w:szCs w:val="24"/>
              </w:rPr>
            </w:rPrChange>
          </w:rPr>
          <w:delText>gate</w:delText>
        </w:r>
        <w:r w:rsidR="00530847" w:rsidDel="005A2165">
          <w:rPr>
            <w:szCs w:val="24"/>
          </w:rPr>
          <w:delText xml:space="preserve"> ultrapasse os 15</w:delText>
        </w:r>
        <w:r w:rsidR="00426F83" w:rsidDel="005A2165">
          <w:rPr>
            <w:szCs w:val="24"/>
          </w:rPr>
          <w:delText xml:space="preserve"> V</w:delText>
        </w:r>
      </w:del>
      <w:ins w:id="1068" w:author="Luis André Magalhães Barros" w:date="2022-06-14T09:08:00Z">
        <w:r w:rsidR="005A2165">
          <w:rPr>
            <w:szCs w:val="24"/>
          </w:rPr>
          <w:t xml:space="preserve">O díodo </w:t>
        </w:r>
        <w:r w:rsidR="005A2165" w:rsidRPr="003045FB">
          <w:rPr>
            <w:i/>
            <w:szCs w:val="24"/>
            <w:rPrChange w:id="1069" w:author="Luis André Magalhães Barros" w:date="2022-06-14T09:09:00Z">
              <w:rPr>
                <w:szCs w:val="24"/>
              </w:rPr>
            </w:rPrChange>
          </w:rPr>
          <w:t>Z</w:t>
        </w:r>
        <w:r w:rsidR="005A2165" w:rsidRPr="003045FB">
          <w:rPr>
            <w:i/>
            <w:szCs w:val="24"/>
            <w:vertAlign w:val="subscript"/>
            <w:rPrChange w:id="1070" w:author="Luis André Magalhães Barros" w:date="2022-06-14T09:09:00Z">
              <w:rPr>
                <w:szCs w:val="24"/>
              </w:rPr>
            </w:rPrChange>
          </w:rPr>
          <w:t>1</w:t>
        </w:r>
        <w:r w:rsidR="005A2165">
          <w:rPr>
            <w:szCs w:val="24"/>
          </w:rPr>
          <w:t xml:space="preserve"> irá proteger o </w:t>
        </w:r>
        <w:proofErr w:type="spellStart"/>
        <w:r w:rsidR="005A2165">
          <w:rPr>
            <w:szCs w:val="24"/>
          </w:rPr>
          <w:t>Si</w:t>
        </w:r>
      </w:ins>
      <w:ins w:id="1071" w:author="Luis André Magalhães Barros" w:date="2022-06-14T09:09:00Z">
        <w:r w:rsidR="005A2165">
          <w:rPr>
            <w:szCs w:val="24"/>
          </w:rPr>
          <w:t>C</w:t>
        </w:r>
        <w:proofErr w:type="spellEnd"/>
        <w:r w:rsidR="005A2165">
          <w:rPr>
            <w:szCs w:val="24"/>
          </w:rPr>
          <w:t xml:space="preserve"> </w:t>
        </w:r>
        <w:r w:rsidR="003045FB">
          <w:rPr>
            <w:szCs w:val="24"/>
          </w:rPr>
          <w:t>no caso de existir tens</w:t>
        </w:r>
      </w:ins>
      <w:ins w:id="1072" w:author="Luis André Magalhães Barros" w:date="2022-06-14T09:10:00Z">
        <w:r w:rsidR="003045FB">
          <w:rPr>
            <w:szCs w:val="24"/>
          </w:rPr>
          <w:t>ões de gate superiores à desejada</w:t>
        </w:r>
      </w:ins>
      <w:r w:rsidR="00426F83">
        <w:rPr>
          <w:szCs w:val="24"/>
        </w:rPr>
        <w:t xml:space="preserve">. </w:t>
      </w:r>
      <w:ins w:id="1073" w:author="Luis André Magalhães Barros" w:date="2022-06-14T09:10:00Z">
        <w:r w:rsidR="003045FB">
          <w:rPr>
            <w:szCs w:val="24"/>
          </w:rPr>
          <w:t xml:space="preserve">Por sua vez, </w:t>
        </w:r>
      </w:ins>
      <w:del w:id="1074" w:author="Luis André Magalhães Barros" w:date="2022-06-14T09:10:00Z">
        <w:r w:rsidR="00D14A65" w:rsidDel="003045FB">
          <w:rPr>
            <w:szCs w:val="24"/>
          </w:rPr>
          <w:delText>O</w:delText>
        </w:r>
        <w:r w:rsidR="00D14A65" w:rsidRPr="00D14A65" w:rsidDel="003045FB">
          <w:rPr>
            <w:szCs w:val="24"/>
          </w:rPr>
          <w:delText xml:space="preserve"> valor </w:delText>
        </w:r>
      </w:del>
      <w:del w:id="1075" w:author="Luis André Magalhães Barros" w:date="2022-06-14T09:07:00Z">
        <w:r w:rsidR="00D14A65" w:rsidRPr="00D14A65" w:rsidDel="005A2165">
          <w:rPr>
            <w:szCs w:val="24"/>
          </w:rPr>
          <w:delText xml:space="preserve">da resistência de </w:delText>
        </w:r>
        <w:r w:rsidR="00D14A65" w:rsidRPr="00D14A65" w:rsidDel="005A2165">
          <w:rPr>
            <w:i/>
            <w:iCs/>
            <w:szCs w:val="24"/>
          </w:rPr>
          <w:delText>pull-down</w:delText>
        </w:r>
      </w:del>
      <w:ins w:id="1076" w:author="Luis André Magalhães Barros" w:date="2022-06-14T09:07:00Z">
        <w:r w:rsidR="005A2165" w:rsidRPr="005A2165">
          <w:rPr>
            <w:i/>
            <w:szCs w:val="24"/>
            <w:rPrChange w:id="1077" w:author="Luis André Magalhães Barros" w:date="2022-06-14T09:07:00Z">
              <w:rPr>
                <w:szCs w:val="24"/>
              </w:rPr>
            </w:rPrChange>
          </w:rPr>
          <w:t>R</w:t>
        </w:r>
        <w:r w:rsidR="005A2165" w:rsidRPr="005A2165">
          <w:rPr>
            <w:i/>
            <w:szCs w:val="24"/>
            <w:vertAlign w:val="subscript"/>
            <w:rPrChange w:id="1078" w:author="Luis André Magalhães Barros" w:date="2022-06-14T09:07:00Z">
              <w:rPr>
                <w:szCs w:val="24"/>
              </w:rPr>
            </w:rPrChange>
          </w:rPr>
          <w:t>GS</w:t>
        </w:r>
      </w:ins>
      <w:r w:rsidR="00D14A65" w:rsidRPr="00D14A65">
        <w:rPr>
          <w:szCs w:val="24"/>
        </w:rPr>
        <w:t xml:space="preserve"> </w:t>
      </w:r>
      <w:ins w:id="1079" w:author="Luis André Magalhães Barros" w:date="2022-06-14T09:10:00Z">
        <w:r w:rsidR="003045FB">
          <w:rPr>
            <w:szCs w:val="24"/>
          </w:rPr>
          <w:t>tem como funcionalidade evitar transiç</w:t>
        </w:r>
      </w:ins>
      <w:ins w:id="1080" w:author="Luis André Magalhães Barros" w:date="2022-06-14T09:11:00Z">
        <w:r w:rsidR="003045FB">
          <w:rPr>
            <w:szCs w:val="24"/>
          </w:rPr>
          <w:t xml:space="preserve">ões indesejadas no caso de falha de sinal PWM, impondo o </w:t>
        </w:r>
        <w:proofErr w:type="spellStart"/>
        <w:r w:rsidR="003045FB">
          <w:rPr>
            <w:szCs w:val="24"/>
          </w:rPr>
          <w:t>SiC</w:t>
        </w:r>
        <w:proofErr w:type="spellEnd"/>
        <w:r w:rsidR="003045FB">
          <w:rPr>
            <w:szCs w:val="24"/>
          </w:rPr>
          <w:t xml:space="preserve"> sempre ao corte. O valor utilizado em </w:t>
        </w:r>
        <w:r w:rsidR="003045FB" w:rsidRPr="003045FB">
          <w:rPr>
            <w:i/>
            <w:szCs w:val="24"/>
            <w:rPrChange w:id="1081" w:author="Luis André Magalhães Barros" w:date="2022-06-14T09:11:00Z">
              <w:rPr>
                <w:szCs w:val="24"/>
              </w:rPr>
            </w:rPrChange>
          </w:rPr>
          <w:t>R</w:t>
        </w:r>
        <w:r w:rsidR="003045FB" w:rsidRPr="003045FB">
          <w:rPr>
            <w:i/>
            <w:szCs w:val="24"/>
            <w:vertAlign w:val="subscript"/>
            <w:rPrChange w:id="1082" w:author="Luis André Magalhães Barros" w:date="2022-06-14T09:11:00Z">
              <w:rPr>
                <w:szCs w:val="24"/>
              </w:rPr>
            </w:rPrChange>
          </w:rPr>
          <w:t>GS</w:t>
        </w:r>
        <w:r w:rsidR="003045FB">
          <w:rPr>
            <w:szCs w:val="24"/>
          </w:rPr>
          <w:t xml:space="preserve"> foi de </w:t>
        </w:r>
      </w:ins>
      <w:del w:id="1083" w:author="Luis André Magalhães Barros" w:date="2022-06-14T09:11:00Z">
        <w:r w:rsidR="00D14A65" w:rsidRPr="00D14A65" w:rsidDel="003045FB">
          <w:rPr>
            <w:szCs w:val="24"/>
          </w:rPr>
          <w:delText xml:space="preserve">colocada entre a </w:delText>
        </w:r>
        <w:r w:rsidR="00D14A65" w:rsidRPr="00D14A65" w:rsidDel="003045FB">
          <w:rPr>
            <w:i/>
            <w:iCs/>
            <w:szCs w:val="24"/>
          </w:rPr>
          <w:delText>gate</w:delText>
        </w:r>
        <w:r w:rsidR="00D14A65" w:rsidRPr="00D14A65" w:rsidDel="003045FB">
          <w:rPr>
            <w:szCs w:val="24"/>
          </w:rPr>
          <w:delText xml:space="preserve"> e a</w:delText>
        </w:r>
        <w:r w:rsidR="00D14A65" w:rsidDel="003045FB">
          <w:rPr>
            <w:szCs w:val="24"/>
          </w:rPr>
          <w:delText xml:space="preserve"> </w:delText>
        </w:r>
        <w:r w:rsidR="00D14A65" w:rsidRPr="00667964" w:rsidDel="003045FB">
          <w:rPr>
            <w:i/>
            <w:iCs/>
            <w:szCs w:val="24"/>
          </w:rPr>
          <w:delText>source</w:delText>
        </w:r>
        <w:r w:rsidR="00D14A65" w:rsidRPr="00D14A65" w:rsidDel="003045FB">
          <w:rPr>
            <w:szCs w:val="24"/>
          </w:rPr>
          <w:delText xml:space="preserve"> (</w:delText>
        </w:r>
      </w:del>
      <w:del w:id="1084" w:author="Luis André Magalhães Barros" w:date="2022-06-14T09:07:00Z">
        <w:r w:rsidR="00D14A65" w:rsidRPr="00D14A65" w:rsidDel="005A2165">
          <w:rPr>
            <w:szCs w:val="24"/>
          </w:rPr>
          <w:delText>na figura sendo</w:delText>
        </w:r>
        <w:r w:rsidR="00127768" w:rsidDel="005A2165">
          <w:rPr>
            <w:szCs w:val="24"/>
          </w:rPr>
          <w:delText xml:space="preserve"> </w:delText>
        </w:r>
        <m:oMath>
          <m:sSub>
            <m:sSubPr>
              <m:ctrlPr>
                <w:rPr>
                  <w:rFonts w:ascii="Cambria Math" w:hAnsi="Cambria Math"/>
                  <w:iCs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GS</m:t>
              </m:r>
            </m:sub>
          </m:sSub>
        </m:oMath>
        <w:r w:rsidR="00D14A65" w:rsidRPr="00D14A65" w:rsidDel="005A2165">
          <w:rPr>
            <w:szCs w:val="24"/>
          </w:rPr>
          <w:delText xml:space="preserve">) </w:delText>
        </w:r>
      </w:del>
      <w:del w:id="1085" w:author="Luis André Magalhães Barros" w:date="2022-06-14T09:11:00Z">
        <w:r w:rsidR="00D14A65" w:rsidRPr="00D14A65" w:rsidDel="003045FB">
          <w:rPr>
            <w:szCs w:val="24"/>
          </w:rPr>
          <w:delText>deve ser bastante maior que a resistência de gate</w:delText>
        </w:r>
        <w:r w:rsidR="00D14A65" w:rsidDel="003045FB">
          <w:rPr>
            <w:szCs w:val="24"/>
          </w:rPr>
          <w:delText xml:space="preserve"> </w:delText>
        </w:r>
        <w:r w:rsidR="00D14A65" w:rsidRPr="00D14A65" w:rsidDel="003045FB">
          <w:rPr>
            <w:szCs w:val="24"/>
          </w:rPr>
          <w:delText>total colocada em série</w:delText>
        </w:r>
        <w:r w:rsidR="00667964" w:rsidDel="003045FB">
          <w:rPr>
            <w:szCs w:val="24"/>
          </w:rPr>
          <w:delText xml:space="preserve">, sendo por isso adotado o valor de </w:delText>
        </w:r>
      </w:del>
      <w:r w:rsidR="00667964">
        <w:rPr>
          <w:rFonts w:eastAsiaTheme="minorEastAsia"/>
          <w:iCs/>
          <w:szCs w:val="24"/>
        </w:rPr>
        <w:t>10 kΩ</w:t>
      </w:r>
      <w:r w:rsidR="00A9560C">
        <w:rPr>
          <w:szCs w:val="24"/>
        </w:rPr>
        <w:t xml:space="preserve">. </w:t>
      </w:r>
      <w:r w:rsidR="009B75A8">
        <w:rPr>
          <w:szCs w:val="24"/>
        </w:rPr>
        <w:t xml:space="preserve">É importante referir que a resistência de </w:t>
      </w:r>
      <w:r w:rsidR="009B75A8" w:rsidRPr="00667964">
        <w:rPr>
          <w:i/>
          <w:iCs/>
          <w:szCs w:val="24"/>
        </w:rPr>
        <w:t>gate</w:t>
      </w:r>
      <w:r w:rsidR="009B75A8">
        <w:rPr>
          <w:szCs w:val="24"/>
        </w:rPr>
        <w:t xml:space="preserve"> já se encontrava no circuito de </w:t>
      </w:r>
      <w:r w:rsidR="009B75A8" w:rsidRPr="00667964">
        <w:rPr>
          <w:i/>
          <w:iCs/>
          <w:szCs w:val="24"/>
        </w:rPr>
        <w:t>drive</w:t>
      </w:r>
      <w:r w:rsidR="00667964" w:rsidRPr="00667964">
        <w:rPr>
          <w:i/>
          <w:iCs/>
          <w:szCs w:val="24"/>
        </w:rPr>
        <w:t>r</w:t>
      </w:r>
      <w:r w:rsidR="009B75A8">
        <w:rPr>
          <w:szCs w:val="24"/>
        </w:rPr>
        <w:t>,</w:t>
      </w:r>
      <w:ins w:id="1086" w:author="Luis André Magalhães Barros" w:date="2022-06-14T09:12:00Z">
        <w:r w:rsidR="003045FB">
          <w:rPr>
            <w:szCs w:val="24"/>
          </w:rPr>
          <w:t xml:space="preserve"> com um valor de </w:t>
        </w:r>
        <w:r w:rsidR="003045FB" w:rsidRPr="003045FB">
          <w:rPr>
            <w:rFonts w:eastAsiaTheme="minorEastAsia"/>
            <w:iCs/>
            <w:szCs w:val="24"/>
            <w:highlight w:val="red"/>
            <w:rPrChange w:id="1087" w:author="Luis André Magalhães Barros" w:date="2022-06-14T09:12:00Z">
              <w:rPr>
                <w:rFonts w:eastAsiaTheme="minorEastAsia"/>
                <w:iCs/>
                <w:szCs w:val="24"/>
              </w:rPr>
            </w:rPrChange>
          </w:rPr>
          <w:t>x Ω</w:t>
        </w:r>
        <w:r w:rsidR="003045FB">
          <w:rPr>
            <w:szCs w:val="24"/>
          </w:rPr>
          <w:t>,</w:t>
        </w:r>
      </w:ins>
      <w:r w:rsidR="009B75A8">
        <w:rPr>
          <w:szCs w:val="24"/>
        </w:rPr>
        <w:t xml:space="preserve"> pelo que não foi colocada n</w:t>
      </w:r>
      <w:r w:rsidR="00B7119E">
        <w:rPr>
          <w:szCs w:val="24"/>
        </w:rPr>
        <w:t xml:space="preserve">a PCB desenvolvida. </w:t>
      </w:r>
    </w:p>
    <w:p w14:paraId="42B98650" w14:textId="77777777" w:rsidR="006E4D7F" w:rsidRDefault="00ED067E" w:rsidP="006E4D7F">
      <w:pPr>
        <w:pStyle w:val="PhDFigura"/>
      </w:pPr>
      <w:r>
        <w:rPr>
          <w:noProof/>
        </w:rPr>
        <w:drawing>
          <wp:inline distT="0" distB="0" distL="0" distR="0" wp14:anchorId="74F43A91" wp14:editId="0A4F0560">
            <wp:extent cx="1112666" cy="1179094"/>
            <wp:effectExtent l="0" t="0" r="0" b="2540"/>
            <wp:docPr id="78" name="Picture 7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848" cy="120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8533D" w14:textId="04C562EE" w:rsidR="00962234" w:rsidRDefault="006E4D7F" w:rsidP="006E4D7F">
      <w:pPr>
        <w:pStyle w:val="PhDLegendaFiguras"/>
        <w:rPr>
          <w:szCs w:val="24"/>
        </w:rPr>
      </w:pPr>
      <w:bookmarkStart w:id="1088" w:name="_Ref105840673"/>
      <w:bookmarkStart w:id="1089" w:name="_Toc105865360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6</w:t>
      </w:r>
      <w:r w:rsidR="00C94EE9">
        <w:rPr>
          <w:noProof/>
        </w:rPr>
        <w:fldChar w:fldCharType="end"/>
      </w:r>
      <w:bookmarkEnd w:id="1088"/>
      <w:r>
        <w:t xml:space="preserve"> - </w:t>
      </w:r>
      <w:r w:rsidRPr="00CC44EA">
        <w:t xml:space="preserve">Circuito implementado </w:t>
      </w:r>
      <w:r>
        <w:t xml:space="preserve">para a </w:t>
      </w:r>
      <w:r w:rsidRPr="00CC44EA">
        <w:t xml:space="preserve">proteção de </w:t>
      </w:r>
      <w:r w:rsidRPr="006E4D7F">
        <w:rPr>
          <w:i/>
          <w:iCs/>
        </w:rPr>
        <w:t>gate</w:t>
      </w:r>
      <w:r w:rsidRPr="00CC44EA">
        <w:t>.</w:t>
      </w:r>
      <w:bookmarkEnd w:id="1089"/>
    </w:p>
    <w:p w14:paraId="586F254C" w14:textId="3E3EDC18" w:rsidR="00F41E61" w:rsidRDefault="00BA0040" w:rsidP="00A610A3">
      <w:pPr>
        <w:pStyle w:val="PhDCorpo"/>
        <w:tabs>
          <w:tab w:val="left" w:pos="0"/>
        </w:tabs>
        <w:ind w:firstLine="567"/>
        <w:rPr>
          <w:szCs w:val="24"/>
        </w:rPr>
      </w:pPr>
      <w:r>
        <w:rPr>
          <w:szCs w:val="24"/>
        </w:rPr>
        <w:lastRenderedPageBreak/>
        <w:t>A</w:t>
      </w:r>
      <w:r w:rsidR="00B428BB">
        <w:rPr>
          <w:szCs w:val="24"/>
        </w:rPr>
        <w:t xml:space="preserve"> </w:t>
      </w:r>
      <w:r w:rsidR="00262FA3">
        <w:rPr>
          <w:szCs w:val="24"/>
        </w:rPr>
        <w:fldChar w:fldCharType="begin"/>
      </w:r>
      <w:r w:rsidR="00262FA3">
        <w:rPr>
          <w:szCs w:val="24"/>
        </w:rPr>
        <w:instrText xml:space="preserve"> REF _Ref105839331 \h </w:instrText>
      </w:r>
      <w:r w:rsidR="00262FA3">
        <w:rPr>
          <w:szCs w:val="24"/>
        </w:rPr>
      </w:r>
      <w:r w:rsidR="00262FA3">
        <w:rPr>
          <w:szCs w:val="24"/>
        </w:rPr>
        <w:fldChar w:fldCharType="end"/>
      </w:r>
      <w:r w:rsidR="00692BE5">
        <w:rPr>
          <w:szCs w:val="24"/>
        </w:rPr>
        <w:fldChar w:fldCharType="begin"/>
      </w:r>
      <w:r w:rsidR="00692BE5">
        <w:rPr>
          <w:szCs w:val="24"/>
        </w:rPr>
        <w:instrText xml:space="preserve"> REF _Ref105839528 \h </w:instrText>
      </w:r>
      <w:r w:rsidR="00692BE5">
        <w:rPr>
          <w:szCs w:val="24"/>
        </w:rPr>
      </w:r>
      <w:r w:rsidR="00692BE5">
        <w:rPr>
          <w:szCs w:val="24"/>
        </w:rPr>
        <w:fldChar w:fldCharType="separate"/>
      </w:r>
      <w:r w:rsidR="00692BE5">
        <w:t xml:space="preserve">Figura </w:t>
      </w:r>
      <w:r w:rsidR="00692BE5">
        <w:rPr>
          <w:noProof/>
        </w:rPr>
        <w:t>4</w:t>
      </w:r>
      <w:r w:rsidR="00692BE5">
        <w:t>.</w:t>
      </w:r>
      <w:r w:rsidR="00692BE5">
        <w:rPr>
          <w:noProof/>
        </w:rPr>
        <w:t>7</w:t>
      </w:r>
      <w:r w:rsidR="00692BE5">
        <w:rPr>
          <w:szCs w:val="24"/>
        </w:rPr>
        <w:fldChar w:fldCharType="end"/>
      </w:r>
      <w:r w:rsidR="00FF2197" w:rsidRPr="00FF2197">
        <w:rPr>
          <w:szCs w:val="24"/>
        </w:rPr>
        <w:t xml:space="preserve"> </w:t>
      </w:r>
      <w:r w:rsidR="00B428BB">
        <w:rPr>
          <w:szCs w:val="24"/>
        </w:rPr>
        <w:t>ilustra</w:t>
      </w:r>
      <w:r w:rsidR="00FF2197" w:rsidRPr="00FF2197">
        <w:rPr>
          <w:szCs w:val="24"/>
        </w:rPr>
        <w:t xml:space="preserve"> a integração do sistema de</w:t>
      </w:r>
      <w:r w:rsidR="00FF2197">
        <w:rPr>
          <w:szCs w:val="24"/>
        </w:rPr>
        <w:t xml:space="preserve"> </w:t>
      </w:r>
      <w:r w:rsidR="00FF2197" w:rsidRPr="00FF2197">
        <w:rPr>
          <w:szCs w:val="24"/>
        </w:rPr>
        <w:t>controlo e do andar de potência</w:t>
      </w:r>
      <w:r w:rsidR="00FB00FA">
        <w:rPr>
          <w:szCs w:val="24"/>
        </w:rPr>
        <w:t xml:space="preserve">. </w:t>
      </w:r>
      <w:r w:rsidR="00A62272" w:rsidRPr="00A62272">
        <w:rPr>
          <w:szCs w:val="24"/>
        </w:rPr>
        <w:t>A PCB</w:t>
      </w:r>
      <w:r w:rsidR="00A62272">
        <w:rPr>
          <w:szCs w:val="24"/>
        </w:rPr>
        <w:t xml:space="preserve"> </w:t>
      </w:r>
      <w:r w:rsidR="00A62272" w:rsidRPr="00A62272">
        <w:rPr>
          <w:szCs w:val="24"/>
        </w:rPr>
        <w:t>desenvolvida</w:t>
      </w:r>
      <w:r w:rsidR="00953B48">
        <w:rPr>
          <w:szCs w:val="24"/>
        </w:rPr>
        <w:t xml:space="preserve"> e todos os componentes presentes</w:t>
      </w:r>
      <w:r w:rsidR="00A62272" w:rsidRPr="00A62272">
        <w:rPr>
          <w:szCs w:val="24"/>
        </w:rPr>
        <w:t xml:space="preserve"> foram aparafusad</w:t>
      </w:r>
      <w:r w:rsidR="00EB5B32">
        <w:rPr>
          <w:szCs w:val="24"/>
        </w:rPr>
        <w:t>o</w:t>
      </w:r>
      <w:r w:rsidR="00A62272" w:rsidRPr="00A62272">
        <w:rPr>
          <w:szCs w:val="24"/>
        </w:rPr>
        <w:t>s a uma superfície de madeira de modo a facilitar a sua</w:t>
      </w:r>
      <w:r w:rsidR="00953B48">
        <w:rPr>
          <w:szCs w:val="24"/>
        </w:rPr>
        <w:t xml:space="preserve"> </w:t>
      </w:r>
      <w:r w:rsidR="00A62272" w:rsidRPr="00A62272">
        <w:rPr>
          <w:szCs w:val="24"/>
        </w:rPr>
        <w:t>fixação</w:t>
      </w:r>
      <w:r w:rsidR="00953B48">
        <w:rPr>
          <w:szCs w:val="24"/>
        </w:rPr>
        <w:t xml:space="preserve">, </w:t>
      </w:r>
      <w:r w:rsidR="00A62272" w:rsidRPr="00A62272">
        <w:rPr>
          <w:szCs w:val="24"/>
        </w:rPr>
        <w:t>organização</w:t>
      </w:r>
      <w:r w:rsidR="00953B48">
        <w:rPr>
          <w:szCs w:val="24"/>
        </w:rPr>
        <w:t xml:space="preserve"> e transporte.</w:t>
      </w:r>
      <w:r w:rsidR="00324E3F">
        <w:rPr>
          <w:szCs w:val="24"/>
        </w:rPr>
        <w:t xml:space="preserve"> </w:t>
      </w:r>
      <w:r w:rsidR="00692BE5">
        <w:rPr>
          <w:szCs w:val="24"/>
        </w:rPr>
        <w:t>A</w:t>
      </w:r>
      <w:r w:rsidR="00FB00FA">
        <w:rPr>
          <w:szCs w:val="24"/>
        </w:rPr>
        <w:t xml:space="preserve"> </w:t>
      </w:r>
      <w:r w:rsidR="00A610A3">
        <w:rPr>
          <w:szCs w:val="24"/>
        </w:rPr>
        <w:fldChar w:fldCharType="begin"/>
      </w:r>
      <w:r w:rsidR="00A610A3">
        <w:rPr>
          <w:szCs w:val="24"/>
        </w:rPr>
        <w:instrText xml:space="preserve"> REF _Ref105839528 \h </w:instrText>
      </w:r>
      <w:r w:rsidR="00A610A3">
        <w:rPr>
          <w:szCs w:val="24"/>
        </w:rPr>
      </w:r>
      <w:r w:rsidR="00A610A3">
        <w:rPr>
          <w:szCs w:val="24"/>
        </w:rPr>
        <w:fldChar w:fldCharType="separate"/>
      </w:r>
      <w:r w:rsidR="00A610A3">
        <w:t xml:space="preserve">Figura </w:t>
      </w:r>
      <w:r w:rsidR="00A610A3">
        <w:rPr>
          <w:noProof/>
        </w:rPr>
        <w:t>4</w:t>
      </w:r>
      <w:r w:rsidR="00A610A3">
        <w:rPr>
          <w:szCs w:val="24"/>
        </w:rPr>
        <w:fldChar w:fldCharType="end"/>
      </w:r>
      <w:r w:rsidR="00A610A3">
        <w:rPr>
          <w:szCs w:val="24"/>
        </w:rPr>
        <w:t xml:space="preserve"> </w:t>
      </w:r>
      <w:r w:rsidR="00FB00FA">
        <w:rPr>
          <w:szCs w:val="24"/>
        </w:rPr>
        <w:t xml:space="preserve">demonstra a </w:t>
      </w:r>
      <w:r w:rsidR="00FB00FA" w:rsidRPr="00FB00FA">
        <w:rPr>
          <w:szCs w:val="24"/>
        </w:rPr>
        <w:t>integração do sistema na bancada de trabalho</w:t>
      </w:r>
      <w:r w:rsidR="00FB00FA">
        <w:rPr>
          <w:szCs w:val="24"/>
        </w:rPr>
        <w:t xml:space="preserve"> do laboratório do GEPE.</w:t>
      </w:r>
      <w:ins w:id="1090" w:author="Luis André Magalhães Barros" w:date="2022-06-14T09:14:00Z">
        <w:r w:rsidR="003045FB">
          <w:rPr>
            <w:szCs w:val="24"/>
          </w:rPr>
          <w:t xml:space="preserve"> De mencionar que cada caixa de condicionamento de sinal apresenta 4 entradas para sensores, encontrando-se equipada com duas entradas para sensores de corrente e outras duas entradas para sensores de tens</w:t>
        </w:r>
      </w:ins>
      <w:ins w:id="1091" w:author="Luis André Magalhães Barros" w:date="2022-06-14T09:15:00Z">
        <w:r w:rsidR="003045FB">
          <w:rPr>
            <w:szCs w:val="24"/>
          </w:rPr>
          <w:t>ão. Por esta razão, foi utilizada uma segunda caixa de condicionamento de sinal de forma a ser poss</w:t>
        </w:r>
        <w:r w:rsidR="00A91462">
          <w:rPr>
            <w:szCs w:val="24"/>
          </w:rPr>
          <w:t xml:space="preserve">ível visualizar </w:t>
        </w:r>
      </w:ins>
      <w:proofErr w:type="spellStart"/>
      <w:ins w:id="1092" w:author="Luis André Magalhães Barros" w:date="2022-06-14T09:53:00Z">
        <w:r w:rsidR="00A91462" w:rsidRPr="00A91462">
          <w:rPr>
            <w:i/>
            <w:szCs w:val="24"/>
            <w:rPrChange w:id="1093" w:author="Luis André Magalhães Barros" w:date="2022-06-14T09:54:00Z">
              <w:rPr>
                <w:szCs w:val="24"/>
              </w:rPr>
            </w:rPrChange>
          </w:rPr>
          <w:t>Iin</w:t>
        </w:r>
      </w:ins>
      <w:proofErr w:type="spellEnd"/>
      <w:ins w:id="1094" w:author="Luis André Magalhães Barros" w:date="2022-06-14T09:15:00Z">
        <w:r w:rsidR="003045FB">
          <w:rPr>
            <w:szCs w:val="24"/>
          </w:rPr>
          <w:t xml:space="preserve">. </w:t>
        </w:r>
      </w:ins>
    </w:p>
    <w:p w14:paraId="0821A13D" w14:textId="77777777" w:rsidR="00A9389A" w:rsidRDefault="00FB60C7" w:rsidP="00A9389A">
      <w:pPr>
        <w:pStyle w:val="PhDFigura"/>
      </w:pPr>
      <w:commentRangeStart w:id="1095"/>
      <w:r>
        <w:rPr>
          <w:noProof/>
        </w:rPr>
        <w:drawing>
          <wp:inline distT="0" distB="0" distL="0" distR="0" wp14:anchorId="5ECA12C4" wp14:editId="57F7EAA2">
            <wp:extent cx="5749925" cy="4246245"/>
            <wp:effectExtent l="0" t="0" r="3175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095"/>
      <w:r w:rsidR="003045FB">
        <w:rPr>
          <w:rStyle w:val="Refdecomentrio"/>
          <w:rFonts w:ascii="NewsGotT" w:hAnsi="NewsGotT"/>
          <w:bCs w:val="0"/>
        </w:rPr>
        <w:commentReference w:id="1095"/>
      </w:r>
    </w:p>
    <w:p w14:paraId="3D7EE10B" w14:textId="4FCF88A2" w:rsidR="001B6958" w:rsidRDefault="00A9389A" w:rsidP="00067204">
      <w:pPr>
        <w:pStyle w:val="PhDLegendaFiguras"/>
      </w:pPr>
      <w:bookmarkStart w:id="1096" w:name="_Ref105839333"/>
      <w:bookmarkStart w:id="1097" w:name="_Ref105839331"/>
      <w:bookmarkStart w:id="1098" w:name="_Toc105865361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7</w:t>
      </w:r>
      <w:r w:rsidR="00C94EE9">
        <w:rPr>
          <w:noProof/>
        </w:rPr>
        <w:fldChar w:fldCharType="end"/>
      </w:r>
      <w:bookmarkEnd w:id="1096"/>
      <w:r>
        <w:t xml:space="preserve"> - Sistema integrado do conversor CC-CC do tipo </w:t>
      </w:r>
      <w:proofErr w:type="spellStart"/>
      <w:r w:rsidRPr="00A9389A">
        <w:rPr>
          <w:i/>
          <w:iCs/>
        </w:rPr>
        <w:t>boost</w:t>
      </w:r>
      <w:proofErr w:type="spellEnd"/>
      <w:r>
        <w:t xml:space="preserve"> </w:t>
      </w:r>
      <w:proofErr w:type="spellStart"/>
      <w:r w:rsidRPr="00A9389A">
        <w:rPr>
          <w:i/>
          <w:iCs/>
        </w:rPr>
        <w:t>interleaved</w:t>
      </w:r>
      <w:proofErr w:type="spellEnd"/>
      <w:r>
        <w:t>.</w:t>
      </w:r>
      <w:bookmarkEnd w:id="1097"/>
      <w:bookmarkEnd w:id="1098"/>
    </w:p>
    <w:p w14:paraId="4C995D61" w14:textId="77777777" w:rsidR="001B6958" w:rsidRDefault="001B6958" w:rsidP="001B6958">
      <w:pPr>
        <w:pStyle w:val="PhDFigura"/>
      </w:pPr>
      <w:r>
        <w:rPr>
          <w:noProof/>
        </w:rPr>
        <w:drawing>
          <wp:inline distT="0" distB="0" distL="0" distR="0" wp14:anchorId="207759E1" wp14:editId="450D0B4D">
            <wp:extent cx="5587836" cy="133894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8" t="9864" r="796" b="9225"/>
                    <a:stretch/>
                  </pic:blipFill>
                  <pic:spPr bwMode="auto">
                    <a:xfrm>
                      <a:off x="0" y="0"/>
                      <a:ext cx="5589814" cy="133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4928E" w14:textId="5E4D8BDC" w:rsidR="00F41E61" w:rsidRPr="00FB00FA" w:rsidRDefault="001B6958" w:rsidP="00FB00FA">
      <w:pPr>
        <w:pStyle w:val="PhDLegendaFiguras"/>
      </w:pPr>
      <w:bookmarkStart w:id="1099" w:name="_Ref105839528"/>
      <w:bookmarkStart w:id="1100" w:name="_Toc105865362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8</w:t>
      </w:r>
      <w:r w:rsidR="00C94EE9">
        <w:rPr>
          <w:noProof/>
        </w:rPr>
        <w:fldChar w:fldCharType="end"/>
      </w:r>
      <w:bookmarkEnd w:id="1099"/>
      <w:r>
        <w:t xml:space="preserve"> - </w:t>
      </w:r>
      <w:r w:rsidRPr="00C96222">
        <w:t>Vista geral da integração do sistema na bancada de trabalho.</w:t>
      </w:r>
      <w:bookmarkEnd w:id="1100"/>
    </w:p>
    <w:p w14:paraId="694ED105" w14:textId="62E95522" w:rsidR="0035795A" w:rsidRDefault="0035795A" w:rsidP="0035795A">
      <w:pPr>
        <w:pStyle w:val="Cabealho2"/>
      </w:pPr>
      <w:bookmarkStart w:id="1101" w:name="_Toc105865321"/>
      <w:r>
        <w:lastRenderedPageBreak/>
        <w:t>Resultados Experimentais</w:t>
      </w:r>
      <w:bookmarkEnd w:id="1101"/>
    </w:p>
    <w:p w14:paraId="7C810C21" w14:textId="1FE8E571" w:rsidR="00374EFD" w:rsidRDefault="00741B79" w:rsidP="005F0742">
      <w:pPr>
        <w:pStyle w:val="PhDCorpo"/>
        <w:tabs>
          <w:tab w:val="left" w:pos="0"/>
        </w:tabs>
        <w:ind w:firstLine="567"/>
      </w:pPr>
      <w:r w:rsidRPr="00741B79">
        <w:t xml:space="preserve">Neste item </w:t>
      </w:r>
      <w:r w:rsidR="00A152B6">
        <w:t>são expostos e analisados os resultados experimentais obtidos do sistema</w:t>
      </w:r>
      <w:r w:rsidR="00BC0B28">
        <w:t xml:space="preserve">. </w:t>
      </w:r>
      <w:r w:rsidR="00BC0B28" w:rsidRPr="00BC0B28">
        <w:t>Como tal, são analisados resultados de forma fragmentada,</w:t>
      </w:r>
      <w:r w:rsidR="00BC0B28">
        <w:t xml:space="preserve"> </w:t>
      </w:r>
      <w:r w:rsidR="005F0742">
        <w:t>nomeadamente os blocos necessários ao funcionamento do sistema, tais como</w:t>
      </w:r>
      <w:r w:rsidR="004D76F3">
        <w:t xml:space="preserve"> </w:t>
      </w:r>
      <w:r w:rsidR="00161D76">
        <w:t>conversor, algoritmo</w:t>
      </w:r>
      <w:r w:rsidR="00692BE5">
        <w:t>s</w:t>
      </w:r>
      <w:r w:rsidR="00161D76">
        <w:t xml:space="preserve"> PI</w:t>
      </w:r>
      <w:r w:rsidR="00692BE5">
        <w:t xml:space="preserve"> e</w:t>
      </w:r>
      <w:r w:rsidR="00161D76">
        <w:t xml:space="preserve"> </w:t>
      </w:r>
      <w:r w:rsidR="00CC7E19">
        <w:t>MPPT</w:t>
      </w:r>
      <w:r w:rsidR="00870FD4">
        <w:t>,</w:t>
      </w:r>
      <w:r w:rsidR="00CB35B7">
        <w:t xml:space="preserve"> e integração com o módulo </w:t>
      </w:r>
      <w:del w:id="1102" w:author="Luis André Magalhães Barros" w:date="2022-06-14T09:54:00Z">
        <w:r w:rsidR="00CB35B7" w:rsidDel="00A91462">
          <w:delText>fotovoltaico</w:delText>
        </w:r>
      </w:del>
      <w:ins w:id="1103" w:author="Luis André Magalhães Barros" w:date="2022-06-14T09:54:00Z">
        <w:r w:rsidR="00A91462">
          <w:t>solar PV</w:t>
        </w:r>
      </w:ins>
      <w:r w:rsidR="00CB35B7">
        <w:t>.</w:t>
      </w:r>
    </w:p>
    <w:p w14:paraId="44D6DCE1" w14:textId="0AC168BC" w:rsidR="000A7F64" w:rsidRDefault="008A3530" w:rsidP="000A7F64">
      <w:pPr>
        <w:pStyle w:val="Cabealho3"/>
      </w:pPr>
      <w:bookmarkStart w:id="1104" w:name="_Toc105865322"/>
      <w:r>
        <w:t>Testes ao conversor</w:t>
      </w:r>
      <w:bookmarkEnd w:id="1104"/>
    </w:p>
    <w:p w14:paraId="2AA49A8A" w14:textId="2C8EDF51" w:rsidR="005D19BB" w:rsidRDefault="00461CD6" w:rsidP="003C19F1">
      <w:pPr>
        <w:pStyle w:val="PhDCorpo"/>
        <w:tabs>
          <w:tab w:val="left" w:pos="0"/>
        </w:tabs>
        <w:ind w:firstLine="567"/>
      </w:pPr>
      <w:r>
        <w:t xml:space="preserve">Para testar o </w:t>
      </w:r>
      <w:r w:rsidR="00692BE5">
        <w:t xml:space="preserve">correto funcionamento do </w:t>
      </w:r>
      <w:r>
        <w:t xml:space="preserve">conversor, colocou-se o mesmo a operar </w:t>
      </w:r>
      <w:r w:rsidR="00692BE5">
        <w:t>com</w:t>
      </w:r>
      <w:r>
        <w:t xml:space="preserve"> </w:t>
      </w:r>
      <w:r w:rsidR="00595483">
        <w:t>condições distintas</w:t>
      </w:r>
      <w:r>
        <w:t xml:space="preserve">: </w:t>
      </w:r>
      <w:proofErr w:type="spellStart"/>
      <w:r w:rsidRPr="00554F44">
        <w:rPr>
          <w:i/>
        </w:rPr>
        <w:t>duty</w:t>
      </w:r>
      <w:proofErr w:type="spellEnd"/>
      <w:r w:rsidR="00554F44">
        <w:rPr>
          <w:i/>
          <w:iCs/>
        </w:rPr>
        <w:t xml:space="preserve"> </w:t>
      </w:r>
      <w:proofErr w:type="spellStart"/>
      <w:r w:rsidRPr="00554F44">
        <w:rPr>
          <w:i/>
        </w:rPr>
        <w:t>cycle</w:t>
      </w:r>
      <w:proofErr w:type="spellEnd"/>
      <w:r>
        <w:t xml:space="preserve"> igual a 0 % </w:t>
      </w:r>
      <w:r w:rsidR="00554F44">
        <w:t xml:space="preserve">e </w:t>
      </w:r>
      <w:proofErr w:type="spellStart"/>
      <w:r w:rsidR="00595483" w:rsidRPr="00554F44">
        <w:rPr>
          <w:i/>
        </w:rPr>
        <w:t>duty</w:t>
      </w:r>
      <w:proofErr w:type="spellEnd"/>
      <w:r w:rsidR="00554F44">
        <w:rPr>
          <w:i/>
          <w:iCs/>
        </w:rPr>
        <w:t xml:space="preserve"> </w:t>
      </w:r>
      <w:proofErr w:type="spellStart"/>
      <w:r w:rsidR="00595483" w:rsidRPr="00554F44">
        <w:rPr>
          <w:i/>
        </w:rPr>
        <w:t>cycle</w:t>
      </w:r>
      <w:proofErr w:type="spellEnd"/>
      <w:r>
        <w:t xml:space="preserve"> </w:t>
      </w:r>
      <w:r w:rsidR="00554F44">
        <w:t xml:space="preserve">igual a </w:t>
      </w:r>
      <w:r>
        <w:t xml:space="preserve">50 %, </w:t>
      </w:r>
      <w:ins w:id="1105" w:author="Luis André Magalhães Barros" w:date="2022-06-14T10:01:00Z">
        <w:r w:rsidR="00A91462">
          <w:t xml:space="preserve">encontrando-se os resultados experimentais na </w:t>
        </w:r>
      </w:ins>
      <w:r>
        <w:fldChar w:fldCharType="begin"/>
      </w:r>
      <w:r>
        <w:instrText xml:space="preserve"> REF _Ref105849132 \h </w:instrText>
      </w:r>
      <w:r>
        <w:fldChar w:fldCharType="separate"/>
      </w:r>
      <w:r w:rsidR="007B4FE1">
        <w:t xml:space="preserve">Figura </w:t>
      </w:r>
      <w:r w:rsidR="007B4FE1">
        <w:rPr>
          <w:noProof/>
        </w:rPr>
        <w:t>4</w:t>
      </w:r>
      <w:r w:rsidR="007B4FE1">
        <w:t>.</w:t>
      </w:r>
      <w:r w:rsidR="007B4FE1">
        <w:rPr>
          <w:noProof/>
        </w:rPr>
        <w:t>9</w:t>
      </w:r>
      <w:r>
        <w:fldChar w:fldCharType="end"/>
      </w:r>
      <w:r>
        <w:t xml:space="preserve">. </w:t>
      </w:r>
      <w:r w:rsidR="0030662E">
        <w:t>De forma a simular a alimentação do conversor,</w:t>
      </w:r>
      <w:r>
        <w:t xml:space="preserve"> para o primeiro caso,</w:t>
      </w:r>
      <w:r w:rsidR="0030662E">
        <w:t xml:space="preserve"> foi ligad</w:t>
      </w:r>
      <w:r w:rsidR="008432C9">
        <w:t xml:space="preserve">a uma fonte </w:t>
      </w:r>
      <w:r w:rsidR="0034006A">
        <w:t xml:space="preserve">de </w:t>
      </w:r>
      <w:commentRangeStart w:id="1106"/>
      <w:r w:rsidR="0034006A">
        <w:t xml:space="preserve">tensão </w:t>
      </w:r>
      <w:r w:rsidR="00586031">
        <w:t>regulada para 2</w:t>
      </w:r>
      <w:r w:rsidR="00065AAD">
        <w:t>0</w:t>
      </w:r>
      <w:r w:rsidR="00586031">
        <w:t> V</w:t>
      </w:r>
      <w:r>
        <w:t xml:space="preserve"> e para o segundo com 10 V</w:t>
      </w:r>
      <w:r w:rsidR="00B110BC">
        <w:t xml:space="preserve">. </w:t>
      </w:r>
      <w:commentRangeEnd w:id="1106"/>
      <w:r w:rsidR="002E03FF">
        <w:rPr>
          <w:rStyle w:val="Refdecomentrio"/>
          <w:rFonts w:eastAsia="Times New Roman"/>
          <w:lang w:eastAsia="pt-PT"/>
        </w:rPr>
        <w:commentReference w:id="1106"/>
      </w:r>
      <w:r w:rsidR="00B110BC">
        <w:t>À saída do conversor foi acoplada uma carga resistiva de 28 Ω.</w:t>
      </w:r>
      <w:r w:rsidR="003C19F1">
        <w:t xml:space="preserve"> </w:t>
      </w:r>
    </w:p>
    <w:p w14:paraId="52DB7341" w14:textId="38A3FCC5" w:rsidR="00850B97" w:rsidRPr="00850B97" w:rsidRDefault="00576ECF" w:rsidP="003C19F1">
      <w:pPr>
        <w:pStyle w:val="PhDCorpo"/>
        <w:tabs>
          <w:tab w:val="left" w:pos="0"/>
        </w:tabs>
        <w:ind w:firstLine="567"/>
      </w:pPr>
      <w:r>
        <w:t xml:space="preserve">No primeiro </w:t>
      </w:r>
      <w:r w:rsidR="003C19F1">
        <w:t>caso</w:t>
      </w:r>
      <w:r>
        <w:t xml:space="preserve">, D = 0 %, </w:t>
      </w:r>
      <w:r w:rsidR="0046126C">
        <w:fldChar w:fldCharType="begin"/>
      </w:r>
      <w:r w:rsidR="0046126C">
        <w:instrText xml:space="preserve"> REF _Ref105849132 \h </w:instrText>
      </w:r>
      <w:r w:rsidR="0046126C">
        <w:fldChar w:fldCharType="separate"/>
      </w:r>
      <w:r w:rsidR="007B4FE1">
        <w:t xml:space="preserve">Figura </w:t>
      </w:r>
      <w:r w:rsidR="007B4FE1">
        <w:rPr>
          <w:noProof/>
        </w:rPr>
        <w:t>4</w:t>
      </w:r>
      <w:r w:rsidR="007B4FE1">
        <w:t>.</w:t>
      </w:r>
      <w:r w:rsidR="007B4FE1">
        <w:rPr>
          <w:noProof/>
        </w:rPr>
        <w:t>9</w:t>
      </w:r>
      <w:r w:rsidR="0046126C">
        <w:fldChar w:fldCharType="end"/>
      </w:r>
      <w:r w:rsidR="0046126C">
        <w:t xml:space="preserve"> (a)</w:t>
      </w:r>
      <w:r w:rsidR="00554F44">
        <w:t>,</w:t>
      </w:r>
      <w:r w:rsidR="0046126C">
        <w:t xml:space="preserve"> </w:t>
      </w:r>
      <w:r w:rsidR="00CD0249">
        <w:t xml:space="preserve">a corrente </w:t>
      </w:r>
      <w:ins w:id="1107" w:author="Luis André Magalhães Barros" w:date="2022-06-14T09:55:00Z">
        <w:r w:rsidR="00A91462">
          <w:t xml:space="preserve">de </w:t>
        </w:r>
      </w:ins>
      <w:r w:rsidR="00F74FE9">
        <w:t>entrada</w:t>
      </w:r>
      <w:r w:rsidR="00980947">
        <w:t>, que neste caso é igual à corrente de saída,</w:t>
      </w:r>
      <w:r w:rsidR="00F74FE9">
        <w:t xml:space="preserve"> </w:t>
      </w:r>
      <w:r w:rsidR="00CD0249">
        <w:t>divide</w:t>
      </w:r>
      <w:r w:rsidR="00554F44">
        <w:t>-se</w:t>
      </w:r>
      <w:r w:rsidR="00CD0249">
        <w:t xml:space="preserve"> pelos dois braços e </w:t>
      </w:r>
      <w:r w:rsidR="00FE484B">
        <w:t>têm um valor</w:t>
      </w:r>
      <w:r w:rsidR="00636357">
        <w:t xml:space="preserve"> igual a</w:t>
      </w:r>
      <w:r w:rsidR="000F25EA">
        <w:t> 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 xml:space="preserve">R </m:t>
            </m:r>
          </m:den>
        </m:f>
        <m:r>
          <w:rPr>
            <w:rFonts w:ascii="Cambria Math" w:hAnsi="Cambria Math"/>
          </w:rPr>
          <m:t xml:space="preserve"> = 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20 </m:t>
            </m:r>
            <m:r>
              <m:rPr>
                <m:sty m:val="p"/>
              </m:rP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 xml:space="preserve">28 </m:t>
            </m:r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den>
        </m:f>
        <m:r>
          <w:rPr>
            <w:rFonts w:ascii="Cambria Math" w:hAnsi="Cambria Math"/>
          </w:rPr>
          <m:t> </m:t>
        </m:r>
      </m:oMath>
      <w:r w:rsidR="00EB4E30">
        <w:rPr>
          <w:rFonts w:eastAsiaTheme="minorEastAsia"/>
        </w:rPr>
        <w:t xml:space="preserve"> = 715 </w:t>
      </w:r>
      <w:proofErr w:type="spellStart"/>
      <w:r w:rsidR="00057F5F">
        <w:t>mA.</w:t>
      </w:r>
      <w:proofErr w:type="spellEnd"/>
      <w:r w:rsidR="003C19F1">
        <w:t xml:space="preserve"> </w:t>
      </w:r>
      <w:r w:rsidR="00850B97" w:rsidRPr="00850B97">
        <w:t xml:space="preserve">No </w:t>
      </w:r>
      <w:r w:rsidR="00850B97">
        <w:t xml:space="preserve">segundo caso, D = 50 %, </w:t>
      </w:r>
      <w:r w:rsidR="00E93021">
        <w:t xml:space="preserve">a tensão de saída </w:t>
      </w:r>
      <w:r w:rsidR="00024E64">
        <w:t>ser</w:t>
      </w:r>
      <w:r w:rsidR="00870FD4">
        <w:t>ia</w:t>
      </w:r>
      <w:r w:rsidR="00024E64">
        <w:t xml:space="preserve"> </w:t>
      </w:r>
      <w:r w:rsidR="00DC6E88">
        <w:t xml:space="preserve">idealmente </w:t>
      </w:r>
      <w:r w:rsidR="00870FD4">
        <w:t xml:space="preserve">igual a </w:t>
      </w:r>
      <w:r w:rsidR="00ED184C">
        <w:t>2</w:t>
      </w:r>
      <w:r w:rsidR="00DC6E88">
        <w:t>0 V.</w:t>
      </w:r>
      <w:r w:rsidR="008067B8">
        <w:t xml:space="preserve"> </w:t>
      </w:r>
      <w:r w:rsidR="00142A16">
        <w:t xml:space="preserve">Assumindo </w:t>
      </w:r>
      <w:r w:rsidR="005F4321">
        <w:t>que o sistema não tem perdas</w:t>
      </w:r>
      <w:r w:rsidR="00CB561F">
        <w:t xml:space="preserve">, </w:t>
      </w:r>
      <w:r w:rsidR="003301D2">
        <w:t xml:space="preserve">a corrente de saída seria </w:t>
      </w:r>
      <w:r w:rsidR="00952D40">
        <w:t>também igual a</w:t>
      </w:r>
      <w:r w:rsidR="003301D2">
        <w:t xml:space="preserve"> </w:t>
      </w:r>
      <w:r w:rsidR="00952D40">
        <w:t xml:space="preserve">715 </w:t>
      </w:r>
      <w:proofErr w:type="spellStart"/>
      <w:r w:rsidR="003301D2">
        <w:t>mA.</w:t>
      </w:r>
      <w:proofErr w:type="spellEnd"/>
      <w:r w:rsidR="00ED184C">
        <w:t xml:space="preserve"> Sendo assim, </w:t>
      </w:r>
      <w:r w:rsidR="00EB4E30">
        <w:t xml:space="preserve">de acordo com a equação </w:t>
      </w:r>
      <w:r w:rsidR="00EB4E30">
        <w:fldChar w:fldCharType="begin"/>
      </w:r>
      <w:r w:rsidR="00EB4E30">
        <w:instrText xml:space="preserve"> REF _Ref105859817 \h </w:instrText>
      </w:r>
      <w:r w:rsidR="00EB4E30">
        <w:fldChar w:fldCharType="separate"/>
      </w:r>
      <w:r w:rsidR="00EB4E30" w:rsidRPr="00B66544">
        <w:t>(</w:t>
      </w:r>
      <w:r w:rsidR="00EB4E30">
        <w:rPr>
          <w:noProof/>
        </w:rPr>
        <w:t>2</w:t>
      </w:r>
      <w:r w:rsidR="00EB4E30">
        <w:t>.</w:t>
      </w:r>
      <w:r w:rsidR="00EB4E30">
        <w:rPr>
          <w:noProof/>
        </w:rPr>
        <w:t>4</w:t>
      </w:r>
      <w:r w:rsidR="00EB4E30">
        <w:t>)</w:t>
      </w:r>
      <w:r w:rsidR="00EB4E30">
        <w:fldChar w:fldCharType="end"/>
      </w:r>
      <w:r w:rsidR="00EB4E30">
        <w:t>,</w:t>
      </w:r>
      <w:r w:rsidR="00ED184C">
        <w:t xml:space="preserve"> o valor da corrente de entrada seria </w:t>
      </w:r>
      <w:r w:rsidR="0067752F">
        <w:t>1,43 A.</w:t>
      </w:r>
      <w:r w:rsidR="00F13AD7">
        <w:t xml:space="preserve"> É</w:t>
      </w:r>
      <w:r w:rsidR="00850B97">
        <w:t xml:space="preserve"> possível ver pela </w:t>
      </w:r>
      <w:r w:rsidR="00850B97">
        <w:fldChar w:fldCharType="begin"/>
      </w:r>
      <w:r w:rsidR="00850B97">
        <w:instrText xml:space="preserve"> REF _Ref105849132 \h </w:instrText>
      </w:r>
      <w:r w:rsidR="00850B97">
        <w:fldChar w:fldCharType="separate"/>
      </w:r>
      <w:r w:rsidR="007B4FE1">
        <w:t xml:space="preserve">Figura </w:t>
      </w:r>
      <w:r w:rsidR="007B4FE1">
        <w:rPr>
          <w:noProof/>
        </w:rPr>
        <w:t>4</w:t>
      </w:r>
      <w:r w:rsidR="007B4FE1">
        <w:t>.</w:t>
      </w:r>
      <w:r w:rsidR="007B4FE1">
        <w:rPr>
          <w:noProof/>
        </w:rPr>
        <w:t>9</w:t>
      </w:r>
      <w:r w:rsidR="00850B97">
        <w:fldChar w:fldCharType="end"/>
      </w:r>
      <w:r w:rsidR="00850B97">
        <w:t xml:space="preserve"> (b) </w:t>
      </w:r>
      <w:r w:rsidR="00784757">
        <w:t xml:space="preserve">que a </w:t>
      </w:r>
      <w:r w:rsidR="00E97001">
        <w:t xml:space="preserve">corrente de entrada é </w:t>
      </w:r>
      <w:r w:rsidR="007607BD">
        <w:t>aproximadamente</w:t>
      </w:r>
      <w:r w:rsidR="00E97001">
        <w:t xml:space="preserve"> igual a </w:t>
      </w:r>
      <w:r w:rsidR="00A32DC4">
        <w:t>esse valor</w:t>
      </w:r>
      <w:r w:rsidR="00B364B5">
        <w:t>, mas é preciso ter em conta que o conversor apresenta perdas e que a tensão de saída não é 20 V</w:t>
      </w:r>
      <w:commentRangeStart w:id="1108"/>
      <w:r w:rsidR="00B364B5">
        <w:t xml:space="preserve">, mas sim </w:t>
      </w:r>
      <w:r w:rsidR="003F659A">
        <w:t>inferior</w:t>
      </w:r>
      <w:commentRangeEnd w:id="1108"/>
      <w:r w:rsidR="002E03FF">
        <w:rPr>
          <w:rStyle w:val="Refdecomentrio"/>
          <w:rFonts w:eastAsia="Times New Roman"/>
          <w:lang w:eastAsia="pt-PT"/>
        </w:rPr>
        <w:commentReference w:id="1108"/>
      </w:r>
      <w:r w:rsidR="00B364B5">
        <w:t xml:space="preserve">. Em relação à </w:t>
      </w:r>
      <w:del w:id="1109" w:author="Luis André Magalhães Barros" w:date="2022-06-14T10:06:00Z">
        <w:r w:rsidR="00B364B5" w:rsidDel="002E03FF">
          <w:delText xml:space="preserve">figura </w:delText>
        </w:r>
      </w:del>
      <w:r w:rsidR="00B364B5">
        <w:fldChar w:fldCharType="begin"/>
      </w:r>
      <w:r w:rsidR="00B364B5">
        <w:instrText xml:space="preserve"> REF _Ref105849132 \h </w:instrText>
      </w:r>
      <w:r w:rsidR="00B364B5">
        <w:fldChar w:fldCharType="separate"/>
      </w:r>
      <w:r w:rsidR="007B4FE1">
        <w:t xml:space="preserve">Figura </w:t>
      </w:r>
      <w:r w:rsidR="007B4FE1">
        <w:rPr>
          <w:noProof/>
        </w:rPr>
        <w:t>4</w:t>
      </w:r>
      <w:r w:rsidR="007B4FE1">
        <w:t>.</w:t>
      </w:r>
      <w:r w:rsidR="007B4FE1">
        <w:rPr>
          <w:noProof/>
        </w:rPr>
        <w:t>9</w:t>
      </w:r>
      <w:r w:rsidR="00B364B5">
        <w:fldChar w:fldCharType="end"/>
      </w:r>
      <w:r w:rsidR="00B364B5">
        <w:t xml:space="preserve"> (c) é possível observar o </w:t>
      </w:r>
      <w:proofErr w:type="spellStart"/>
      <w:r w:rsidR="00B364B5" w:rsidRPr="00B364B5">
        <w:rPr>
          <w:i/>
          <w:iCs/>
        </w:rPr>
        <w:t>ripple</w:t>
      </w:r>
      <w:proofErr w:type="spellEnd"/>
      <w:r w:rsidR="00B364B5">
        <w:t xml:space="preserve"> da </w:t>
      </w:r>
      <w:r w:rsidR="0092430E">
        <w:t xml:space="preserve">corrente em cada braço, para o mesmo instante simétrico, o que </w:t>
      </w:r>
      <w:r w:rsidR="00710912">
        <w:t xml:space="preserve">faz com que corrente de entrada tenha um </w:t>
      </w:r>
      <w:proofErr w:type="spellStart"/>
      <w:r w:rsidR="00710912" w:rsidRPr="00710912">
        <w:rPr>
          <w:i/>
          <w:iCs/>
        </w:rPr>
        <w:t>ripple</w:t>
      </w:r>
      <w:proofErr w:type="spellEnd"/>
      <w:r w:rsidR="00710912">
        <w:t xml:space="preserve"> próximo de zero.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3"/>
        <w:gridCol w:w="3024"/>
        <w:gridCol w:w="3024"/>
      </w:tblGrid>
      <w:tr w:rsidR="0006591D" w14:paraId="26794DD5" w14:textId="274E4FB1" w:rsidTr="003F659A">
        <w:tc>
          <w:tcPr>
            <w:tcW w:w="3021" w:type="dxa"/>
          </w:tcPr>
          <w:p w14:paraId="355C4DD7" w14:textId="685EDF5E" w:rsidR="0006591D" w:rsidRDefault="003F659A" w:rsidP="00985757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noProof/>
                <w:sz w:val="24"/>
                <w:szCs w:val="22"/>
              </w:rPr>
              <w:drawing>
                <wp:inline distT="0" distB="0" distL="0" distR="0" wp14:anchorId="7D5C2A07" wp14:editId="53C54C0C">
                  <wp:extent cx="1920000" cy="1440000"/>
                  <wp:effectExtent l="0" t="0" r="4445" b="8255"/>
                  <wp:docPr id="67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0" w:type="dxa"/>
          </w:tcPr>
          <w:p w14:paraId="3122FE0F" w14:textId="2AED1402" w:rsidR="0006591D" w:rsidRDefault="003F659A" w:rsidP="00985757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commentRangeStart w:id="1110"/>
            <w:r>
              <w:rPr>
                <w:rFonts w:ascii="NewsGotT" w:eastAsiaTheme="minorHAnsi" w:hAnsi="NewsGotT"/>
                <w:noProof/>
                <w:sz w:val="24"/>
                <w:szCs w:val="22"/>
              </w:rPr>
              <w:drawing>
                <wp:inline distT="0" distB="0" distL="0" distR="0" wp14:anchorId="64254A58" wp14:editId="05A205F6">
                  <wp:extent cx="1920000" cy="1440000"/>
                  <wp:effectExtent l="0" t="0" r="4445" b="825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1110"/>
            <w:r w:rsidR="002E03FF">
              <w:rPr>
                <w:rStyle w:val="Refdecomentrio"/>
                <w:rFonts w:ascii="NewsGotT" w:hAnsi="NewsGotT"/>
              </w:rPr>
              <w:commentReference w:id="1110"/>
            </w:r>
          </w:p>
        </w:tc>
        <w:tc>
          <w:tcPr>
            <w:tcW w:w="3020" w:type="dxa"/>
          </w:tcPr>
          <w:p w14:paraId="4EAA7214" w14:textId="70EAEB39" w:rsidR="003F659A" w:rsidRDefault="003F659A" w:rsidP="00D90FE8">
            <w:pPr>
              <w:keepNext/>
              <w:autoSpaceDE w:val="0"/>
              <w:autoSpaceDN w:val="0"/>
              <w:adjustRightInd w:val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4EDA3F" wp14:editId="0F179C80">
                  <wp:extent cx="1920000" cy="1440000"/>
                  <wp:effectExtent l="0" t="0" r="4445" b="825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91D" w14:paraId="6A86E8CC" w14:textId="4E387E8F" w:rsidTr="003F659A">
        <w:tc>
          <w:tcPr>
            <w:tcW w:w="3021" w:type="dxa"/>
          </w:tcPr>
          <w:p w14:paraId="16ABA9B1" w14:textId="3F3F105F" w:rsidR="0006591D" w:rsidRDefault="0006591D" w:rsidP="00985757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</w:t>
            </w:r>
            <w:r w:rsidR="003F659A">
              <w:rPr>
                <w:rFonts w:ascii="NewsGotT" w:eastAsiaTheme="minorHAnsi" w:hAnsi="NewsGotT"/>
                <w:sz w:val="24"/>
                <w:szCs w:val="22"/>
                <w:lang w:eastAsia="en-US"/>
              </w:rPr>
              <w:t>a</w:t>
            </w: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)</w:t>
            </w:r>
          </w:p>
        </w:tc>
        <w:tc>
          <w:tcPr>
            <w:tcW w:w="3020" w:type="dxa"/>
          </w:tcPr>
          <w:p w14:paraId="52999F73" w14:textId="76F8CEBE" w:rsidR="0006591D" w:rsidRDefault="0006591D" w:rsidP="003E2273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</w:t>
            </w:r>
            <w:r w:rsidR="003F659A">
              <w:rPr>
                <w:rFonts w:ascii="NewsGotT" w:eastAsiaTheme="minorHAnsi" w:hAnsi="NewsGotT"/>
                <w:sz w:val="24"/>
                <w:szCs w:val="22"/>
                <w:lang w:eastAsia="en-US"/>
              </w:rPr>
              <w:t>b</w:t>
            </w: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)</w:t>
            </w:r>
          </w:p>
        </w:tc>
        <w:tc>
          <w:tcPr>
            <w:tcW w:w="3020" w:type="dxa"/>
          </w:tcPr>
          <w:p w14:paraId="624808C4" w14:textId="1B26788E" w:rsidR="003F659A" w:rsidRDefault="003F659A" w:rsidP="00D90FE8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(c)</w:t>
            </w:r>
          </w:p>
        </w:tc>
      </w:tr>
    </w:tbl>
    <w:p w14:paraId="014F98D0" w14:textId="16A9AE36" w:rsidR="00374EFD" w:rsidRDefault="003E2273" w:rsidP="00850B97">
      <w:pPr>
        <w:pStyle w:val="PhDLegendaFiguras"/>
      </w:pPr>
      <w:bookmarkStart w:id="1111" w:name="_Ref105849132"/>
      <w:bookmarkStart w:id="1112" w:name="_Toc105865363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06639"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9</w:t>
      </w:r>
      <w:r w:rsidR="00C94EE9">
        <w:rPr>
          <w:noProof/>
        </w:rPr>
        <w:fldChar w:fldCharType="end"/>
      </w:r>
      <w:bookmarkEnd w:id="1111"/>
      <w:r>
        <w:t xml:space="preserve"> - </w:t>
      </w:r>
      <w:r w:rsidRPr="00F47F6C">
        <w:t xml:space="preserve">Resultados experimentais do </w:t>
      </w:r>
      <w:r w:rsidR="00FF5490">
        <w:t>conversor</w:t>
      </w:r>
      <w:r w:rsidR="005032A1">
        <w:t xml:space="preserve">: (a) </w:t>
      </w:r>
      <w:r w:rsidR="0034006A">
        <w:t xml:space="preserve">Valor médio das correntes em cada braço e à entrada com </w:t>
      </w:r>
      <w:r w:rsidR="00E33BDB">
        <w:t>D =</w:t>
      </w:r>
      <w:r w:rsidR="0034006A">
        <w:t> </w:t>
      </w:r>
      <w:r w:rsidR="00E33BDB">
        <w:t>0 %</w:t>
      </w:r>
      <w:r w:rsidR="00EA5220">
        <w:t>; (b)</w:t>
      </w:r>
      <w:r w:rsidR="0034006A">
        <w:t xml:space="preserve"> Valor médio das correntes em cada braço e à entrada com</w:t>
      </w:r>
      <w:r w:rsidR="00EA5220">
        <w:t xml:space="preserve"> D =</w:t>
      </w:r>
      <w:r w:rsidR="0034006A">
        <w:t> </w:t>
      </w:r>
      <w:r w:rsidR="00EA5220">
        <w:t>50 %</w:t>
      </w:r>
      <w:r w:rsidR="00346064">
        <w:t>; (c)</w:t>
      </w:r>
      <w:r w:rsidR="002A1DC2">
        <w:t xml:space="preserve"> </w:t>
      </w:r>
      <w:proofErr w:type="spellStart"/>
      <w:r w:rsidR="002A1DC2" w:rsidRPr="0034006A">
        <w:rPr>
          <w:i/>
          <w:iCs/>
        </w:rPr>
        <w:t>Ripple</w:t>
      </w:r>
      <w:proofErr w:type="spellEnd"/>
      <w:r w:rsidR="002A1DC2">
        <w:t xml:space="preserve"> da corrente em cada braço</w:t>
      </w:r>
      <w:r w:rsidR="0034006A">
        <w:t xml:space="preserve"> com </w:t>
      </w:r>
      <w:r w:rsidR="00346064">
        <w:t>D =</w:t>
      </w:r>
      <w:r w:rsidR="0034006A">
        <w:t> </w:t>
      </w:r>
      <w:r w:rsidR="00346064">
        <w:t>50 %</w:t>
      </w:r>
      <w:r w:rsidR="007D0051">
        <w:t>.</w:t>
      </w:r>
      <w:bookmarkEnd w:id="1112"/>
    </w:p>
    <w:p w14:paraId="583783DC" w14:textId="58120A4D" w:rsidR="008A3530" w:rsidRDefault="008A3530" w:rsidP="008A3530">
      <w:pPr>
        <w:pStyle w:val="Cabealho3"/>
      </w:pPr>
      <w:bookmarkStart w:id="1113" w:name="_Toc105865323"/>
      <w:r>
        <w:lastRenderedPageBreak/>
        <w:t>Testes ao algoritmo PI</w:t>
      </w:r>
      <w:bookmarkEnd w:id="1113"/>
    </w:p>
    <w:p w14:paraId="013437FF" w14:textId="4E012C9E" w:rsidR="008A3530" w:rsidRDefault="008A3530" w:rsidP="00F61762">
      <w:pPr>
        <w:pStyle w:val="PhDCorpo"/>
        <w:tabs>
          <w:tab w:val="clear" w:pos="567"/>
          <w:tab w:val="left" w:pos="0"/>
        </w:tabs>
        <w:ind w:firstLine="567"/>
      </w:pPr>
      <w:r>
        <w:t>D</w:t>
      </w:r>
      <w:r w:rsidR="006D3124">
        <w:t>e modo a validar o algoritmo PI</w:t>
      </w:r>
      <w:r w:rsidR="003D5F20">
        <w:t xml:space="preserve"> e a estabelecer o</w:t>
      </w:r>
      <w:del w:id="1114" w:author="Luis André Magalhães Barros" w:date="2022-06-14T10:10:00Z">
        <w:r w:rsidR="003D5F20" w:rsidDel="002E03FF">
          <w:delText>s</w:delText>
        </w:r>
      </w:del>
      <w:r w:rsidR="003D5F20">
        <w:t xml:space="preserve"> ganho</w:t>
      </w:r>
      <w:del w:id="1115" w:author="Luis André Magalhães Barros" w:date="2022-06-14T10:11:00Z">
        <w:r w:rsidR="003D5F20" w:rsidDel="002E03FF">
          <w:delText>s</w:delText>
        </w:r>
      </w:del>
      <w:r w:rsidR="003D5F20">
        <w:t xml:space="preserve"> proporcional e integrativo</w:t>
      </w:r>
      <w:r w:rsidR="00F61762">
        <w:t xml:space="preserve"> estabeleceu</w:t>
      </w:r>
      <w:r w:rsidR="008C6B6F">
        <w:noBreakHyphen/>
      </w:r>
      <w:r w:rsidR="00F61762">
        <w:t>se uma corrente de referência de 2</w:t>
      </w:r>
      <w:r w:rsidR="009141CE">
        <w:t xml:space="preserve">,25 A. As condições de teste foram 30 V na tensão de entrada e </w:t>
      </w:r>
      <w:r w:rsidR="006D2F57">
        <w:t xml:space="preserve">28 Ω na carga de saída. </w:t>
      </w:r>
      <w:r w:rsidR="00DF2B7D">
        <w:t xml:space="preserve">Pela </w:t>
      </w:r>
      <w:r w:rsidR="00527605">
        <w:t xml:space="preserve">análise da </w:t>
      </w:r>
      <w:r w:rsidR="00527605">
        <w:fldChar w:fldCharType="begin"/>
      </w:r>
      <w:r w:rsidR="00527605">
        <w:instrText xml:space="preserve"> REF _Ref105851185 \h </w:instrText>
      </w:r>
      <w:r w:rsidR="00527605">
        <w:fldChar w:fldCharType="separate"/>
      </w:r>
      <w:r w:rsidR="007B4FE1">
        <w:t xml:space="preserve">Figura </w:t>
      </w:r>
      <w:r w:rsidR="007B4FE1">
        <w:rPr>
          <w:noProof/>
        </w:rPr>
        <w:t>4</w:t>
      </w:r>
      <w:r w:rsidR="007B4FE1">
        <w:t>.</w:t>
      </w:r>
      <w:r w:rsidR="007B4FE1">
        <w:rPr>
          <w:noProof/>
        </w:rPr>
        <w:t>10</w:t>
      </w:r>
      <w:r w:rsidR="00527605">
        <w:fldChar w:fldCharType="end"/>
      </w:r>
      <w:r w:rsidR="0058495E">
        <w:t xml:space="preserve"> (a)</w:t>
      </w:r>
      <w:r w:rsidR="00527605">
        <w:t xml:space="preserve">, é possível concluir que a corrente de entrada tem um valor </w:t>
      </w:r>
      <w:r w:rsidR="00AA6BB5">
        <w:t xml:space="preserve">médio muito próximo ao desejado. </w:t>
      </w:r>
      <w:r w:rsidR="0058495E">
        <w:t xml:space="preserve">Em relação </w:t>
      </w:r>
      <w:r w:rsidR="00564EAE">
        <w:t xml:space="preserve">à </w:t>
      </w:r>
      <w:r w:rsidR="00564EAE">
        <w:fldChar w:fldCharType="begin"/>
      </w:r>
      <w:r w:rsidR="00564EAE">
        <w:instrText xml:space="preserve"> REF _Ref105851185 \h </w:instrText>
      </w:r>
      <w:r w:rsidR="00564EAE">
        <w:fldChar w:fldCharType="separate"/>
      </w:r>
      <w:r w:rsidR="007B4FE1">
        <w:t xml:space="preserve">Figura </w:t>
      </w:r>
      <w:r w:rsidR="007B4FE1">
        <w:rPr>
          <w:noProof/>
        </w:rPr>
        <w:t>4</w:t>
      </w:r>
      <w:r w:rsidR="007B4FE1">
        <w:t>.</w:t>
      </w:r>
      <w:r w:rsidR="007B4FE1">
        <w:rPr>
          <w:noProof/>
        </w:rPr>
        <w:t>10</w:t>
      </w:r>
      <w:r w:rsidR="00564EAE">
        <w:fldChar w:fldCharType="end"/>
      </w:r>
      <w:r w:rsidR="00564EAE">
        <w:t xml:space="preserve"> (b), é possível observar o </w:t>
      </w:r>
      <w:proofErr w:type="spellStart"/>
      <w:r w:rsidR="00564EAE" w:rsidRPr="00B364B5">
        <w:rPr>
          <w:i/>
          <w:iCs/>
        </w:rPr>
        <w:t>ripple</w:t>
      </w:r>
      <w:proofErr w:type="spellEnd"/>
      <w:r w:rsidR="00564EAE">
        <w:t xml:space="preserve"> da corrente em cada braço</w:t>
      </w:r>
      <w:r w:rsidR="00C37E14">
        <w:t xml:space="preserve"> para estas condições de operação.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906639" w14:paraId="36CCA231" w14:textId="77777777" w:rsidTr="00906639">
        <w:tc>
          <w:tcPr>
            <w:tcW w:w="4530" w:type="dxa"/>
          </w:tcPr>
          <w:p w14:paraId="04787D8D" w14:textId="7DC26034" w:rsidR="00527605" w:rsidRDefault="00527605" w:rsidP="00527605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noProof/>
                <w:sz w:val="24"/>
                <w:szCs w:val="22"/>
              </w:rPr>
              <w:drawing>
                <wp:inline distT="0" distB="0" distL="0" distR="0" wp14:anchorId="24F1AC12" wp14:editId="6662F33F">
                  <wp:extent cx="1920000" cy="1440000"/>
                  <wp:effectExtent l="0" t="0" r="4445" b="825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D75445F" w14:textId="3A956AB0" w:rsidR="00906639" w:rsidRDefault="00527605" w:rsidP="00985757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noProof/>
                <w:sz w:val="24"/>
                <w:szCs w:val="22"/>
              </w:rPr>
              <w:drawing>
                <wp:inline distT="0" distB="0" distL="0" distR="0" wp14:anchorId="112AB290" wp14:editId="2E1102E0">
                  <wp:extent cx="1920000" cy="1440000"/>
                  <wp:effectExtent l="0" t="0" r="4445" b="825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639" w14:paraId="7EA992AC" w14:textId="77777777" w:rsidTr="00906639">
        <w:tc>
          <w:tcPr>
            <w:tcW w:w="4530" w:type="dxa"/>
          </w:tcPr>
          <w:p w14:paraId="6376F5AF" w14:textId="78CB19EA" w:rsidR="00906639" w:rsidRDefault="00906639" w:rsidP="00985757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(a)</w:t>
            </w:r>
          </w:p>
        </w:tc>
        <w:tc>
          <w:tcPr>
            <w:tcW w:w="4531" w:type="dxa"/>
          </w:tcPr>
          <w:p w14:paraId="65BC2A24" w14:textId="1D3B060B" w:rsidR="00906639" w:rsidRDefault="00906639" w:rsidP="00906639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(b)</w:t>
            </w:r>
          </w:p>
        </w:tc>
      </w:tr>
    </w:tbl>
    <w:p w14:paraId="1D778A2E" w14:textId="3D4B261A" w:rsidR="008A3530" w:rsidRDefault="00906639" w:rsidP="00906639">
      <w:pPr>
        <w:pStyle w:val="PhDLegendaFiguras"/>
      </w:pPr>
      <w:bookmarkStart w:id="1116" w:name="_Ref105851185"/>
      <w:bookmarkStart w:id="1117" w:name="_Toc105865364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>
        <w:t>.</w:t>
      </w:r>
      <w:r w:rsidR="00C94EE9">
        <w:fldChar w:fldCharType="begin"/>
      </w:r>
      <w:r w:rsidR="00C94EE9">
        <w:instrText xml:space="preserve"> SEQ Figura \* ARABIC \s 1 </w:instrText>
      </w:r>
      <w:r w:rsidR="00C94EE9">
        <w:fldChar w:fldCharType="separate"/>
      </w:r>
      <w:r w:rsidR="007B4FE1">
        <w:rPr>
          <w:noProof/>
        </w:rPr>
        <w:t>10</w:t>
      </w:r>
      <w:r w:rsidR="00C94EE9">
        <w:rPr>
          <w:noProof/>
        </w:rPr>
        <w:fldChar w:fldCharType="end"/>
      </w:r>
      <w:bookmarkEnd w:id="1116"/>
      <w:r>
        <w:t xml:space="preserve"> - </w:t>
      </w:r>
      <w:r w:rsidRPr="00F47F6C">
        <w:t xml:space="preserve">Resultados experimentais do </w:t>
      </w:r>
      <w:r>
        <w:t xml:space="preserve">algoritmo PI </w:t>
      </w:r>
      <w:r w:rsidR="007D0051">
        <w:t>com uma corrente de referência de 2,25 A</w:t>
      </w:r>
      <w:r>
        <w:t>:</w:t>
      </w:r>
      <w:r w:rsidR="007D0051">
        <w:t xml:space="preserve"> (a) Valor médio das correntes em cada braço e à entrada; (b)</w:t>
      </w:r>
      <w:r w:rsidR="007D0051" w:rsidRPr="007D0051">
        <w:rPr>
          <w:i/>
          <w:iCs/>
        </w:rPr>
        <w:t xml:space="preserve"> </w:t>
      </w:r>
      <w:proofErr w:type="spellStart"/>
      <w:r w:rsidR="007D0051" w:rsidRPr="0034006A">
        <w:rPr>
          <w:i/>
          <w:iCs/>
        </w:rPr>
        <w:t>Ripple</w:t>
      </w:r>
      <w:proofErr w:type="spellEnd"/>
      <w:r w:rsidR="007D0051">
        <w:t xml:space="preserve"> da corrente em cada braço.</w:t>
      </w:r>
      <w:bookmarkEnd w:id="1117"/>
    </w:p>
    <w:p w14:paraId="3BD17E74" w14:textId="60B6664A" w:rsidR="00C37E14" w:rsidRDefault="00C37E14" w:rsidP="00C37E14">
      <w:pPr>
        <w:pStyle w:val="Cabealho3"/>
      </w:pPr>
      <w:bookmarkStart w:id="1118" w:name="_Toc105865324"/>
      <w:r>
        <w:t>Testes ao MPPT</w:t>
      </w:r>
      <w:bookmarkEnd w:id="1118"/>
    </w:p>
    <w:p w14:paraId="3826CB85" w14:textId="4DE0D990" w:rsidR="00666EBC" w:rsidRDefault="00666EBC">
      <w:pPr>
        <w:rPr>
          <w:ins w:id="1119" w:author="Luis André Magalhães Barros" w:date="2022-06-14T10:38:00Z"/>
          <w:rFonts w:ascii="NewsGotT" w:eastAsiaTheme="minorHAnsi" w:hAnsi="NewsGotT"/>
          <w:sz w:val="24"/>
          <w:szCs w:val="22"/>
          <w:lang w:eastAsia="en-US"/>
        </w:rPr>
      </w:pPr>
      <w:ins w:id="1120" w:author="Luis André Magalhães Barros" w:date="2022-06-14T10:38:00Z">
        <w:r>
          <w:br w:type="page"/>
        </w:r>
      </w:ins>
    </w:p>
    <w:p w14:paraId="115B53D5" w14:textId="27B52567" w:rsidR="00666EBC" w:rsidRPr="00B66544" w:rsidRDefault="00666EBC" w:rsidP="00666EBC">
      <w:pPr>
        <w:pStyle w:val="Cabealho1"/>
        <w:rPr>
          <w:ins w:id="1121" w:author="Luis André Magalhães Barros" w:date="2022-06-14T10:38:00Z"/>
        </w:rPr>
      </w:pPr>
      <w:ins w:id="1122" w:author="Luis André Magalhães Barros" w:date="2022-06-14T10:38:00Z">
        <w:r w:rsidRPr="00B66544">
          <w:lastRenderedPageBreak/>
          <w:br/>
        </w:r>
        <w:r w:rsidRPr="00B66544">
          <w:br/>
        </w:r>
        <w:r>
          <w:t>Conclus</w:t>
        </w:r>
      </w:ins>
      <w:ins w:id="1123" w:author="Luis André Magalhães Barros" w:date="2022-06-14T10:39:00Z">
        <w:r>
          <w:t>ões e Sugestões de Trabalho Futuro</w:t>
        </w:r>
      </w:ins>
    </w:p>
    <w:p w14:paraId="77ABC8B3" w14:textId="7FD84035" w:rsidR="00666EBC" w:rsidRDefault="00666EBC" w:rsidP="00666EBC">
      <w:pPr>
        <w:pStyle w:val="Cabealho2"/>
        <w:rPr>
          <w:ins w:id="1124" w:author="Luis André Magalhães Barros" w:date="2022-06-14T10:38:00Z"/>
        </w:rPr>
      </w:pPr>
      <w:ins w:id="1125" w:author="Luis André Magalhães Barros" w:date="2022-06-14T10:39:00Z">
        <w:r>
          <w:t>C</w:t>
        </w:r>
        <w:commentRangeStart w:id="1126"/>
        <w:r>
          <w:t>onclusão</w:t>
        </w:r>
        <w:commentRangeEnd w:id="1126"/>
        <w:r>
          <w:rPr>
            <w:rStyle w:val="Refdecomentrio"/>
            <w:b w:val="0"/>
            <w:bCs w:val="0"/>
            <w:kern w:val="0"/>
          </w:rPr>
          <w:commentReference w:id="1126"/>
        </w:r>
      </w:ins>
    </w:p>
    <w:p w14:paraId="4607555C" w14:textId="6B92C55C" w:rsidR="008A3530" w:rsidRDefault="008A3530" w:rsidP="008A3530">
      <w:pPr>
        <w:pStyle w:val="PhDCorpo"/>
        <w:rPr>
          <w:ins w:id="1127" w:author="Luis André Magalhães Barros" w:date="2022-06-14T10:39:00Z"/>
        </w:rPr>
      </w:pPr>
    </w:p>
    <w:p w14:paraId="78AA48CA" w14:textId="277BD873" w:rsidR="00666EBC" w:rsidRDefault="00666EBC" w:rsidP="008A3530">
      <w:pPr>
        <w:pStyle w:val="PhDCorpo"/>
        <w:rPr>
          <w:ins w:id="1128" w:author="Luis André Magalhães Barros" w:date="2022-06-14T10:39:00Z"/>
        </w:rPr>
      </w:pPr>
    </w:p>
    <w:p w14:paraId="552B7B55" w14:textId="24E962BF" w:rsidR="00666EBC" w:rsidRDefault="00666EBC" w:rsidP="008A3530">
      <w:pPr>
        <w:pStyle w:val="PhDCorpo"/>
        <w:rPr>
          <w:ins w:id="1129" w:author="Luis André Magalhães Barros" w:date="2022-06-14T10:39:00Z"/>
        </w:rPr>
      </w:pPr>
    </w:p>
    <w:p w14:paraId="03F387F7" w14:textId="37653DFA" w:rsidR="00666EBC" w:rsidRDefault="00666EBC" w:rsidP="00666EBC">
      <w:pPr>
        <w:pStyle w:val="Cabealho2"/>
        <w:rPr>
          <w:ins w:id="1130" w:author="Luis André Magalhães Barros" w:date="2022-06-14T10:39:00Z"/>
        </w:rPr>
      </w:pPr>
      <w:ins w:id="1131" w:author="Luis André Magalhães Barros" w:date="2022-06-14T10:39:00Z">
        <w:r>
          <w:t>Sugestões de Trabalho Futuro</w:t>
        </w:r>
      </w:ins>
    </w:p>
    <w:p w14:paraId="287E0BE2" w14:textId="5E9D47FD" w:rsidR="00666EBC" w:rsidRDefault="00666EBC" w:rsidP="008A3530">
      <w:pPr>
        <w:pStyle w:val="PhDCorpo"/>
        <w:rPr>
          <w:ins w:id="1132" w:author="Luis André Magalhães Barros" w:date="2022-06-14T10:39:00Z"/>
        </w:rPr>
      </w:pPr>
    </w:p>
    <w:p w14:paraId="52DFA6CD" w14:textId="2696ED26" w:rsidR="00666EBC" w:rsidRDefault="00666EBC" w:rsidP="008A3530">
      <w:pPr>
        <w:pStyle w:val="PhDCorpo"/>
        <w:rPr>
          <w:ins w:id="1133" w:author="Luis André Magalhães Barros" w:date="2022-06-14T10:39:00Z"/>
        </w:rPr>
      </w:pPr>
    </w:p>
    <w:p w14:paraId="07149B5B" w14:textId="77777777" w:rsidR="00666EBC" w:rsidRPr="008A3530" w:rsidRDefault="00666EBC" w:rsidP="008A3530">
      <w:pPr>
        <w:pStyle w:val="PhDCorpo"/>
      </w:pPr>
    </w:p>
    <w:p w14:paraId="2D9B45A8" w14:textId="77777777" w:rsidR="00374EFD" w:rsidRDefault="00374EFD" w:rsidP="008A3530">
      <w:pPr>
        <w:pStyle w:val="PhDLegendaFiguras"/>
        <w:jc w:val="left"/>
      </w:pPr>
    </w:p>
    <w:p w14:paraId="55EBF45E" w14:textId="65A6085A" w:rsidR="00374EFD" w:rsidRPr="00E47BC8" w:rsidRDefault="00374EFD" w:rsidP="00E47BC8">
      <w:pPr>
        <w:pStyle w:val="PhDLegendaFiguras"/>
        <w:sectPr w:rsidR="00374EFD" w:rsidRPr="00E47BC8" w:rsidSect="00422B59">
          <w:headerReference w:type="default" r:id="rId98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0893C2C7" w14:textId="77777777" w:rsidR="00A47338" w:rsidRDefault="00A47338" w:rsidP="00180B48">
      <w:pPr>
        <w:pStyle w:val="PhDCabealho1"/>
        <w:numPr>
          <w:ilvl w:val="0"/>
          <w:numId w:val="22"/>
        </w:numPr>
      </w:pPr>
      <w:r w:rsidRPr="00B66544">
        <w:lastRenderedPageBreak/>
        <w:br/>
      </w:r>
      <w:r w:rsidRPr="00B66544">
        <w:br/>
      </w:r>
      <w:bookmarkStart w:id="1134" w:name="_Ref100044123"/>
      <w:bookmarkStart w:id="1135" w:name="_Toc100498774"/>
      <w:bookmarkStart w:id="1136" w:name="_Toc105865325"/>
      <w:r>
        <w:t>Tecnologias Painéis Solares Fotovoltaicos</w:t>
      </w:r>
      <w:bookmarkEnd w:id="1134"/>
      <w:bookmarkEnd w:id="1135"/>
      <w:bookmarkEnd w:id="1136"/>
    </w:p>
    <w:p w14:paraId="138110D2" w14:textId="1DFFFE40" w:rsidR="00A47338" w:rsidRDefault="00A47338" w:rsidP="00A47338">
      <w:pPr>
        <w:pStyle w:val="PhDCorpo"/>
      </w:pPr>
      <w:r>
        <w:tab/>
        <w:t xml:space="preserve">Os painéis solares </w:t>
      </w:r>
      <w:r w:rsidRPr="00747488">
        <w:rPr>
          <w:highlight w:val="blue"/>
          <w:rPrChange w:id="1137" w:author="Luis André Magalhães Barros" w:date="2022-06-14T19:11:00Z">
            <w:rPr/>
          </w:rPrChange>
        </w:rPr>
        <w:t>fotovoltaicos</w:t>
      </w:r>
      <w:r>
        <w:t xml:space="preserve"> são compostos por uma combinação de células solares conectadas em circuitos série e em paralelo de maneira a gerar potências mais elevadas. A </w:t>
      </w:r>
      <w:r w:rsidRPr="00446FA8">
        <w:rPr>
          <w:highlight w:val="red"/>
          <w:rPrChange w:id="1138" w:author="Luis André Magalhães Barros" w:date="2022-06-14T19:37:00Z">
            <w:rPr/>
          </w:rPrChange>
        </w:rPr>
        <w:fldChar w:fldCharType="begin"/>
      </w:r>
      <w:r w:rsidRPr="00446FA8">
        <w:rPr>
          <w:highlight w:val="red"/>
          <w:rPrChange w:id="1139" w:author="Luis André Magalhães Barros" w:date="2022-06-14T19:37:00Z">
            <w:rPr/>
          </w:rPrChange>
        </w:rPr>
        <w:instrText xml:space="preserve"> REF _Ref98618203 \h </w:instrText>
      </w:r>
      <w:r w:rsidR="00446FA8">
        <w:rPr>
          <w:highlight w:val="red"/>
        </w:rPr>
        <w:instrText xml:space="preserve"> \* MERGEFORMAT </w:instrText>
      </w:r>
      <w:r w:rsidRPr="00446FA8">
        <w:rPr>
          <w:highlight w:val="red"/>
          <w:rPrChange w:id="1140" w:author="Luis André Magalhães Barros" w:date="2022-06-14T19:37:00Z">
            <w:rPr>
              <w:highlight w:val="red"/>
            </w:rPr>
          </w:rPrChange>
        </w:rPr>
      </w:r>
      <w:r w:rsidRPr="00446FA8">
        <w:rPr>
          <w:highlight w:val="red"/>
          <w:rPrChange w:id="1141" w:author="Luis André Magalhães Barros" w:date="2022-06-14T19:37:00Z">
            <w:rPr/>
          </w:rPrChange>
        </w:rPr>
        <w:fldChar w:fldCharType="separate"/>
      </w:r>
      <w:r w:rsidR="007B4FE1" w:rsidRPr="00446FA8">
        <w:rPr>
          <w:highlight w:val="red"/>
          <w:rPrChange w:id="1142" w:author="Luis André Magalhães Barros" w:date="2022-06-14T19:37:00Z">
            <w:rPr/>
          </w:rPrChange>
        </w:rPr>
        <w:t xml:space="preserve">Figura </w:t>
      </w:r>
      <w:r w:rsidR="007B4FE1" w:rsidRPr="00446FA8">
        <w:rPr>
          <w:noProof/>
          <w:highlight w:val="red"/>
          <w:rPrChange w:id="1143" w:author="Luis André Magalhães Barros" w:date="2022-06-14T19:37:00Z">
            <w:rPr>
              <w:noProof/>
            </w:rPr>
          </w:rPrChange>
        </w:rPr>
        <w:t>4</w:t>
      </w:r>
      <w:r w:rsidR="007B4FE1" w:rsidRPr="00446FA8">
        <w:rPr>
          <w:highlight w:val="red"/>
          <w:rPrChange w:id="1144" w:author="Luis André Magalhães Barros" w:date="2022-06-14T19:37:00Z">
            <w:rPr/>
          </w:rPrChange>
        </w:rPr>
        <w:t>.</w:t>
      </w:r>
      <w:r w:rsidR="006C725E" w:rsidRPr="00446FA8">
        <w:rPr>
          <w:noProof/>
          <w:highlight w:val="red"/>
          <w:rPrChange w:id="1145" w:author="Luis André Magalhães Barros" w:date="2022-06-14T19:37:00Z">
            <w:rPr>
              <w:noProof/>
            </w:rPr>
          </w:rPrChange>
        </w:rPr>
        <w:t>5</w:t>
      </w:r>
      <w:r w:rsidRPr="00446FA8">
        <w:rPr>
          <w:highlight w:val="red"/>
          <w:rPrChange w:id="1146" w:author="Luis André Magalhães Barros" w:date="2022-06-14T19:37:00Z">
            <w:rPr/>
          </w:rPrChange>
        </w:rPr>
        <w:fldChar w:fldCharType="end"/>
      </w:r>
      <w:r>
        <w:t xml:space="preserve"> apresenta um modelo básico equivalente de uma célula solar </w:t>
      </w:r>
      <w:r w:rsidRPr="00747488">
        <w:rPr>
          <w:highlight w:val="blue"/>
          <w:rPrChange w:id="1147" w:author="Luis André Magalhães Barros" w:date="2022-06-14T19:12:00Z">
            <w:rPr/>
          </w:rPrChange>
        </w:rPr>
        <w:t>fotovoltaico</w:t>
      </w:r>
      <w:r>
        <w:t xml:space="preserve">. Este modelo pode ser usado para representar células individuais, um módulo constituído por várias células ou, até mesmo, um </w:t>
      </w:r>
      <w:proofErr w:type="spellStart"/>
      <w:r>
        <w:rPr>
          <w:i/>
          <w:iCs/>
        </w:rPr>
        <w:t>array</w:t>
      </w:r>
      <w:proofErr w:type="spellEnd"/>
      <w:r>
        <w:rPr>
          <w:i/>
          <w:iCs/>
        </w:rPr>
        <w:t xml:space="preserve"> </w:t>
      </w:r>
      <w:r>
        <w:t xml:space="preserve">de módulos. </w:t>
      </w:r>
      <w:commentRangeStart w:id="1148"/>
      <w:commentRangeStart w:id="1149"/>
      <w:r>
        <w:t>Consiste numa resistência</w:t>
      </w:r>
      <w:commentRangeEnd w:id="1148"/>
      <w:r w:rsidR="00666EBC">
        <w:rPr>
          <w:rStyle w:val="Refdecomentrio"/>
          <w:rFonts w:eastAsia="Times New Roman"/>
          <w:lang w:eastAsia="pt-PT"/>
        </w:rPr>
        <w:commentReference w:id="1148"/>
      </w:r>
      <w:commentRangeEnd w:id="1149"/>
      <w:r w:rsidR="009B3452">
        <w:rPr>
          <w:rStyle w:val="Refdecomentrio"/>
          <w:rFonts w:eastAsia="Times New Roman"/>
          <w:lang w:eastAsia="pt-PT"/>
        </w:rPr>
        <w:commentReference w:id="1149"/>
      </w:r>
      <w:r>
        <w:t xml:space="preserve"> (</w:t>
      </w:r>
      <w:proofErr w:type="spellStart"/>
      <w:r>
        <w:t>Rs</w:t>
      </w:r>
      <w:proofErr w:type="spellEnd"/>
      <w:r>
        <w:t>) em série, num díodo (D1) e numa resistência (</w:t>
      </w:r>
      <w:proofErr w:type="spellStart"/>
      <w:r>
        <w:t>Rsh</w:t>
      </w:r>
      <w:proofErr w:type="spellEnd"/>
      <w:r>
        <w:t xml:space="preserve">) em paralelo com uma fonte de corrente (IL). A fonte de corrente representa a corrente de curto-circuito da célula que é proporcional à intensidade </w:t>
      </w:r>
      <w:r w:rsidRPr="009770A3">
        <w:rPr>
          <w:highlight w:val="blue"/>
          <w:rPrChange w:id="1150" w:author="Luis André Magalhães Barros" w:date="2022-06-14T19:22:00Z">
            <w:rPr/>
          </w:rPrChange>
        </w:rPr>
        <w:t>luminosa</w:t>
      </w:r>
      <w:r>
        <w:t xml:space="preserve">. A função básica do díodo é permitir a passagem de corrente elétrica num único sentido. A resistência </w:t>
      </w:r>
      <w:proofErr w:type="spellStart"/>
      <w:r>
        <w:t>Rsh</w:t>
      </w:r>
      <w:proofErr w:type="spellEnd"/>
      <w:r>
        <w:t xml:space="preserve"> representa as correntes de fuga</w:t>
      </w:r>
      <w:ins w:id="1151" w:author="Luis André Magalhães Barros" w:date="2022-06-14T19:24:00Z">
        <w:r w:rsidR="009770A3">
          <w:t>, enquanto que</w:t>
        </w:r>
      </w:ins>
      <w:del w:id="1152" w:author="Luis André Magalhães Barros" w:date="2022-06-14T19:24:00Z">
        <w:r w:rsidDel="009770A3">
          <w:delText xml:space="preserve"> e</w:delText>
        </w:r>
      </w:del>
      <w:r>
        <w:t xml:space="preserve"> a resistência </w:t>
      </w:r>
      <w:proofErr w:type="spellStart"/>
      <w:r>
        <w:t>Rs</w:t>
      </w:r>
      <w:proofErr w:type="spellEnd"/>
      <w:ins w:id="1153" w:author="Luis André Magalhães Barros" w:date="2022-06-14T19:27:00Z">
        <w:r w:rsidR="009770A3">
          <w:t xml:space="preserve"> representa</w:t>
        </w:r>
      </w:ins>
      <w:r>
        <w:t xml:space="preserve"> a resistência interna da célula </w:t>
      </w:r>
      <w:r>
        <w:fldChar w:fldCharType="begin" w:fldLock="1"/>
      </w:r>
      <w:r w:rsidR="00D84430">
        <w:instrText>MERGEFIELD .wWw..wWw.QIQQA_CLUSTER.oOo.98c0a31d7fe04e71889546d048c475b1.oOo.2005Improvement.oOo.044768DE-3D58-4B64-9B21-478D76A61013.xXx.SEPARATE_AUTHOR_DATE.xXx..oOo.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[4]</w:t>
      </w:r>
      <w:r>
        <w:fldChar w:fldCharType="end"/>
      </w:r>
      <w:r>
        <w:t>.</w:t>
      </w:r>
    </w:p>
    <w:p w14:paraId="596EF625" w14:textId="77777777" w:rsidR="00A47338" w:rsidRDefault="00A47338" w:rsidP="009F3A29">
      <w:pPr>
        <w:pStyle w:val="PhDFigura"/>
      </w:pPr>
      <w:r w:rsidRPr="009F3A29">
        <w:rPr>
          <w:noProof/>
        </w:rPr>
        <w:drawing>
          <wp:inline distT="0" distB="0" distL="0" distR="0" wp14:anchorId="57415F79" wp14:editId="01F892CE">
            <wp:extent cx="2240280" cy="1190625"/>
            <wp:effectExtent l="0" t="0" r="762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5C994" w14:textId="034DF179" w:rsidR="00A47338" w:rsidRDefault="00A47338" w:rsidP="0025418D">
      <w:pPr>
        <w:pStyle w:val="PhDLegendaFiguras"/>
      </w:pPr>
      <w:bookmarkStart w:id="1154" w:name="_Ref98618203"/>
      <w:bookmarkStart w:id="1155" w:name="_Toc100498796"/>
      <w:bookmarkStart w:id="1156" w:name="_Toc105865365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06639">
        <w:t>.</w:t>
      </w:r>
      <w:r w:rsidR="002744F2">
        <w:fldChar w:fldCharType="begin"/>
      </w:r>
      <w:r w:rsidR="002744F2">
        <w:instrText xml:space="preserve"> SEQ Figura \* ARABIC \s 1 </w:instrText>
      </w:r>
      <w:r w:rsidR="002744F2">
        <w:fldChar w:fldCharType="end"/>
      </w:r>
      <w:bookmarkEnd w:id="1154"/>
      <w:r>
        <w:t xml:space="preserve"> - </w:t>
      </w:r>
      <w:r w:rsidRPr="0025418D">
        <w:t>Modelo</w:t>
      </w:r>
      <w:r>
        <w:t xml:space="preserve"> básico equivalente de uma célula solar fotovoltaico.</w:t>
      </w:r>
      <w:bookmarkEnd w:id="1155"/>
      <w:bookmarkEnd w:id="1156"/>
    </w:p>
    <w:p w14:paraId="5A72E7F7" w14:textId="5082B019" w:rsidR="00A47338" w:rsidRDefault="00A47338" w:rsidP="00A47338">
      <w:pPr>
        <w:pStyle w:val="PhDCorpo"/>
      </w:pPr>
      <w:r>
        <w:tab/>
        <w:t>O principal componente de um painel solar é o silício. O silício pode ser trabalhado de diferentes formas o que influencia a eficiência e custo do painel. No mercado existem duas famílias de tecnologias: a do silício cristalino (</w:t>
      </w:r>
      <w:proofErr w:type="spellStart"/>
      <w:r>
        <w:t>monocristalino</w:t>
      </w:r>
      <w:proofErr w:type="spellEnd"/>
      <w:r>
        <w:t xml:space="preserve"> e </w:t>
      </w:r>
      <w:proofErr w:type="spellStart"/>
      <w:r>
        <w:t>policristalino</w:t>
      </w:r>
      <w:proofErr w:type="spellEnd"/>
      <w:r>
        <w:t xml:space="preserve">) e a dos filmes finos. Na primeira, as células são fabricadas a partir de serragem de lingotes sólidos de silício, ao passo que, na segunda, as células são fabricadas a partir da deposição de pequenas partículas de semicondutores diretamente sobre a superfície desejada. </w:t>
      </w:r>
    </w:p>
    <w:p w14:paraId="0539C73A" w14:textId="4F552354" w:rsidR="00A47338" w:rsidRDefault="00A47338" w:rsidP="00A47338">
      <w:pPr>
        <w:pStyle w:val="PhDCorpo"/>
      </w:pPr>
      <w:r>
        <w:tab/>
        <w:t>O painel de filme fino é a opção mais barata. Além do preço, esta tecnologia tem algumas vantagens. As placas são flexíveis</w:t>
      </w:r>
      <w:r w:rsidR="0047211B">
        <w:t xml:space="preserve">, </w:t>
      </w:r>
      <w:r>
        <w:t>o que facilita a sua aplicação</w:t>
      </w:r>
      <w:r w:rsidR="003F25F5">
        <w:t xml:space="preserve">, a </w:t>
      </w:r>
      <w:r>
        <w:t xml:space="preserve">sua produção apresenta menos desperdícios de materiais e é energeticamente mais eficiente quando comparada com a família do silício cristalino. Normalmente, é utilizado silício amorfo, o que confere baixa eficiência (entre 5 % e 9 %) e uma maior degradação. Este tipo de painel não tende a ultrapassar os 15 anos. No entanto, continuam a </w:t>
      </w:r>
      <w:r w:rsidR="00300BB3">
        <w:lastRenderedPageBreak/>
        <w:t>existir</w:t>
      </w:r>
      <w:r>
        <w:t xml:space="preserve"> desenvolvimentos na tecnologia de filmes finos. Um exemplo são as células de cobre</w:t>
      </w:r>
      <w:r w:rsidR="00480DEF">
        <w:noBreakHyphen/>
      </w:r>
      <w:r>
        <w:t>índio</w:t>
      </w:r>
      <w:r w:rsidR="00480DEF">
        <w:noBreakHyphen/>
      </w:r>
      <w:r>
        <w:t>gálio</w:t>
      </w:r>
      <w:r w:rsidR="00480DEF">
        <w:noBreakHyphen/>
      </w:r>
      <w:r>
        <w:t xml:space="preserve">selénio (CIGS) que apresentam eficiências muito mais próximas das eficiências dos módulos de silício cristalino </w:t>
      </w:r>
      <w:r>
        <w:fldChar w:fldCharType="begin" w:fldLock="1"/>
      </w:r>
      <w:r w:rsidR="00D84430">
        <w:instrText>MERGEFIELD .wWw..wWw.QIQQA_CLUSTER.oOo.4c0e1f901ec3455b99b57cac9536a5c7.oOo.Tipos painéis.oOo.044768DE-3D58-4B64-9B21-478D76A61013.xXx.SEPARATE_AUTHOR_DATE.xXx..oOo.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[11]</w:t>
      </w:r>
      <w:r>
        <w:fldChar w:fldCharType="end"/>
      </w:r>
      <w:r>
        <w:t>.</w:t>
      </w:r>
    </w:p>
    <w:p w14:paraId="76318B15" w14:textId="295D19A3" w:rsidR="003225A7" w:rsidRDefault="00A47338" w:rsidP="00A47338">
      <w:pPr>
        <w:pStyle w:val="PhDCorpo"/>
      </w:pPr>
      <w:r>
        <w:tab/>
        <w:t xml:space="preserve">O </w:t>
      </w:r>
      <w:commentRangeStart w:id="1157"/>
      <w:r>
        <w:t xml:space="preserve">painel </w:t>
      </w:r>
      <w:proofErr w:type="spellStart"/>
      <w:r>
        <w:t>monocristalino</w:t>
      </w:r>
      <w:proofErr w:type="spellEnd"/>
      <w:r>
        <w:t xml:space="preserve"> é a tecnologia mais antiga</w:t>
      </w:r>
      <w:commentRangeEnd w:id="1157"/>
      <w:r w:rsidR="00446FA8">
        <w:rPr>
          <w:rStyle w:val="Refdecomentrio"/>
          <w:rFonts w:eastAsia="Times New Roman"/>
          <w:lang w:eastAsia="pt-PT"/>
        </w:rPr>
        <w:commentReference w:id="1157"/>
      </w:r>
      <w:r>
        <w:t xml:space="preserve">. É composto por um único cristal de silício ultrapuro, ao passo que as células do silício </w:t>
      </w:r>
      <w:proofErr w:type="spellStart"/>
      <w:r>
        <w:t>policristalino</w:t>
      </w:r>
      <w:proofErr w:type="spellEnd"/>
      <w:r>
        <w:t xml:space="preserve"> são formadas por diversos cristais de silício fundidos em bloco que podem ser aproveitadas da produção </w:t>
      </w:r>
      <w:proofErr w:type="spellStart"/>
      <w:r>
        <w:t>monocristalina</w:t>
      </w:r>
      <w:proofErr w:type="spellEnd"/>
      <w:r>
        <w:t xml:space="preserve">. Isto faz com que o painel </w:t>
      </w:r>
      <w:proofErr w:type="spellStart"/>
      <w:r>
        <w:t>policristalino</w:t>
      </w:r>
      <w:proofErr w:type="spellEnd"/>
      <w:r>
        <w:t xml:space="preserve"> tenha um menor custo de produção, uma menor quantidade de silício residual utilizado no processo de fabrico e </w:t>
      </w:r>
      <w:commentRangeStart w:id="1158"/>
      <w:r w:rsidRPr="00446FA8">
        <w:rPr>
          <w:highlight w:val="red"/>
          <w:rPrChange w:id="1159" w:author="Luis André Magalhães Barros" w:date="2022-06-14T19:32:00Z">
            <w:rPr/>
          </w:rPrChange>
        </w:rPr>
        <w:t>a se</w:t>
      </w:r>
      <w:r w:rsidR="00545700" w:rsidRPr="00446FA8">
        <w:rPr>
          <w:highlight w:val="red"/>
          <w:rPrChange w:id="1160" w:author="Luis André Magalhães Barros" w:date="2022-06-14T19:32:00Z">
            <w:rPr/>
          </w:rPrChange>
        </w:rPr>
        <w:t>ja</w:t>
      </w:r>
      <w:r>
        <w:t xml:space="preserve"> </w:t>
      </w:r>
      <w:commentRangeEnd w:id="1158"/>
      <w:r w:rsidR="00446FA8">
        <w:rPr>
          <w:rStyle w:val="Refdecomentrio"/>
          <w:rFonts w:eastAsia="Times New Roman"/>
          <w:lang w:eastAsia="pt-PT"/>
        </w:rPr>
        <w:commentReference w:id="1158"/>
      </w:r>
      <w:r>
        <w:t xml:space="preserve">menos eficiente do que o </w:t>
      </w:r>
      <w:proofErr w:type="spellStart"/>
      <w:r>
        <w:t>monocristalino</w:t>
      </w:r>
      <w:proofErr w:type="spellEnd"/>
      <w:r>
        <w:t xml:space="preserve"> (12 % a 14 % e 15 % a 20 %, respetivamente). A vida útil de ambos pode prolongar-se por mais de 30 anos. A principal desvantagem da família do silício cristalino quando comparada com a de filme fino, além do preço, está relacionada com a eficiência energética do seu fabrico </w:t>
      </w:r>
      <w:r>
        <w:fldChar w:fldCharType="begin" w:fldLock="1"/>
      </w:r>
      <w:r w:rsidR="00D84430">
        <w:instrText>MERGEFIELD .wWw..wWw.QIQQA_CLUSTER.oOo.062aff5d5cf54c949196243beba967b8.oOo.Paineis descritos.oOo.044768DE-3D58-4B64-9B21-478D76A61013.xXx.SEPARATE_AUTHOR_DATE.xXx..oOo.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[12]</w:t>
      </w:r>
      <w:r>
        <w:fldChar w:fldCharType="end"/>
      </w:r>
      <w:r>
        <w:t>.</w:t>
      </w:r>
    </w:p>
    <w:p w14:paraId="2209E458" w14:textId="77777777" w:rsidR="00A47338" w:rsidRDefault="00A47338" w:rsidP="00A47338">
      <w:pPr>
        <w:pStyle w:val="PhDCorpo"/>
      </w:pPr>
    </w:p>
    <w:p w14:paraId="677B064D" w14:textId="77777777" w:rsidR="00A47338" w:rsidRDefault="00A47338" w:rsidP="00A47338">
      <w:pPr>
        <w:pStyle w:val="PhDCorpo"/>
        <w:sectPr w:rsidR="00A47338" w:rsidSect="00481AA9">
          <w:headerReference w:type="default" r:id="rId99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06361541" w14:textId="5B02D0E6" w:rsidR="00A47338" w:rsidRDefault="00A47338" w:rsidP="00180B48">
      <w:pPr>
        <w:pStyle w:val="PhDCabealho1"/>
        <w:numPr>
          <w:ilvl w:val="0"/>
          <w:numId w:val="22"/>
        </w:numPr>
      </w:pPr>
      <w:bookmarkStart w:id="1161" w:name="_Toc471579027"/>
      <w:r w:rsidRPr="00B66544">
        <w:lastRenderedPageBreak/>
        <w:br/>
      </w:r>
      <w:r w:rsidRPr="00B66544">
        <w:br/>
      </w:r>
      <w:bookmarkStart w:id="1162" w:name="_Ref100044389"/>
      <w:bookmarkStart w:id="1163" w:name="_Toc100498775"/>
      <w:bookmarkStart w:id="1164" w:name="_Toc105865326"/>
      <w:r>
        <w:t>Configurações dos Sistemas Fotovoltaicos</w:t>
      </w:r>
      <w:bookmarkEnd w:id="1162"/>
      <w:bookmarkEnd w:id="1163"/>
      <w:bookmarkEnd w:id="1164"/>
    </w:p>
    <w:p w14:paraId="584C7644" w14:textId="68FDA62A" w:rsidR="00A47338" w:rsidRDefault="00A47338" w:rsidP="00A47338">
      <w:pPr>
        <w:pStyle w:val="PhDCorpo"/>
      </w:pPr>
      <w:r>
        <w:tab/>
        <w:t xml:space="preserve">Os sistemas fotovoltaicos podem ser agrupados em quatro categorias consoante a configuração adotada </w:t>
      </w:r>
      <w:r>
        <w:fldChar w:fldCharType="begin" w:fldLock="1"/>
      </w:r>
      <w:r w:rsidR="00D84430">
        <w:instrText>MERGEFIELD .wWw..wWw.QIQQA_CLUSTER.oOo.73a4f9dbe1f44804b405fd1f46bcc8ae.oOo.da2011topologias.oOo.044768DE-3D58-4B64-9B21-478D76A61013.xXx.SEPARATE_AUTHOR_DATE.xXx..oOo.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[13]</w:t>
      </w:r>
      <w:r>
        <w:rPr>
          <w:szCs w:val="24"/>
        </w:rPr>
        <w:fldChar w:fldCharType="end"/>
      </w:r>
      <w:r>
        <w:t xml:space="preserve">. Numa configuração centralizada, </w:t>
      </w:r>
      <w:r w:rsidR="002C4FDB">
        <w:t xml:space="preserve">as células </w:t>
      </w:r>
      <w:r>
        <w:t>são dispost</w:t>
      </w:r>
      <w:r w:rsidR="002C4FDB">
        <w:t>a</w:t>
      </w:r>
      <w:r>
        <w:t>s em série num arranjo que</w:t>
      </w:r>
      <w:r w:rsidR="00993822">
        <w:t xml:space="preserve"> </w:t>
      </w:r>
      <w:r>
        <w:t xml:space="preserve">pode ser conectado em paralelo, originando um único sistema com tensão e corrente dimensionados para cada aplicação. A existência de um único conversor de saída torna o sistema pouco flexível e de difícil expansão, vulnerável a falhas, bem como baixa eficiência devido às dificuldades de extrair o ponto de máxima potência </w:t>
      </w:r>
      <w:r>
        <w:fldChar w:fldCharType="begin" w:fldLock="1"/>
      </w:r>
      <w:r w:rsidR="00D84430">
        <w:instrText>MERGEFIELD .wWw..wWw.QIQQA_CLUSTER.oOo.25c1762936254d7e9d35d71ca108d23a.oOo.elhagry2016new.oOo.044768DE-3D58-4B64-9B21-478D76A61013.xXx.SEPARATE_AUTHOR_DATE.xXx..oOo.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[14]</w:t>
      </w:r>
      <w:r>
        <w:fldChar w:fldCharType="end"/>
      </w:r>
      <w:r>
        <w:t>.</w:t>
      </w:r>
      <w:del w:id="1165" w:author="Luis André Magalhães Barros" w:date="2022-06-14T19:33:00Z">
        <w:r w:rsidDel="00446FA8">
          <w:delText xml:space="preserve">  </w:delText>
        </w:r>
      </w:del>
    </w:p>
    <w:p w14:paraId="08620252" w14:textId="4C1806BE" w:rsidR="00A47338" w:rsidRDefault="007D4289" w:rsidP="009F3A29">
      <w:pPr>
        <w:pStyle w:val="PhDFigura"/>
      </w:pPr>
      <w:r w:rsidRPr="007D4289">
        <w:rPr>
          <w:noProof/>
        </w:rPr>
        <w:drawing>
          <wp:inline distT="0" distB="0" distL="0" distR="0" wp14:anchorId="50C77FAA" wp14:editId="6D46469A">
            <wp:extent cx="3229200" cy="1044479"/>
            <wp:effectExtent l="0" t="0" r="0" b="3810"/>
            <wp:docPr id="48" name="Imagem 8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5ED6187-60DB-4769-B881-7F13C342217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8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45ED6187-60DB-4769-B881-7F13C342217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200" cy="104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C1AE" w14:textId="4E6CC659" w:rsidR="00A47338" w:rsidRDefault="00A47338" w:rsidP="00A47338">
      <w:pPr>
        <w:pStyle w:val="PhDLegendaFiguras"/>
      </w:pPr>
      <w:bookmarkStart w:id="1166" w:name="_Toc100498797"/>
      <w:bookmarkStart w:id="1167" w:name="_Toc105865366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06639">
        <w:t>.</w:t>
      </w:r>
      <w:r w:rsidR="002744F2">
        <w:fldChar w:fldCharType="begin"/>
      </w:r>
      <w:r w:rsidR="002744F2">
        <w:instrText xml:space="preserve"> SEQ Figura \* ARABIC \s 1 </w:instrText>
      </w:r>
      <w:r w:rsidR="002744F2">
        <w:fldChar w:fldCharType="end"/>
      </w:r>
      <w:r>
        <w:t xml:space="preserve"> - </w:t>
      </w:r>
      <w:commentRangeStart w:id="1168"/>
      <w:r w:rsidRPr="00B55A47">
        <w:t xml:space="preserve">PV estrutura </w:t>
      </w:r>
      <w:commentRangeEnd w:id="1168"/>
      <w:r w:rsidR="00446FA8">
        <w:rPr>
          <w:rStyle w:val="Refdecomentrio"/>
          <w:bCs w:val="0"/>
        </w:rPr>
        <w:commentReference w:id="1168"/>
      </w:r>
      <w:r w:rsidRPr="00B55A47">
        <w:t>centralizada</w:t>
      </w:r>
      <w:bookmarkEnd w:id="1166"/>
      <w:bookmarkEnd w:id="1167"/>
      <w:ins w:id="1169" w:author="Luis André Magalhães Barros" w:date="2022-06-14T19:33:00Z">
        <w:r w:rsidR="00446FA8">
          <w:t>.</w:t>
        </w:r>
      </w:ins>
    </w:p>
    <w:p w14:paraId="18B60B67" w14:textId="5A14473F" w:rsidR="00A47338" w:rsidRDefault="00712BB3" w:rsidP="00A47338">
      <w:pPr>
        <w:pStyle w:val="PhDCorpo"/>
      </w:pPr>
      <w:r>
        <w:tab/>
      </w:r>
      <w:r w:rsidR="00A47338">
        <w:t xml:space="preserve">Numa configuração do tipo </w:t>
      </w:r>
      <w:proofErr w:type="spellStart"/>
      <w:r w:rsidR="00A47338">
        <w:rPr>
          <w:i/>
          <w:iCs/>
        </w:rPr>
        <w:t>string</w:t>
      </w:r>
      <w:proofErr w:type="spellEnd"/>
      <w:r w:rsidR="00A47338">
        <w:t xml:space="preserve">, os painéis são agrupados em pequenos arranjos de menor potência. Cada ramo do sistema possui o seu próprio inversor o que torna as falhas menos graves quando comparado com a configuração anterior. </w:t>
      </w:r>
    </w:p>
    <w:p w14:paraId="1AE02412" w14:textId="35BBEDFD" w:rsidR="00A47338" w:rsidRDefault="007D4289" w:rsidP="009F3A29">
      <w:pPr>
        <w:pStyle w:val="PhDFigura"/>
      </w:pPr>
      <w:r w:rsidRPr="007D4289">
        <w:rPr>
          <w:noProof/>
        </w:rPr>
        <w:drawing>
          <wp:inline distT="0" distB="0" distL="0" distR="0" wp14:anchorId="05A5DF27" wp14:editId="756B14D1">
            <wp:extent cx="3229200" cy="2006226"/>
            <wp:effectExtent l="0" t="0" r="0" b="0"/>
            <wp:docPr id="49" name="Imagem 13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158E265-B0D5-47CF-84A1-EECAB97BF7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13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F158E265-B0D5-47CF-84A1-EECAB97BF7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200" cy="20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7C1D" w14:textId="7CD7196F" w:rsidR="00A47338" w:rsidRDefault="00A47338" w:rsidP="00A47338">
      <w:pPr>
        <w:pStyle w:val="PhDLegendaFiguras"/>
      </w:pPr>
      <w:bookmarkStart w:id="1170" w:name="_Toc100498798"/>
      <w:bookmarkStart w:id="1171" w:name="_Toc105865367"/>
      <w:commentRangeStart w:id="1172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06639">
        <w:t>.</w:t>
      </w:r>
      <w:r w:rsidR="002744F2">
        <w:fldChar w:fldCharType="begin"/>
      </w:r>
      <w:r w:rsidR="002744F2">
        <w:instrText xml:space="preserve"> SEQ Figura \* ARABIC \s 1 </w:instrText>
      </w:r>
      <w:r w:rsidR="002744F2">
        <w:fldChar w:fldCharType="end"/>
      </w:r>
      <w:r>
        <w:t xml:space="preserve"> - </w:t>
      </w:r>
      <w:r w:rsidRPr="00E70616">
        <w:t xml:space="preserve">PV estrutura </w:t>
      </w:r>
      <w:commentRangeEnd w:id="1172"/>
      <w:r w:rsidR="00446FA8">
        <w:rPr>
          <w:rStyle w:val="Refdecomentrio"/>
          <w:bCs w:val="0"/>
        </w:rPr>
        <w:commentReference w:id="1172"/>
      </w:r>
      <w:r w:rsidRPr="00E70616">
        <w:t xml:space="preserve">do tipo </w:t>
      </w:r>
      <w:proofErr w:type="spellStart"/>
      <w:r w:rsidRPr="00E70616">
        <w:t>string</w:t>
      </w:r>
      <w:proofErr w:type="spellEnd"/>
      <w:r>
        <w:t>.</w:t>
      </w:r>
      <w:bookmarkEnd w:id="1170"/>
      <w:bookmarkEnd w:id="1171"/>
    </w:p>
    <w:p w14:paraId="29AA3981" w14:textId="33067ED7" w:rsidR="00A47338" w:rsidRDefault="00790875" w:rsidP="00A47338">
      <w:pPr>
        <w:pStyle w:val="PhDCorpo"/>
      </w:pPr>
      <w:r>
        <w:tab/>
      </w:r>
      <w:r w:rsidR="00A47338">
        <w:t xml:space="preserve">Numa </w:t>
      </w:r>
      <w:r w:rsidR="00A47338" w:rsidRPr="002A6B98">
        <w:t xml:space="preserve">configuração </w:t>
      </w:r>
      <w:proofErr w:type="spellStart"/>
      <w:r w:rsidR="00A47338" w:rsidRPr="002A6B98">
        <w:rPr>
          <w:i/>
          <w:iCs/>
        </w:rPr>
        <w:t>ac</w:t>
      </w:r>
      <w:proofErr w:type="spellEnd"/>
      <w:r w:rsidR="00A47338" w:rsidRPr="002A6B98">
        <w:rPr>
          <w:i/>
          <w:iCs/>
        </w:rPr>
        <w:t xml:space="preserve">-module </w:t>
      </w:r>
      <w:r w:rsidR="00A47338" w:rsidRPr="002A6B98">
        <w:t>cada</w:t>
      </w:r>
      <w:r w:rsidR="00A47338">
        <w:t xml:space="preserve"> painel é conectado a um inversor, </w:t>
      </w:r>
      <w:r w:rsidR="00A47338" w:rsidRPr="00262B37">
        <w:t>o que faz com que esta configuração seja utilizada basicamente em sistemas de baixa potência.</w:t>
      </w:r>
      <w:r w:rsidR="00A47338">
        <w:t xml:space="preserve"> </w:t>
      </w:r>
    </w:p>
    <w:p w14:paraId="026CE2F5" w14:textId="462A5DD2" w:rsidR="00A47338" w:rsidRDefault="007D4289" w:rsidP="009F3A29">
      <w:pPr>
        <w:pStyle w:val="PhDFigura"/>
      </w:pPr>
      <w:r w:rsidRPr="007D4289">
        <w:rPr>
          <w:noProof/>
        </w:rPr>
        <w:lastRenderedPageBreak/>
        <w:drawing>
          <wp:inline distT="0" distB="0" distL="0" distR="0" wp14:anchorId="625E2A1D" wp14:editId="7E6EEA11">
            <wp:extent cx="2844000" cy="2603284"/>
            <wp:effectExtent l="0" t="0" r="0" b="6985"/>
            <wp:docPr id="52" name="Imagem 9" descr="A picture containing 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F0DB0C1-C039-47CC-A146-8B0B55F711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9" descr="A picture containing diagram&#10;&#10;Description automatically generated">
                      <a:extLst>
                        <a:ext uri="{FF2B5EF4-FFF2-40B4-BE49-F238E27FC236}">
                          <a16:creationId xmlns:a16="http://schemas.microsoft.com/office/drawing/2014/main" id="{EF0DB0C1-C039-47CC-A146-8B0B55F711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260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835C" w14:textId="62F7A4A5" w:rsidR="00A47338" w:rsidRDefault="00A47338" w:rsidP="00A47338">
      <w:pPr>
        <w:pStyle w:val="PhDLegendaFiguras"/>
      </w:pPr>
      <w:bookmarkStart w:id="1173" w:name="_Toc100498799"/>
      <w:bookmarkStart w:id="1174" w:name="_Toc105865368"/>
      <w:commentRangeStart w:id="1175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commentRangeEnd w:id="1175"/>
      <w:r w:rsidR="00446FA8">
        <w:rPr>
          <w:rStyle w:val="Refdecomentrio"/>
          <w:bCs w:val="0"/>
        </w:rPr>
        <w:commentReference w:id="1175"/>
      </w:r>
      <w:r w:rsidR="00906639">
        <w:t>.</w:t>
      </w:r>
      <w:r w:rsidR="002744F2">
        <w:fldChar w:fldCharType="begin"/>
      </w:r>
      <w:r w:rsidR="002744F2">
        <w:instrText xml:space="preserve"> SEQ Figura \* ARABIC \s 1 </w:instrText>
      </w:r>
      <w:r w:rsidR="002744F2">
        <w:fldChar w:fldCharType="end"/>
      </w:r>
      <w:r>
        <w:t xml:space="preserve"> - </w:t>
      </w:r>
      <w:r w:rsidRPr="00A30630">
        <w:t xml:space="preserve">PV estrutura </w:t>
      </w:r>
      <w:proofErr w:type="spellStart"/>
      <w:r w:rsidRPr="00A30630">
        <w:t>ac</w:t>
      </w:r>
      <w:proofErr w:type="spellEnd"/>
      <w:r w:rsidRPr="00A30630">
        <w:t>-module</w:t>
      </w:r>
      <w:r>
        <w:t>.</w:t>
      </w:r>
      <w:bookmarkEnd w:id="1173"/>
      <w:bookmarkEnd w:id="1174"/>
    </w:p>
    <w:p w14:paraId="39FB164C" w14:textId="275E91FC" w:rsidR="00A47338" w:rsidRDefault="00A47338" w:rsidP="00A47338">
      <w:pPr>
        <w:pStyle w:val="PhDCorpo"/>
      </w:pPr>
      <w:r>
        <w:tab/>
        <w:t xml:space="preserve">Considerando o enquadramento do projeto, e indo ao encontro de soluções industriais já presentes no </w:t>
      </w:r>
      <w:commentRangeStart w:id="1176"/>
      <w:r>
        <w:t xml:space="preserve">mercado </w:t>
      </w:r>
      <w:r>
        <w:fldChar w:fldCharType="begin" w:fldLock="1"/>
      </w:r>
      <w:r w:rsidR="00D84430">
        <w:instrText>MERGEFIELD .wWw..wWw.QIQQA_CLUSTER.oOo.25aa461ffcca4c9f9f55ab99fb7e87de.oOo.Efacec.oOo.044768DE-3D58-4B64-9B21-478D76A61013.xXx.SEPARATE_AUTHOR_DATE.xXx..oOo.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[15]</w:t>
      </w:r>
      <w:r>
        <w:fldChar w:fldCharType="end"/>
      </w:r>
      <w:r>
        <w:t xml:space="preserve"> </w:t>
      </w:r>
      <w:r>
        <w:fldChar w:fldCharType="begin" w:fldLock="1"/>
      </w:r>
      <w:r w:rsidR="00D84430">
        <w:instrText>MERGEFIELD .wWw..wWw.QIQQA_CLUSTER.oOo.fb7250ac53be48b28092d4cf148c33d5.oOo.gw250kht.oOo.044768DE-3D58-4B64-9B21-478D76A61013.xXx.SEPARATE_AUTHOR_DATE.xXx..oOo.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[16]</w:t>
      </w:r>
      <w:r>
        <w:fldChar w:fldCharType="end"/>
      </w:r>
      <w:r>
        <w:t xml:space="preserve"> </w:t>
      </w:r>
      <w:r>
        <w:fldChar w:fldCharType="begin" w:fldLock="1"/>
      </w:r>
      <w:r w:rsidR="00D84430">
        <w:instrText>MERGEFIELD .wWw..wWw.QIQQA_CLUSTER.oOo.aa4051e153c14a979ead569ef4a916d6.oOo.SUN2000-36KTL.oOo.044768DE-3D58-4B64-9B21-478D76A61013.xXx.SEPARATE_AUTHOR_DATE.xXx..oOo.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[17]</w:t>
      </w:r>
      <w:r>
        <w:fldChar w:fldCharType="end"/>
      </w:r>
      <w:r>
        <w:t xml:space="preserve"> </w:t>
      </w:r>
      <w:r>
        <w:fldChar w:fldCharType="begin" w:fldLock="1"/>
      </w:r>
      <w:r w:rsidR="00D84430">
        <w:instrText>MERGEFIELD .wWw..wWw.QIQQA_CLUSTER.oOo.ec813704f99c44acb0ffb0cc9d85781e.oOo.Sungrows.oOo.044768DE-3D58-4B64-9B21-478D76A61013.xXx.SEPARATE_AUTHOR_DATE.xXx..oOo.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[18]</w:t>
      </w:r>
      <w:r>
        <w:fldChar w:fldCharType="end"/>
      </w:r>
      <w:r>
        <w:t xml:space="preserve"> </w:t>
      </w:r>
      <w:r>
        <w:fldChar w:fldCharType="begin" w:fldLock="1"/>
      </w:r>
      <w:r w:rsidR="00D84430">
        <w:instrText>MERGEFIELD .wWw..wWw.QIQQA_CLUSTER.oOo.554f57153a5a4158b29305fe96c68ebb.oOo.SUN2000-.oOo.044768DE-3D58-4B64-9B21-478D76A61013.xXx.SEPARATE_AUTHOR_DATE.xXx..oOo.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[19]</w:t>
      </w:r>
      <w:r>
        <w:fldChar w:fldCharType="end"/>
      </w:r>
      <w:r>
        <w:t xml:space="preserve"> </w:t>
      </w:r>
      <w:r>
        <w:fldChar w:fldCharType="begin" w:fldLock="1"/>
      </w:r>
      <w:r w:rsidR="00D84430">
        <w:instrText>MERGEFIELD .wWw..wWw.QIQQA_CLUSTER.oOo.25e19dd33b9948688971eef156d3bd3f.oOo.solar_solutions.oOo.044768DE-3D58-4B64-9B21-478D76A61013.xXx.SEPARATE_AUTHOR_DATE.xXx..oOo.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[20]</w:t>
      </w:r>
      <w:r>
        <w:fldChar w:fldCharType="end"/>
      </w:r>
      <w:r>
        <w:t xml:space="preserve">, uma </w:t>
      </w:r>
      <w:commentRangeEnd w:id="1176"/>
      <w:r w:rsidR="00333012">
        <w:rPr>
          <w:rStyle w:val="Refdecomentrio"/>
          <w:rFonts w:eastAsia="Times New Roman"/>
          <w:lang w:eastAsia="pt-PT"/>
        </w:rPr>
        <w:commentReference w:id="1176"/>
      </w:r>
      <w:r>
        <w:t xml:space="preserve">do tipo </w:t>
      </w:r>
      <w:proofErr w:type="spellStart"/>
      <w:r>
        <w:rPr>
          <w:i/>
          <w:iCs/>
        </w:rPr>
        <w:t>multi-string</w:t>
      </w:r>
      <w:proofErr w:type="spellEnd"/>
      <w:r>
        <w:rPr>
          <w:i/>
          <w:iCs/>
        </w:rPr>
        <w:t xml:space="preserve"> </w:t>
      </w:r>
      <w:r>
        <w:t>é a que mais se adequa, pois, apesar de possuir apenas um inversor, tem um menor custo, uma maior simplicidade e flexibilidade, ao mesmo tempo que permite um controlo individual do MPPT.</w:t>
      </w:r>
    </w:p>
    <w:p w14:paraId="70934317" w14:textId="164FEC17" w:rsidR="00A47338" w:rsidRDefault="007D4289" w:rsidP="009F3A29">
      <w:pPr>
        <w:pStyle w:val="PhDFigura"/>
      </w:pPr>
      <w:r w:rsidRPr="007D4289">
        <w:rPr>
          <w:noProof/>
        </w:rPr>
        <w:drawing>
          <wp:inline distT="0" distB="0" distL="0" distR="0" wp14:anchorId="1320F3F8" wp14:editId="57A210BD">
            <wp:extent cx="4320000" cy="2372642"/>
            <wp:effectExtent l="0" t="0" r="4445" b="8890"/>
            <wp:docPr id="51" name="Imagem 7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A8A14A2-9FE2-4241-8508-BDB2B1345F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7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0A8A14A2-9FE2-4241-8508-BDB2B1345F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AF42" w14:textId="51742861" w:rsidR="00A47338" w:rsidRDefault="00A47338" w:rsidP="00A47338">
      <w:pPr>
        <w:pStyle w:val="PhDLegendaFiguras"/>
      </w:pPr>
      <w:bookmarkStart w:id="1177" w:name="_Toc100498800"/>
      <w:bookmarkStart w:id="1178" w:name="_Toc105865369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06639">
        <w:t>.</w:t>
      </w:r>
      <w:r w:rsidR="002744F2">
        <w:fldChar w:fldCharType="begin"/>
      </w:r>
      <w:r w:rsidR="002744F2">
        <w:instrText xml:space="preserve"> SEQ Figura \* ARABIC \s 1 </w:instrText>
      </w:r>
      <w:r w:rsidR="002744F2">
        <w:fldChar w:fldCharType="end"/>
      </w:r>
      <w:r>
        <w:t xml:space="preserve"> - </w:t>
      </w:r>
      <w:r w:rsidRPr="00B51E53">
        <w:t xml:space="preserve">PV estrutura do tipo </w:t>
      </w:r>
      <w:proofErr w:type="spellStart"/>
      <w:r w:rsidRPr="00333012">
        <w:rPr>
          <w:i/>
          <w:rPrChange w:id="1179" w:author="Luis André Magalhães Barros" w:date="2022-06-14T19:46:00Z">
            <w:rPr/>
          </w:rPrChange>
        </w:rPr>
        <w:t>multi-string</w:t>
      </w:r>
      <w:proofErr w:type="spellEnd"/>
      <w:r>
        <w:t>.</w:t>
      </w:r>
      <w:bookmarkEnd w:id="1177"/>
      <w:bookmarkEnd w:id="1178"/>
    </w:p>
    <w:p w14:paraId="53969565" w14:textId="77777777" w:rsidR="00A47338" w:rsidRDefault="00A47338" w:rsidP="00A47338">
      <w:pPr>
        <w:pStyle w:val="PhDCorpo"/>
      </w:pPr>
    </w:p>
    <w:p w14:paraId="466831B4" w14:textId="12E76EE9" w:rsidR="00A47338" w:rsidRPr="00A47338" w:rsidRDefault="00A47338" w:rsidP="00A47338">
      <w:pPr>
        <w:pStyle w:val="PhDCorpo"/>
        <w:sectPr w:rsidR="00A47338" w:rsidRPr="00A47338" w:rsidSect="00481AA9">
          <w:headerReference w:type="default" r:id="rId104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696C9F60" w14:textId="10BDE977" w:rsidR="00A47338" w:rsidRDefault="00A47338" w:rsidP="00180B48">
      <w:pPr>
        <w:pStyle w:val="PhDCabealho1"/>
        <w:numPr>
          <w:ilvl w:val="0"/>
          <w:numId w:val="22"/>
        </w:numPr>
      </w:pPr>
      <w:r w:rsidRPr="00B66544">
        <w:lastRenderedPageBreak/>
        <w:br/>
      </w:r>
      <w:r w:rsidRPr="00B66544">
        <w:br/>
      </w:r>
      <w:bookmarkStart w:id="1180" w:name="_Toc105865327"/>
      <w:r w:rsidR="006C52C7">
        <w:t>Topologias de Conversores de Potência</w:t>
      </w:r>
      <w:bookmarkEnd w:id="1180"/>
    </w:p>
    <w:p w14:paraId="47A0C19D" w14:textId="77777777" w:rsidR="009F3A29" w:rsidRDefault="009F3A29" w:rsidP="009F3A29">
      <w:pPr>
        <w:pStyle w:val="PhDCorpo"/>
      </w:pPr>
      <w:r>
        <w:tab/>
        <w:t>O conversor CC-CC tem a função de produzir uma tensão de saída regulada para alimentar o barramento CC do inversor, independente das variações de tensão dos arranjos fotovoltaicos causadas por variações de radiação e temperatura.</w:t>
      </w:r>
    </w:p>
    <w:p w14:paraId="0CFAE33C" w14:textId="4B4E28F8" w:rsidR="009F3A29" w:rsidRDefault="009F3A29" w:rsidP="009F3A29">
      <w:pPr>
        <w:pStyle w:val="PhDCorpo"/>
      </w:pPr>
      <w:r>
        <w:tab/>
        <w:t xml:space="preserve">Apesar das diferentes topologias existentes, o conversor </w:t>
      </w:r>
      <w:r w:rsidRPr="00374E53">
        <w:rPr>
          <w:i/>
          <w:iCs/>
        </w:rPr>
        <w:t>step-</w:t>
      </w:r>
      <w:proofErr w:type="spellStart"/>
      <w:r w:rsidRPr="00374E53">
        <w:rPr>
          <w:i/>
          <w:iCs/>
        </w:rPr>
        <w:t>up</w:t>
      </w:r>
      <w:proofErr w:type="spellEnd"/>
      <w:r>
        <w:t xml:space="preserve">, </w:t>
      </w:r>
      <w:r>
        <w:fldChar w:fldCharType="begin"/>
      </w:r>
      <w:r>
        <w:instrText xml:space="preserve"> REF _Ref98621838 \h </w:instrText>
      </w:r>
      <w:r>
        <w:fldChar w:fldCharType="separate"/>
      </w:r>
      <w:r w:rsidR="007B4FE1" w:rsidRPr="007F48F6">
        <w:t>Figura 4.</w:t>
      </w:r>
      <w:r w:rsidR="006C725E" w:rsidRPr="007F48F6">
        <w:t>10</w:t>
      </w:r>
      <w:r>
        <w:fldChar w:fldCharType="end"/>
      </w:r>
      <w:r>
        <w:t xml:space="preserve">, continua a ser popular devido às </w:t>
      </w:r>
      <w:commentRangeStart w:id="1181"/>
      <w:r>
        <w:t xml:space="preserve">suas vantagens </w:t>
      </w:r>
      <w:commentRangeEnd w:id="1181"/>
      <w:r w:rsidR="00332DAC">
        <w:rPr>
          <w:rStyle w:val="Refdecomentrio"/>
          <w:rFonts w:eastAsia="Times New Roman"/>
          <w:lang w:eastAsia="pt-PT"/>
        </w:rPr>
        <w:commentReference w:id="1181"/>
      </w:r>
      <w:r>
        <w:fldChar w:fldCharType="begin" w:fldLock="1"/>
      </w:r>
      <w:r w:rsidR="00D84430">
        <w:instrText>MERGEFIELD .wWw..wWw.QIQQA_CLUSTER.oOo.9d54d734fce84d94aa82214bd72849d3.oOo.forouzesh2017step.oOo.044768DE-3D58-4B64-9B21-478D76A61013.xXx.SEPARATE_AUTHOR_DATE.xXx..oOo.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[21]</w:t>
      </w:r>
      <w:r>
        <w:fldChar w:fldCharType="end"/>
      </w:r>
      <w:r w:rsidRPr="00697CF9">
        <w:t xml:space="preserve"> </w:t>
      </w:r>
      <w:r>
        <w:fldChar w:fldCharType="begin" w:fldLock="1"/>
      </w:r>
      <w:r w:rsidR="00D84430">
        <w:instrText>MERGEFIELD .wWw..wWw.QIQQA_CLUSTER.oOo.aaad1c2fe5bc4898a717f291d6a9e87c.oOo.tofoli2015survey.oOo.044768DE-3D58-4B64-9B21-478D76A61013.xXx.SEPARATE_AUTHOR_DATE.xXx..oOo.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[22]</w:t>
      </w:r>
      <w:r>
        <w:fldChar w:fldCharType="end"/>
      </w:r>
      <w:r>
        <w:t xml:space="preserve"> </w:t>
      </w:r>
      <w:r>
        <w:fldChar w:fldCharType="begin" w:fldLock="1"/>
      </w:r>
      <w:r w:rsidR="00D84430">
        <w:instrText>MERGEFIELD .wWw..wWw.QIQQA_CLUSTER.oOo.9394e781c6f64c31ab3a95454c040ea5.oOo.ma2019interleaved.oOo.044768DE-3D58-4B64-9B21-478D76A61013.xXx.SEPARATE_AUTHOR_DATE.xXx..oOo.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[23]</w:t>
      </w:r>
      <w:r>
        <w:fldChar w:fldCharType="end"/>
      </w:r>
      <w:r>
        <w:t xml:space="preserve">. Possui poucos componentes, o que se traduz num custo reduzido, a corrente de entrada não é pulsante, quando opera no modo de condução contínua, e o circuito de acionamento é simples. Dentro desta topologia, podem ser encontradas na literatura uma </w:t>
      </w:r>
      <w:commentRangeStart w:id="1182"/>
      <w:r w:rsidRPr="00332DAC">
        <w:rPr>
          <w:highlight w:val="magenta"/>
          <w:rPrChange w:id="1183" w:author="Luis André Magalhães Barros" w:date="2022-06-14T20:05:00Z">
            <w:rPr/>
          </w:rPrChange>
        </w:rPr>
        <w:t>panóplia</w:t>
      </w:r>
      <w:r>
        <w:t xml:space="preserve"> </w:t>
      </w:r>
      <w:commentRangeEnd w:id="1182"/>
      <w:r w:rsidR="00332DAC">
        <w:rPr>
          <w:rStyle w:val="Refdecomentrio"/>
          <w:rFonts w:eastAsia="Times New Roman"/>
          <w:lang w:eastAsia="pt-PT"/>
        </w:rPr>
        <w:commentReference w:id="1182"/>
      </w:r>
      <w:r>
        <w:t>soluções passíveis de serem implementadas em sistemas fotovoltaicos.</w:t>
      </w:r>
    </w:p>
    <w:p w14:paraId="0FEC2CC6" w14:textId="6CF55AB1" w:rsidR="009F3A29" w:rsidRDefault="00AE1127" w:rsidP="009F3A29">
      <w:pPr>
        <w:pStyle w:val="PhDFigura"/>
      </w:pPr>
      <w:r>
        <w:rPr>
          <w:noProof/>
        </w:rPr>
        <w:drawing>
          <wp:inline distT="0" distB="0" distL="0" distR="0" wp14:anchorId="1D881316" wp14:editId="17888F7D">
            <wp:extent cx="2613660" cy="1325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4F57" w14:textId="45699888" w:rsidR="009F3A29" w:rsidRPr="005130D6" w:rsidRDefault="009F3A29" w:rsidP="009F3A29">
      <w:pPr>
        <w:pStyle w:val="PhDLegendaFiguras"/>
        <w:rPr>
          <w:noProof/>
          <w:lang w:val="en-GB"/>
        </w:rPr>
      </w:pPr>
      <w:bookmarkStart w:id="1184" w:name="_Ref98420088"/>
      <w:bookmarkStart w:id="1185" w:name="_Ref98621838"/>
      <w:bookmarkStart w:id="1186" w:name="_Toc100498801"/>
      <w:bookmarkStart w:id="1187" w:name="_Toc105865370"/>
      <w:proofErr w:type="spellStart"/>
      <w:r w:rsidRPr="004626AD">
        <w:rPr>
          <w:lang w:val="en-GB"/>
        </w:rPr>
        <w:t>Figura</w:t>
      </w:r>
      <w:proofErr w:type="spellEnd"/>
      <w:r w:rsidRPr="004626AD">
        <w:rPr>
          <w:lang w:val="en-GB"/>
        </w:rPr>
        <w:t xml:space="preserve"> </w:t>
      </w:r>
      <w:r w:rsidR="00906639">
        <w:rPr>
          <w:lang w:val="en-GB"/>
        </w:rPr>
        <w:fldChar w:fldCharType="begin"/>
      </w:r>
      <w:r w:rsidR="00906639">
        <w:rPr>
          <w:lang w:val="en-GB"/>
        </w:rPr>
        <w:instrText xml:space="preserve"> STYLEREF 1 \s </w:instrText>
      </w:r>
      <w:r w:rsidR="00906639">
        <w:rPr>
          <w:lang w:val="en-GB"/>
        </w:rPr>
        <w:fldChar w:fldCharType="separate"/>
      </w:r>
      <w:r w:rsidR="007B4FE1">
        <w:rPr>
          <w:noProof/>
          <w:lang w:val="en-GB"/>
        </w:rPr>
        <w:t>4</w:t>
      </w:r>
      <w:r w:rsidR="00906639">
        <w:rPr>
          <w:lang w:val="en-GB"/>
        </w:rPr>
        <w:fldChar w:fldCharType="end"/>
      </w:r>
      <w:r w:rsidR="00906639">
        <w:rPr>
          <w:lang w:val="en-GB"/>
        </w:rPr>
        <w:t>.</w:t>
      </w:r>
      <w:r w:rsidR="00906639">
        <w:rPr>
          <w:lang w:val="en-GB"/>
        </w:rPr>
        <w:fldChar w:fldCharType="begin"/>
      </w:r>
      <w:r w:rsidR="00906639">
        <w:rPr>
          <w:lang w:val="en-GB"/>
        </w:rPr>
        <w:instrText xml:space="preserve"> SEQ Figura \* ARABIC \s 1 </w:instrText>
      </w:r>
      <w:r w:rsidR="00906639">
        <w:rPr>
          <w:lang w:val="en-GB"/>
        </w:rPr>
        <w:fldChar w:fldCharType="end"/>
      </w:r>
      <w:bookmarkEnd w:id="1184"/>
      <w:bookmarkEnd w:id="1185"/>
      <w:r w:rsidRPr="004626AD">
        <w:rPr>
          <w:lang w:val="en-GB"/>
        </w:rPr>
        <w:t xml:space="preserve"> </w:t>
      </w:r>
      <w:r w:rsidRPr="00374E53">
        <w:rPr>
          <w:lang w:val="en-GB"/>
        </w:rPr>
        <w:t xml:space="preserve">- </w:t>
      </w:r>
      <w:proofErr w:type="spellStart"/>
      <w:r w:rsidRPr="00374E53">
        <w:rPr>
          <w:lang w:val="en-GB"/>
        </w:rPr>
        <w:t>Conversor</w:t>
      </w:r>
      <w:proofErr w:type="spellEnd"/>
      <w:r w:rsidRPr="00374E53">
        <w:rPr>
          <w:lang w:val="en-GB"/>
        </w:rPr>
        <w:t xml:space="preserve"> </w:t>
      </w:r>
      <w:r w:rsidRPr="00F82B00">
        <w:rPr>
          <w:lang w:val="en-GB"/>
        </w:rPr>
        <w:t>Boost</w:t>
      </w:r>
      <w:r w:rsidRPr="00374E53">
        <w:rPr>
          <w:lang w:val="en-GB"/>
        </w:rPr>
        <w:t xml:space="preserve"> </w:t>
      </w:r>
      <w:proofErr w:type="spellStart"/>
      <w:r w:rsidRPr="00374E53">
        <w:rPr>
          <w:lang w:val="en-GB"/>
        </w:rPr>
        <w:t>tradicional</w:t>
      </w:r>
      <w:proofErr w:type="spellEnd"/>
      <w:r w:rsidRPr="004626AD">
        <w:rPr>
          <w:lang w:val="en-GB"/>
        </w:rPr>
        <w:t xml:space="preserve"> (</w:t>
      </w:r>
      <w:r w:rsidRPr="0066566F">
        <w:rPr>
          <w:i/>
          <w:iCs/>
          <w:lang w:val="en-GB"/>
        </w:rPr>
        <w:t>Step-up</w:t>
      </w:r>
      <w:r w:rsidRPr="004626AD">
        <w:rPr>
          <w:lang w:val="en-GB"/>
        </w:rPr>
        <w:t>)</w:t>
      </w:r>
      <w:bookmarkEnd w:id="1186"/>
      <w:r w:rsidR="00EE2013">
        <w:rPr>
          <w:lang w:val="en-GB"/>
        </w:rPr>
        <w:t>.</w:t>
      </w:r>
      <w:bookmarkEnd w:id="1187"/>
    </w:p>
    <w:p w14:paraId="72B6AB46" w14:textId="334586FE" w:rsidR="009F3A29" w:rsidRDefault="009F3A29" w:rsidP="009F3A29">
      <w:pPr>
        <w:pStyle w:val="PhDCorpo"/>
      </w:pPr>
      <w:r>
        <w:rPr>
          <w:lang w:val="en-GB"/>
        </w:rPr>
        <w:tab/>
      </w:r>
      <w:commentRangeStart w:id="1188"/>
      <w:r>
        <w:t xml:space="preserve">A primeira questão prende-se com o uso de </w:t>
      </w:r>
      <w:commentRangeEnd w:id="1188"/>
      <w:r w:rsidR="007B6670">
        <w:rPr>
          <w:rStyle w:val="Refdecomentrio"/>
          <w:rFonts w:eastAsia="Times New Roman"/>
          <w:lang w:eastAsia="pt-PT"/>
        </w:rPr>
        <w:commentReference w:id="1188"/>
      </w:r>
      <w:r>
        <w:t xml:space="preserve">conversores isolados ou não isolados </w:t>
      </w:r>
      <w:r>
        <w:fldChar w:fldCharType="begin" w:fldLock="1"/>
      </w:r>
      <w:r w:rsidR="00D84430">
        <w:instrText>MERGEFIELD .wWw..wWw.QIQQA_CLUSTER.oOo.97f092ba80b54002ae6a64a3b6fdd058.oOo.dawidziuk2011review.oOo.044768DE-3D58-4B64-9B21-478D76A61013.xXx.SEPARATE_AUTHOR_DATE.xXx..oOo.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[24]</w:t>
      </w:r>
      <w:r>
        <w:fldChar w:fldCharType="end"/>
      </w:r>
      <w:r>
        <w:fldChar w:fldCharType="begin" w:fldLock="1"/>
      </w:r>
      <w:r w:rsidR="00D84430">
        <w:instrText>MERGEFIELD .wWw..wWw.QIQQA_CLUSTER.oOo.23df4d9870b5423f810c0a4f2821cd65.oOo.kocc2022non.oOo.044768DE-3D58-4B64-9B21-478D76A61013.xXx.SEPARATE_AUTHOR_DATE.xXx..oOo.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[25]</w:t>
      </w:r>
      <w:r>
        <w:fldChar w:fldCharType="end"/>
      </w:r>
      <w:r>
        <w:t>. Os conversores isolados permitem uma maior gama da tensão de entrada, reduzem a interferência eletromagnética e ruído e são mais seguros devido ao isolamento galvânico. No entanto, a possibilidade de saturação do núcleo do transformador pode levar à diminuição da eficiência do sistema. Por outro lado, os conversores não isolados são mais simples e</w:t>
      </w:r>
      <w:r w:rsidR="006B6F7A">
        <w:t xml:space="preserve"> tendem a</w:t>
      </w:r>
      <w:r>
        <w:t xml:space="preserve"> ocupa</w:t>
      </w:r>
      <w:r w:rsidR="006B6F7A">
        <w:t>r</w:t>
      </w:r>
      <w:r>
        <w:t xml:space="preserve"> um volume menor. É de realçar que o acoplamento indutivo, em sistemas de alta potência, pode ser benéfico se for necessário um ganho elevado, ao mesmo tempo que permite uma maior eficiência e confiabilidade do sistema. Um indutor acoplado tem um funcionamento similar ao de um transformador de isolamento utilizado em conversores isolados.</w:t>
      </w:r>
    </w:p>
    <w:p w14:paraId="64D58135" w14:textId="11C55F42" w:rsidR="009F3A29" w:rsidRPr="003C3B65" w:rsidRDefault="009F3A29" w:rsidP="009F3A29">
      <w:pPr>
        <w:pStyle w:val="PhDCorpo"/>
      </w:pPr>
      <w:r>
        <w:tab/>
      </w:r>
      <w:r w:rsidRPr="00747C03">
        <w:t xml:space="preserve">A topologia do conversor </w:t>
      </w:r>
      <w:proofErr w:type="spellStart"/>
      <w:r w:rsidRPr="002219F9">
        <w:rPr>
          <w:i/>
          <w:iCs/>
        </w:rPr>
        <w:t>boost</w:t>
      </w:r>
      <w:proofErr w:type="spellEnd"/>
      <w:r w:rsidRPr="00747C03">
        <w:t xml:space="preserve"> em cascata é composta por dois ou mais conversores </w:t>
      </w:r>
      <w:r w:rsidRPr="00747C03">
        <w:fldChar w:fldCharType="begin" w:fldLock="1"/>
      </w:r>
      <w:r w:rsidR="00D84430">
        <w:instrText>MERGEFIELD .wWw..wWw.QIQQA_CLUSTER.oOo.df9475daaf0b412cabd18752d40bec38.oOo.bhunia2014cascaded.oOo.044768DE-3D58-4B64-9B21-478D76A61013.xXx.SEPARATE_AUTHOR_DATE.xXx..oOo. \* MERGEFORMAT</w:instrText>
      </w:r>
      <w:r w:rsidRPr="00747C03">
        <w:fldChar w:fldCharType="separate"/>
      </w:r>
      <w:r w:rsidR="00D84430" w:rsidRPr="00D84430">
        <w:rPr>
          <w:szCs w:val="24"/>
        </w:rPr>
        <w:t>[26]</w:t>
      </w:r>
      <w:r w:rsidRPr="00747C03">
        <w:fldChar w:fldCharType="end"/>
      </w:r>
      <w:r w:rsidRPr="00747C03">
        <w:t xml:space="preserve"> </w:t>
      </w:r>
      <w:r w:rsidRPr="00747C03">
        <w:fldChar w:fldCharType="begin" w:fldLock="1"/>
      </w:r>
      <w:r w:rsidR="00D84430">
        <w:instrText>MERGEFIELD .wWw..wWw.QIQQA_CLUSTER.oOo.43e6ab8e76134331aa6c7bee4c898333.oOo.padhee2018overview.oOo.044768DE-3D58-4B64-9B21-478D76A61013.xXx.SEPARATE_AUTHOR_DATE.xXx..oOo. \* MERGEFORMAT</w:instrText>
      </w:r>
      <w:r w:rsidRPr="00747C03">
        <w:fldChar w:fldCharType="separate"/>
      </w:r>
      <w:r w:rsidR="00D84430" w:rsidRPr="00D84430">
        <w:rPr>
          <w:szCs w:val="24"/>
        </w:rPr>
        <w:t>[27]</w:t>
      </w:r>
      <w:r w:rsidRPr="00747C03">
        <w:fldChar w:fldCharType="end"/>
      </w:r>
      <w:r w:rsidRPr="00747C03">
        <w:t xml:space="preserve">, como demonstrado pela figura </w:t>
      </w:r>
      <w:r>
        <w:fldChar w:fldCharType="begin"/>
      </w:r>
      <w:r>
        <w:instrText xml:space="preserve"> REF _Ref98609191 \h </w:instrText>
      </w:r>
      <w:r>
        <w:fldChar w:fldCharType="separate"/>
      </w:r>
      <w:proofErr w:type="spellStart"/>
      <w:r w:rsidR="007B4FE1">
        <w:t>Figura</w:t>
      </w:r>
      <w:proofErr w:type="spellEnd"/>
      <w:r w:rsidR="007B4FE1">
        <w:t xml:space="preserve"> </w:t>
      </w:r>
      <w:r w:rsidR="007B4FE1">
        <w:rPr>
          <w:noProof/>
        </w:rPr>
        <w:t>4</w:t>
      </w:r>
      <w:r w:rsidR="007B4FE1">
        <w:t>.</w:t>
      </w:r>
      <w:r w:rsidR="006C725E">
        <w:rPr>
          <w:noProof/>
        </w:rPr>
        <w:t>11</w:t>
      </w:r>
      <w:r>
        <w:fldChar w:fldCharType="end"/>
      </w:r>
      <w:r w:rsidRPr="00747C03">
        <w:t xml:space="preserve">. Permite um ganho de tensão e uma taxa de conversão </w:t>
      </w:r>
      <w:r w:rsidRPr="00747C03">
        <w:lastRenderedPageBreak/>
        <w:t>elevados. Em contrapartida, uma vez que o elemento indutivo contém elementos parasitas, esta topologia apresenta uma grande sensibilidade a variações dos parâmetros d</w:t>
      </w:r>
      <w:r w:rsidR="00130B55">
        <w:t xml:space="preserve">as </w:t>
      </w:r>
      <w:r w:rsidR="00CE5EC6">
        <w:t>bobinas</w:t>
      </w:r>
      <w:r w:rsidRPr="00747C03">
        <w:t xml:space="preserve">. Isto deve-se ao elevado ganho de tensão que origina correntes de entrada com amplitudes elevadas. Além disso, a eficiência do conversor fica comprometida, uma vez que o processamento de energia ocorre n vezes, </w:t>
      </w:r>
      <w:r>
        <w:t xml:space="preserve">sendo n o número de cascatas </w:t>
      </w:r>
      <w:r>
        <w:fldChar w:fldCharType="begin" w:fldLock="1"/>
      </w:r>
      <w:r w:rsidR="00D84430">
        <w:instrText>MERGEFIELD .wWw..wWw.QIQQA_CLUSTER.oOo.3799aa6c73894e53b0680ffc79b36e0e.oOo.kang2005design.oOo.044768DE-3D58-4B64-9B21-478D76A61013.xXx.SEPARATE_AUTHOR_DATE.xXx..oOo.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[28]</w:t>
      </w:r>
      <w:r>
        <w:fldChar w:fldCharType="end"/>
      </w:r>
      <w:r w:rsidRPr="00747C03">
        <w:t>. Este conversor é aplicado quando se pretende um ganho de tensão muito elevado a partir de uma baixa potência.</w:t>
      </w:r>
      <w:r w:rsidRPr="003C3B65">
        <w:t xml:space="preserve"> </w:t>
      </w:r>
    </w:p>
    <w:p w14:paraId="6DCAB3EE" w14:textId="1546C5AE" w:rsidR="009F3A29" w:rsidRDefault="00C17739" w:rsidP="009F3A29">
      <w:pPr>
        <w:pStyle w:val="PhDFigura"/>
      </w:pPr>
      <w:r>
        <w:rPr>
          <w:noProof/>
        </w:rPr>
        <w:drawing>
          <wp:inline distT="0" distB="0" distL="0" distR="0" wp14:anchorId="31AF186B" wp14:editId="21AA1726">
            <wp:extent cx="4160520" cy="133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59DF6" w14:textId="121186B5" w:rsidR="009F3A29" w:rsidRPr="005E5B62" w:rsidRDefault="009F3A29" w:rsidP="009F3A29">
      <w:pPr>
        <w:pStyle w:val="PhDLegendaFiguras"/>
        <w:rPr>
          <w:rFonts w:eastAsiaTheme="minorHAnsi"/>
          <w:szCs w:val="22"/>
          <w:lang w:eastAsia="en-US"/>
        </w:rPr>
      </w:pPr>
      <w:bookmarkStart w:id="1189" w:name="_Ref98609191"/>
      <w:bookmarkStart w:id="1190" w:name="_Toc100498802"/>
      <w:bookmarkStart w:id="1191" w:name="_Toc105865371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06639">
        <w:t>.</w:t>
      </w:r>
      <w:r w:rsidR="002744F2">
        <w:fldChar w:fldCharType="begin"/>
      </w:r>
      <w:r w:rsidR="002744F2">
        <w:instrText xml:space="preserve"> SEQ Figura \* ARABIC \s 1 </w:instrText>
      </w:r>
      <w:r w:rsidR="002744F2">
        <w:fldChar w:fldCharType="end"/>
      </w:r>
      <w:bookmarkEnd w:id="1189"/>
      <w:r>
        <w:t xml:space="preserve"> - Conversor CC do tipo </w:t>
      </w:r>
      <w:proofErr w:type="spellStart"/>
      <w:r w:rsidRPr="0066566F">
        <w:rPr>
          <w:i/>
          <w:iCs/>
        </w:rPr>
        <w:t>boost</w:t>
      </w:r>
      <w:proofErr w:type="spellEnd"/>
      <w:r>
        <w:t xml:space="preserve"> em cascata</w:t>
      </w:r>
      <w:bookmarkEnd w:id="1190"/>
      <w:r w:rsidR="00EE2013">
        <w:t>.</w:t>
      </w:r>
      <w:bookmarkEnd w:id="1191"/>
    </w:p>
    <w:p w14:paraId="19699A72" w14:textId="4956F1AC" w:rsidR="009F3A29" w:rsidRDefault="009F3A29" w:rsidP="009F3A29">
      <w:pPr>
        <w:pStyle w:val="PhDCorpo"/>
      </w:pPr>
      <w:r>
        <w:tab/>
      </w:r>
      <w:r w:rsidRPr="005E5B62">
        <w:t xml:space="preserve">Relativamente aos conversores comutados, destacam-se duas topologias: conversor </w:t>
      </w:r>
      <w:proofErr w:type="spellStart"/>
      <w:r w:rsidRPr="002219F9">
        <w:rPr>
          <w:i/>
          <w:iCs/>
        </w:rPr>
        <w:t>boost</w:t>
      </w:r>
      <w:proofErr w:type="spellEnd"/>
      <w:r w:rsidRPr="005E5B62">
        <w:t xml:space="preserve"> com condensador comutado e conversor </w:t>
      </w:r>
      <w:proofErr w:type="spellStart"/>
      <w:r w:rsidRPr="002219F9">
        <w:rPr>
          <w:i/>
          <w:iCs/>
        </w:rPr>
        <w:t>boost</w:t>
      </w:r>
      <w:proofErr w:type="spellEnd"/>
      <w:r w:rsidRPr="005E5B62">
        <w:t xml:space="preserve"> e com indutância comutada. O principal objetivo da primeira topologia</w:t>
      </w:r>
      <w:r>
        <w:t xml:space="preserve">, </w:t>
      </w:r>
      <w:r>
        <w:fldChar w:fldCharType="begin"/>
      </w:r>
      <w:r>
        <w:instrText xml:space="preserve"> REF _Ref98418037 \h  \* MERGEFORMAT </w:instrText>
      </w:r>
      <w:r>
        <w:fldChar w:fldCharType="separate"/>
      </w:r>
      <w:r w:rsidR="007B4FE1" w:rsidRPr="007B4FE1">
        <w:t xml:space="preserve">Figura </w:t>
      </w:r>
      <w:r w:rsidR="007B4FE1" w:rsidRPr="007B4FE1">
        <w:rPr>
          <w:noProof/>
        </w:rPr>
        <w:t>4</w:t>
      </w:r>
      <w:r w:rsidR="007B4FE1" w:rsidRPr="007B4FE1">
        <w:t>.</w:t>
      </w:r>
      <w:r w:rsidR="006C725E" w:rsidRPr="006C725E">
        <w:rPr>
          <w:noProof/>
        </w:rPr>
        <w:t>12</w:t>
      </w:r>
      <w:r>
        <w:fldChar w:fldCharType="end"/>
      </w:r>
      <w:r>
        <w:t xml:space="preserve">, </w:t>
      </w:r>
      <w:r w:rsidRPr="005E5B62">
        <w:t xml:space="preserve">é minimizar as perdas associadas às indutâncias e interruptores que constituem os conversores </w:t>
      </w:r>
      <w:proofErr w:type="spellStart"/>
      <w:r w:rsidRPr="002219F9">
        <w:rPr>
          <w:i/>
          <w:iCs/>
        </w:rPr>
        <w:t>boost</w:t>
      </w:r>
      <w:proofErr w:type="spellEnd"/>
      <w:r w:rsidRPr="005E5B62">
        <w:t xml:space="preserve"> convencionais quando os níveis da tensão de saída são elevados</w:t>
      </w:r>
      <w:r>
        <w:t xml:space="preserve"> </w:t>
      </w:r>
      <w:r>
        <w:fldChar w:fldCharType="begin" w:fldLock="1"/>
      </w:r>
      <w:r w:rsidR="00D84430">
        <w:instrText>MERGEFIELD .wWw..wWw.QIQQA_CLUSTER.oOo.8ff951a422c240b5b556a020c8dbcdf3.oOo.hu2015simple.oOo.044768DE-3D58-4B64-9B21-478D76A61013.xXx.SEPARATE_AUTHOR_DATE.xXx..oOo.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[29]</w:t>
      </w:r>
      <w:r>
        <w:fldChar w:fldCharType="end"/>
      </w:r>
      <w:r>
        <w:t xml:space="preserve"> </w:t>
      </w:r>
      <w:r>
        <w:fldChar w:fldCharType="begin" w:fldLock="1"/>
      </w:r>
      <w:r w:rsidR="00D84430">
        <w:instrText>MERGEFIELD .wWw..wWw.QIQQA_CLUSTER.oOo.c0491e81f5734672b8324a4a92677865.oOo.kocc2022non.oOo.044768DE-3D58-4B64-9B21-478D76A61013.xXx.SEPARATE_AUTHOR_DATE.xXx..oOo.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[25]</w:t>
      </w:r>
      <w:r>
        <w:fldChar w:fldCharType="end"/>
      </w:r>
      <w:r>
        <w:t xml:space="preserve"> </w:t>
      </w:r>
      <w:r>
        <w:fldChar w:fldCharType="begin" w:fldLock="1"/>
      </w:r>
      <w:r w:rsidR="00D84430">
        <w:instrText>MERGEFIELD .wWw..wWw.QIQQA_CLUSTER.oOo.a721ac040e7e407fa26f12310d15d1b8.oOo.ma2019interleaved.oOo.044768DE-3D58-4B64-9B21-478D76A61013.xXx.SEPARATE_AUTHOR_DATE.xXx..oOo.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[23]</w:t>
      </w:r>
      <w:r>
        <w:fldChar w:fldCharType="end"/>
      </w:r>
      <w:r w:rsidRPr="005E5B62">
        <w:t>. Apresentam uma alta taxa de conversão, no entanto, o uso de vários módulos de condensadores comutados produz uma grande corrente de pico, o que reduz a estabilidade do conversor. Na segunda topologia,</w:t>
      </w:r>
      <w:r>
        <w:t xml:space="preserve"> </w:t>
      </w:r>
      <w:r>
        <w:fldChar w:fldCharType="begin"/>
      </w:r>
      <w:r>
        <w:instrText xml:space="preserve"> REF _Ref98420057 \h  \* MERGEFORMAT </w:instrText>
      </w:r>
      <w:r>
        <w:fldChar w:fldCharType="separate"/>
      </w:r>
      <w:r w:rsidR="007B4FE1" w:rsidRPr="007B4FE1">
        <w:t xml:space="preserve">Figura </w:t>
      </w:r>
      <w:r w:rsidR="007B4FE1" w:rsidRPr="007B4FE1">
        <w:rPr>
          <w:noProof/>
        </w:rPr>
        <w:t>4</w:t>
      </w:r>
      <w:r w:rsidR="007B4FE1" w:rsidRPr="007B4FE1">
        <w:t>.</w:t>
      </w:r>
      <w:r w:rsidR="006C725E" w:rsidRPr="006C725E">
        <w:rPr>
          <w:noProof/>
        </w:rPr>
        <w:t>13</w:t>
      </w:r>
      <w:r>
        <w:fldChar w:fldCharType="end"/>
      </w:r>
      <w:r>
        <w:t xml:space="preserve">, </w:t>
      </w:r>
      <w:r w:rsidRPr="005E5B62">
        <w:t>quando o semicondutor controlado está em condução</w:t>
      </w:r>
      <w:r w:rsidR="00197CA3">
        <w:t>,</w:t>
      </w:r>
      <w:r w:rsidRPr="005E5B62">
        <w:t xml:space="preserve"> as indutâncias são carregadas, o que permite obter ganhos elevados e alta eficiência</w:t>
      </w:r>
      <w:r>
        <w:t xml:space="preserve"> </w:t>
      </w:r>
      <w:r>
        <w:fldChar w:fldCharType="begin" w:fldLock="1"/>
      </w:r>
      <w:r w:rsidR="00D84430">
        <w:instrText>MERGEFIELD .wWw..wWw.QIQQA_CLUSTER.oOo.717d215371d34574874d5f215393f2cb.oOo.abdel2012switched.oOo.044768DE-3D58-4B64-9B21-478D76A61013.xXx.SEPARATE_AUTHOR_DATE.xXx..oOo.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[30]</w:t>
      </w:r>
      <w:r>
        <w:fldChar w:fldCharType="end"/>
      </w:r>
      <w:r w:rsidRPr="005E5B62">
        <w:t>. Em contrapartida, apresenta ondulações maiores tanto na corrente de entrada como na tensão de saída, o que pode ser prejudicial às células fotovoltaicas.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9F3A29" w14:paraId="5CD87E71" w14:textId="77777777" w:rsidTr="009E354D">
        <w:tc>
          <w:tcPr>
            <w:tcW w:w="4530" w:type="dxa"/>
          </w:tcPr>
          <w:p w14:paraId="0356C41C" w14:textId="77777777" w:rsidR="009F3A29" w:rsidRDefault="009F3A29" w:rsidP="009F3A29">
            <w:pPr>
              <w:pStyle w:val="PhDFigura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519476BD" wp14:editId="479C149D">
                  <wp:extent cx="2019300" cy="1472565"/>
                  <wp:effectExtent l="0" t="0" r="0" b="0"/>
                  <wp:docPr id="28" name="Picture 28" descr="Uma imagem com céu noturn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Uma imagem com céu noturn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472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2AE1E98" w14:textId="55708DC5" w:rsidR="009F3A29" w:rsidRDefault="00357AEF" w:rsidP="009F3A29">
            <w:pPr>
              <w:pStyle w:val="PhDFigura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583AE1A9" wp14:editId="179F4D98">
                  <wp:extent cx="2072640" cy="1325880"/>
                  <wp:effectExtent l="0" t="0" r="381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A29" w14:paraId="5A008FB9" w14:textId="77777777" w:rsidTr="009E354D">
        <w:tc>
          <w:tcPr>
            <w:tcW w:w="4530" w:type="dxa"/>
          </w:tcPr>
          <w:p w14:paraId="78778AFE" w14:textId="77777777" w:rsidR="009F3A29" w:rsidRDefault="009F3A29" w:rsidP="009E354D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(a)</w:t>
            </w:r>
          </w:p>
        </w:tc>
        <w:tc>
          <w:tcPr>
            <w:tcW w:w="4531" w:type="dxa"/>
          </w:tcPr>
          <w:p w14:paraId="1D1C193A" w14:textId="77777777" w:rsidR="009F3A29" w:rsidRDefault="009F3A29" w:rsidP="009E354D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(b)</w:t>
            </w:r>
          </w:p>
        </w:tc>
      </w:tr>
    </w:tbl>
    <w:p w14:paraId="62969B40" w14:textId="36C08094" w:rsidR="009F3A29" w:rsidRPr="00F23812" w:rsidRDefault="009F3A29" w:rsidP="009F3A29">
      <w:pPr>
        <w:pStyle w:val="PhDLegendaFiguras"/>
        <w:jc w:val="left"/>
        <w:rPr>
          <w:lang w:val="en-GB"/>
        </w:rPr>
      </w:pPr>
      <w:bookmarkStart w:id="1192" w:name="_Ref98418037"/>
      <w:bookmarkStart w:id="1193" w:name="_Toc100498803"/>
      <w:bookmarkStart w:id="1194" w:name="_Toc105865372"/>
      <w:proofErr w:type="spellStart"/>
      <w:r w:rsidRPr="00CB157A">
        <w:rPr>
          <w:lang w:val="en-GB"/>
        </w:rPr>
        <w:t>Figura</w:t>
      </w:r>
      <w:proofErr w:type="spellEnd"/>
      <w:r w:rsidRPr="00CB157A">
        <w:rPr>
          <w:lang w:val="en-GB"/>
        </w:rPr>
        <w:t xml:space="preserve"> </w:t>
      </w:r>
      <w:r w:rsidR="00906639">
        <w:rPr>
          <w:lang w:val="en-GB"/>
        </w:rPr>
        <w:fldChar w:fldCharType="begin"/>
      </w:r>
      <w:r w:rsidR="00906639">
        <w:rPr>
          <w:lang w:val="en-GB"/>
        </w:rPr>
        <w:instrText xml:space="preserve"> STYLEREF 1 \s </w:instrText>
      </w:r>
      <w:r w:rsidR="00906639">
        <w:rPr>
          <w:lang w:val="en-GB"/>
        </w:rPr>
        <w:fldChar w:fldCharType="separate"/>
      </w:r>
      <w:r w:rsidR="007B4FE1">
        <w:rPr>
          <w:noProof/>
          <w:lang w:val="en-GB"/>
        </w:rPr>
        <w:t>4</w:t>
      </w:r>
      <w:r w:rsidR="00906639">
        <w:rPr>
          <w:lang w:val="en-GB"/>
        </w:rPr>
        <w:fldChar w:fldCharType="end"/>
      </w:r>
      <w:r w:rsidR="00906639">
        <w:rPr>
          <w:lang w:val="en-GB"/>
        </w:rPr>
        <w:t>.</w:t>
      </w:r>
      <w:r w:rsidR="00906639">
        <w:rPr>
          <w:lang w:val="en-GB"/>
        </w:rPr>
        <w:fldChar w:fldCharType="begin"/>
      </w:r>
      <w:r w:rsidR="00906639">
        <w:rPr>
          <w:lang w:val="en-GB"/>
        </w:rPr>
        <w:instrText xml:space="preserve"> SEQ Figura \* ARABIC \s 1 </w:instrText>
      </w:r>
      <w:r w:rsidR="00906639">
        <w:rPr>
          <w:lang w:val="en-GB"/>
        </w:rPr>
        <w:fldChar w:fldCharType="end"/>
      </w:r>
      <w:bookmarkEnd w:id="1192"/>
      <w:r w:rsidRPr="00CB157A">
        <w:rPr>
          <w:lang w:val="en-GB"/>
        </w:rPr>
        <w:t xml:space="preserve"> –</w:t>
      </w:r>
      <w:proofErr w:type="spellStart"/>
      <w:r>
        <w:rPr>
          <w:lang w:val="en-GB"/>
        </w:rPr>
        <w:t>Topologia</w:t>
      </w:r>
      <w:r>
        <w:rPr>
          <w:i/>
          <w:iCs/>
          <w:lang w:val="en-GB"/>
        </w:rPr>
        <w:t>s</w:t>
      </w:r>
      <w:r w:rsidRPr="00CB157A">
        <w:rPr>
          <w:i/>
          <w:iCs/>
          <w:lang w:val="en-GB"/>
        </w:rPr>
        <w:t>witched</w:t>
      </w:r>
      <w:proofErr w:type="spellEnd"/>
      <w:r w:rsidRPr="00CB157A">
        <w:rPr>
          <w:i/>
          <w:iCs/>
          <w:lang w:val="en-GB"/>
        </w:rPr>
        <w:t>-capacitor</w:t>
      </w:r>
      <w:r w:rsidRPr="00CB157A">
        <w:rPr>
          <w:lang w:val="en-GB"/>
        </w:rPr>
        <w:t xml:space="preserve"> (</w:t>
      </w:r>
      <w:r w:rsidRPr="08EC6789">
        <w:rPr>
          <w:lang w:val="en-GB"/>
        </w:rPr>
        <w:t xml:space="preserve">a) </w:t>
      </w:r>
      <w:proofErr w:type="spellStart"/>
      <w:r w:rsidRPr="08EC6789">
        <w:rPr>
          <w:lang w:val="en-GB"/>
        </w:rPr>
        <w:t>Célula</w:t>
      </w:r>
      <w:proofErr w:type="spellEnd"/>
      <w:r w:rsidRPr="08EC6789">
        <w:rPr>
          <w:lang w:val="en-GB"/>
        </w:rPr>
        <w:t xml:space="preserve"> </w:t>
      </w:r>
      <w:r w:rsidRPr="08EC6789">
        <w:rPr>
          <w:i/>
          <w:iCs/>
          <w:lang w:val="en-GB"/>
        </w:rPr>
        <w:t>switched-capacitor</w:t>
      </w:r>
      <w:r w:rsidR="00EE2013">
        <w:rPr>
          <w:i/>
          <w:iCs/>
          <w:lang w:val="en-GB"/>
        </w:rPr>
        <w:t>;</w:t>
      </w:r>
      <w:r w:rsidRPr="08EC6789">
        <w:rPr>
          <w:lang w:val="en-GB"/>
        </w:rPr>
        <w:t xml:space="preserve"> (b) </w:t>
      </w:r>
      <w:proofErr w:type="spellStart"/>
      <w:r w:rsidRPr="08EC6789">
        <w:rPr>
          <w:lang w:val="en-GB"/>
        </w:rPr>
        <w:t>Conversor</w:t>
      </w:r>
      <w:proofErr w:type="spellEnd"/>
      <w:r w:rsidRPr="08EC6789">
        <w:rPr>
          <w:lang w:val="en-GB"/>
        </w:rPr>
        <w:t xml:space="preserve"> CC do </w:t>
      </w:r>
      <w:proofErr w:type="spellStart"/>
      <w:r w:rsidRPr="08EC6789">
        <w:rPr>
          <w:lang w:val="en-GB"/>
        </w:rPr>
        <w:t>tipo</w:t>
      </w:r>
      <w:proofErr w:type="spellEnd"/>
      <w:r w:rsidRPr="08EC6789">
        <w:rPr>
          <w:lang w:val="en-GB"/>
        </w:rPr>
        <w:t xml:space="preserve"> boost </w:t>
      </w:r>
      <w:r w:rsidRPr="08EC6789">
        <w:rPr>
          <w:i/>
          <w:iCs/>
          <w:lang w:val="en-GB"/>
        </w:rPr>
        <w:t>switched-capacitor</w:t>
      </w:r>
      <w:bookmarkEnd w:id="1193"/>
      <w:r w:rsidR="00EE2013">
        <w:rPr>
          <w:i/>
          <w:iCs/>
          <w:lang w:val="en-GB"/>
        </w:rPr>
        <w:t>.</w:t>
      </w:r>
      <w:bookmarkEnd w:id="1194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5"/>
        <w:gridCol w:w="4986"/>
      </w:tblGrid>
      <w:tr w:rsidR="009F3A29" w14:paraId="0D17E339" w14:textId="77777777" w:rsidTr="009556F8">
        <w:tc>
          <w:tcPr>
            <w:tcW w:w="4530" w:type="dxa"/>
            <w:vAlign w:val="center"/>
          </w:tcPr>
          <w:p w14:paraId="46CEC76F" w14:textId="77777777" w:rsidR="009F3A29" w:rsidRDefault="009F3A29" w:rsidP="009F3A29">
            <w:pPr>
              <w:pStyle w:val="PhDFigura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noProof/>
              </w:rPr>
              <w:lastRenderedPageBreak/>
              <w:drawing>
                <wp:inline distT="0" distB="0" distL="0" distR="0" wp14:anchorId="092BBB7A" wp14:editId="6DC3F402">
                  <wp:extent cx="2356485" cy="920750"/>
                  <wp:effectExtent l="0" t="0" r="571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6485" cy="92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05C5B75B" w14:textId="1F9FFB63" w:rsidR="009F3A29" w:rsidRDefault="009556F8" w:rsidP="009556F8">
            <w:pPr>
              <w:pStyle w:val="PhDFigura"/>
              <w:jc w:val="left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50C3A4D5" wp14:editId="09562CF2">
                  <wp:extent cx="3021258" cy="1158240"/>
                  <wp:effectExtent l="0" t="0" r="8255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4286" cy="1167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A29" w14:paraId="5D9C4B21" w14:textId="77777777" w:rsidTr="009E354D">
        <w:tc>
          <w:tcPr>
            <w:tcW w:w="4530" w:type="dxa"/>
          </w:tcPr>
          <w:p w14:paraId="6874A7EB" w14:textId="77777777" w:rsidR="009F3A29" w:rsidRDefault="009F3A29" w:rsidP="009E354D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(a)</w:t>
            </w:r>
          </w:p>
        </w:tc>
        <w:tc>
          <w:tcPr>
            <w:tcW w:w="4531" w:type="dxa"/>
          </w:tcPr>
          <w:p w14:paraId="5E5AD4A3" w14:textId="77777777" w:rsidR="009F3A29" w:rsidRDefault="009F3A29" w:rsidP="009E354D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(b)</w:t>
            </w:r>
          </w:p>
        </w:tc>
      </w:tr>
    </w:tbl>
    <w:p w14:paraId="4FFB09A1" w14:textId="43A33732" w:rsidR="009F3A29" w:rsidRPr="006F0DB7" w:rsidRDefault="009F3A29" w:rsidP="009F3A29">
      <w:pPr>
        <w:pStyle w:val="PhDLegendaFiguras"/>
        <w:ind w:left="360"/>
        <w:jc w:val="left"/>
        <w:rPr>
          <w:i/>
          <w:iCs/>
          <w:lang w:val="en-GB"/>
        </w:rPr>
      </w:pPr>
      <w:bookmarkStart w:id="1195" w:name="_Ref98420057"/>
      <w:bookmarkStart w:id="1196" w:name="_Toc100498804"/>
      <w:bookmarkStart w:id="1197" w:name="_Toc105865373"/>
      <w:proofErr w:type="spellStart"/>
      <w:r w:rsidRPr="004626AD">
        <w:rPr>
          <w:lang w:val="en-GB"/>
        </w:rPr>
        <w:t>Figura</w:t>
      </w:r>
      <w:proofErr w:type="spellEnd"/>
      <w:r w:rsidRPr="004626AD">
        <w:rPr>
          <w:lang w:val="en-GB"/>
        </w:rPr>
        <w:t xml:space="preserve"> </w:t>
      </w:r>
      <w:r w:rsidR="00906639">
        <w:rPr>
          <w:lang w:val="en-GB"/>
        </w:rPr>
        <w:fldChar w:fldCharType="begin"/>
      </w:r>
      <w:r w:rsidR="00906639">
        <w:rPr>
          <w:lang w:val="en-GB"/>
        </w:rPr>
        <w:instrText xml:space="preserve"> STYLEREF 1 \s </w:instrText>
      </w:r>
      <w:r w:rsidR="00906639">
        <w:rPr>
          <w:lang w:val="en-GB"/>
        </w:rPr>
        <w:fldChar w:fldCharType="separate"/>
      </w:r>
      <w:r w:rsidR="007B4FE1">
        <w:rPr>
          <w:noProof/>
          <w:lang w:val="en-GB"/>
        </w:rPr>
        <w:t>4</w:t>
      </w:r>
      <w:r w:rsidR="00906639">
        <w:rPr>
          <w:lang w:val="en-GB"/>
        </w:rPr>
        <w:fldChar w:fldCharType="end"/>
      </w:r>
      <w:r w:rsidR="00906639">
        <w:rPr>
          <w:lang w:val="en-GB"/>
        </w:rPr>
        <w:t>.</w:t>
      </w:r>
      <w:r w:rsidR="00906639">
        <w:rPr>
          <w:lang w:val="en-GB"/>
        </w:rPr>
        <w:fldChar w:fldCharType="begin"/>
      </w:r>
      <w:r w:rsidR="00906639">
        <w:rPr>
          <w:lang w:val="en-GB"/>
        </w:rPr>
        <w:instrText xml:space="preserve"> SEQ Figura \* ARABIC \s 1 </w:instrText>
      </w:r>
      <w:r w:rsidR="00906639">
        <w:rPr>
          <w:lang w:val="en-GB"/>
        </w:rPr>
        <w:fldChar w:fldCharType="end"/>
      </w:r>
      <w:bookmarkEnd w:id="1195"/>
      <w:r w:rsidRPr="0029375F">
        <w:rPr>
          <w:lang w:val="en-GB"/>
        </w:rPr>
        <w:t xml:space="preserve"> – </w:t>
      </w:r>
      <w:proofErr w:type="spellStart"/>
      <w:r>
        <w:rPr>
          <w:lang w:val="en-GB"/>
        </w:rPr>
        <w:t>Topologia</w:t>
      </w:r>
      <w:proofErr w:type="spellEnd"/>
      <w:r w:rsidRPr="0029375F">
        <w:rPr>
          <w:lang w:val="en-GB"/>
        </w:rPr>
        <w:t xml:space="preserve"> </w:t>
      </w:r>
      <w:r w:rsidRPr="0068333D">
        <w:rPr>
          <w:i/>
          <w:iCs/>
          <w:lang w:val="en-GB"/>
        </w:rPr>
        <w:t>switched-inductor</w:t>
      </w:r>
      <w:r>
        <w:rPr>
          <w:lang w:val="en-GB"/>
        </w:rPr>
        <w:t xml:space="preserve"> </w:t>
      </w:r>
      <w:r w:rsidRPr="0029375F">
        <w:rPr>
          <w:lang w:val="en-GB"/>
        </w:rPr>
        <w:t xml:space="preserve">(a) </w:t>
      </w:r>
      <w:proofErr w:type="spellStart"/>
      <w:r w:rsidRPr="0029375F">
        <w:rPr>
          <w:lang w:val="en-GB"/>
        </w:rPr>
        <w:t>Célula</w:t>
      </w:r>
      <w:proofErr w:type="spellEnd"/>
      <w:r w:rsidRPr="0029375F">
        <w:rPr>
          <w:lang w:val="en-GB"/>
        </w:rPr>
        <w:t xml:space="preserve"> </w:t>
      </w:r>
      <w:r w:rsidRPr="0068333D">
        <w:rPr>
          <w:i/>
          <w:iCs/>
          <w:lang w:val="en-GB"/>
        </w:rPr>
        <w:t>switched-inductor</w:t>
      </w:r>
      <w:r w:rsidRPr="0029375F">
        <w:rPr>
          <w:lang w:val="en-GB"/>
        </w:rPr>
        <w:t xml:space="preserve"> </w:t>
      </w:r>
      <w:r w:rsidR="00EE2013">
        <w:rPr>
          <w:lang w:val="en-GB"/>
        </w:rPr>
        <w:t>;</w:t>
      </w:r>
      <w:r w:rsidRPr="0029375F">
        <w:rPr>
          <w:lang w:val="en-GB"/>
        </w:rPr>
        <w:t xml:space="preserve">(b) </w:t>
      </w:r>
      <w:proofErr w:type="spellStart"/>
      <w:r w:rsidRPr="0029375F">
        <w:rPr>
          <w:lang w:val="en-GB"/>
        </w:rPr>
        <w:t>Conversor</w:t>
      </w:r>
      <w:proofErr w:type="spellEnd"/>
      <w:r w:rsidRPr="0029375F">
        <w:rPr>
          <w:lang w:val="en-GB"/>
        </w:rPr>
        <w:t xml:space="preserve"> CC do </w:t>
      </w:r>
      <w:proofErr w:type="spellStart"/>
      <w:r w:rsidRPr="0029375F">
        <w:rPr>
          <w:lang w:val="en-GB"/>
        </w:rPr>
        <w:t>tipo</w:t>
      </w:r>
      <w:proofErr w:type="spellEnd"/>
      <w:r w:rsidRPr="0029375F">
        <w:rPr>
          <w:lang w:val="en-GB"/>
        </w:rPr>
        <w:t xml:space="preserve"> boost </w:t>
      </w:r>
      <w:r w:rsidRPr="00923EA1">
        <w:rPr>
          <w:i/>
          <w:iCs/>
          <w:lang w:val="en-GB"/>
        </w:rPr>
        <w:t>switched-inductor</w:t>
      </w:r>
      <w:bookmarkEnd w:id="1196"/>
      <w:r w:rsidR="00EE2013">
        <w:rPr>
          <w:i/>
          <w:iCs/>
          <w:lang w:val="en-GB"/>
        </w:rPr>
        <w:t>.</w:t>
      </w:r>
      <w:bookmarkEnd w:id="1197"/>
    </w:p>
    <w:p w14:paraId="6CAD3AC1" w14:textId="111A9AE6" w:rsidR="009F3A29" w:rsidRDefault="009F3A29" w:rsidP="009F3A29">
      <w:pPr>
        <w:pStyle w:val="PhDCorpo"/>
      </w:pPr>
      <w:r w:rsidRPr="009B007D">
        <w:rPr>
          <w:lang w:val="en-GB"/>
        </w:rPr>
        <w:tab/>
      </w:r>
      <w:r>
        <w:t xml:space="preserve">A topologia de conversores CC-CC </w:t>
      </w:r>
      <w:r w:rsidRPr="00800C8C">
        <w:t>entrelaçado</w:t>
      </w:r>
      <w:r>
        <w:t xml:space="preserve">s, </w:t>
      </w:r>
      <w:r>
        <w:fldChar w:fldCharType="begin"/>
      </w:r>
      <w:r>
        <w:instrText xml:space="preserve"> REF _Ref99052373 \h </w:instrText>
      </w:r>
      <w:r>
        <w:fldChar w:fldCharType="separate"/>
      </w:r>
      <w:r w:rsidR="007B4FE1">
        <w:t xml:space="preserve">Figura </w:t>
      </w:r>
      <w:r w:rsidR="007B4FE1">
        <w:rPr>
          <w:noProof/>
        </w:rPr>
        <w:t>4</w:t>
      </w:r>
      <w:r w:rsidR="007B4FE1">
        <w:t>.</w:t>
      </w:r>
      <w:r w:rsidR="006C725E">
        <w:rPr>
          <w:noProof/>
        </w:rPr>
        <w:t>14</w:t>
      </w:r>
      <w:r>
        <w:fldChar w:fldCharType="end"/>
      </w:r>
      <w:r>
        <w:t>,</w:t>
      </w:r>
      <w:r>
        <w:rPr>
          <w:i/>
          <w:iCs/>
        </w:rPr>
        <w:t xml:space="preserve"> </w:t>
      </w:r>
      <w:r>
        <w:t xml:space="preserve">é cada vez mais usada em aplicações de alta potência </w:t>
      </w:r>
      <w:r>
        <w:fldChar w:fldCharType="begin" w:fldLock="1"/>
      </w:r>
      <w:r w:rsidR="00D84430">
        <w:instrText>MERGEFIELD .wWw..wWw.QIQQA_CLUSTER.oOo.667db79588ca4f69af754402d899c075.oOo.hafez2018high.oOo.044768DE-3D58-4B64-9B21-478D76A61013.xXx.SEPARATE_AUTHOR_DATE.xXx..oOo.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[31]</w:t>
      </w:r>
      <w:r>
        <w:rPr>
          <w:szCs w:val="24"/>
        </w:rPr>
        <w:fldChar w:fldCharType="end"/>
      </w:r>
      <w:r>
        <w:t xml:space="preserve">. As saídas dos conversores são associadas em paralelo, de tal forma que a potência total atinge valores superiores do que quando utilizados isoladamente. É de referir que </w:t>
      </w:r>
      <w:r w:rsidR="002E1082">
        <w:t xml:space="preserve">as bobinas </w:t>
      </w:r>
      <w:r>
        <w:t>podem ser substituídos por um</w:t>
      </w:r>
      <w:r w:rsidR="002E1082">
        <w:t xml:space="preserve">a única bobina </w:t>
      </w:r>
      <w:r>
        <w:t xml:space="preserve">com acoplamento magnético </w:t>
      </w:r>
      <w:r>
        <w:fldChar w:fldCharType="begin" w:fldLock="1"/>
      </w:r>
      <w:r w:rsidR="00D84430">
        <w:instrText>MERGEFIELD .wWw..wWw.QIQQA_CLUSTER.oOo.13945dd48d1a40bda6f25a6177bf680b.oOo.revathi2013high.oOo.044768DE-3D58-4B64-9B21-478D76A61013.xXx.SEPARATE_AUTHOR_DATE.xXx..oOo.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[32]</w:t>
      </w:r>
      <w:r>
        <w:rPr>
          <w:szCs w:val="24"/>
        </w:rPr>
        <w:fldChar w:fldCharType="end"/>
      </w:r>
      <w:r>
        <w:t>. Esta topologia apresenta menor ondulação da corrente de entrada devido à menor corrente que percorre cada braço, menor ondulação na tensão de saída, desempenho transitório aprimorado como resultado de componentes de filtro menores e maior fiabilidade. No entanto, é necessário um maior número de componentes e o ganho pode não ser suficiente, o que implica introduzir um transformador, indutores acoplados ou ambos.</w:t>
      </w:r>
    </w:p>
    <w:p w14:paraId="4CB3F313" w14:textId="4C3E763B" w:rsidR="009F3A29" w:rsidRDefault="0084018F" w:rsidP="009F3A29">
      <w:pPr>
        <w:pStyle w:val="PhDFigura"/>
      </w:pPr>
      <w:r>
        <w:rPr>
          <w:noProof/>
        </w:rPr>
        <w:drawing>
          <wp:inline distT="0" distB="0" distL="0" distR="0" wp14:anchorId="375FB8EA" wp14:editId="4672D39A">
            <wp:extent cx="4320000" cy="1611832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61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10E93" w14:textId="76AFD3F4" w:rsidR="009F3A29" w:rsidRDefault="009F3A29" w:rsidP="0025418D">
      <w:pPr>
        <w:pStyle w:val="PhDLegendaFiguras"/>
        <w:rPr>
          <w:ins w:id="1198" w:author="Luis André Magalhães Barros" w:date="2022-06-14T20:10:00Z"/>
        </w:rPr>
      </w:pPr>
      <w:bookmarkStart w:id="1199" w:name="_Ref99052373"/>
      <w:bookmarkStart w:id="1200" w:name="_Toc100498805"/>
      <w:bookmarkStart w:id="1201" w:name="_Toc105865374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06639">
        <w:t>.</w:t>
      </w:r>
      <w:r w:rsidR="002744F2">
        <w:fldChar w:fldCharType="begin"/>
      </w:r>
      <w:r w:rsidR="002744F2">
        <w:instrText xml:space="preserve"> SEQ Figura \* ARABIC \s 1 </w:instrText>
      </w:r>
      <w:r w:rsidR="002744F2">
        <w:fldChar w:fldCharType="end"/>
      </w:r>
      <w:bookmarkEnd w:id="1199"/>
      <w:r>
        <w:t xml:space="preserve"> - Conversor CC do tipo </w:t>
      </w:r>
      <w:proofErr w:type="spellStart"/>
      <w:r w:rsidRPr="08EC6789">
        <w:rPr>
          <w:i/>
          <w:iCs/>
        </w:rPr>
        <w:t>boost</w:t>
      </w:r>
      <w:proofErr w:type="spellEnd"/>
      <w:r>
        <w:t xml:space="preserve"> entrelaçado com 2 braços.</w:t>
      </w:r>
      <w:bookmarkEnd w:id="1200"/>
      <w:bookmarkEnd w:id="1201"/>
    </w:p>
    <w:p w14:paraId="52632A94" w14:textId="4EA25B0B" w:rsidR="007B6670" w:rsidRDefault="007B6670" w:rsidP="0025418D">
      <w:pPr>
        <w:pStyle w:val="PhDLegendaFiguras"/>
        <w:rPr>
          <w:ins w:id="1202" w:author="Luis André Magalhães Barros" w:date="2022-06-14T20:10:00Z"/>
        </w:rPr>
      </w:pPr>
    </w:p>
    <w:p w14:paraId="458B9AF9" w14:textId="2F2562A7" w:rsidR="007B6670" w:rsidRDefault="007B6670" w:rsidP="0025418D">
      <w:pPr>
        <w:pStyle w:val="PhDLegendaFiguras"/>
      </w:pPr>
      <w:ins w:id="1203" w:author="Luis André Magalhães Barros" w:date="2022-06-14T20:10:00Z">
        <w:r w:rsidRPr="007B6670">
          <w:rPr>
            <w:highlight w:val="magenta"/>
            <w:rPrChange w:id="1204" w:author="Luis André Magalhães Barros" w:date="2022-06-14T20:10:00Z">
              <w:rPr/>
            </w:rPrChange>
          </w:rPr>
          <w:t>Conclusão final com comparação entre eles? Um gráfico de aranha ou algo do género? Ou tabela</w:t>
        </w:r>
        <w:r>
          <w:t>?</w:t>
        </w:r>
      </w:ins>
    </w:p>
    <w:p w14:paraId="76446748" w14:textId="77777777" w:rsidR="009F3A29" w:rsidRDefault="009F3A29" w:rsidP="009F3A29">
      <w:pPr>
        <w:pStyle w:val="PhDLegendaFiguras"/>
        <w:ind w:left="360"/>
        <w:jc w:val="left"/>
      </w:pPr>
    </w:p>
    <w:p w14:paraId="00FE32F0" w14:textId="77777777" w:rsidR="009F3A29" w:rsidRDefault="009F3A29" w:rsidP="009F3A29">
      <w:pPr>
        <w:pStyle w:val="PhDLegendaFiguras"/>
        <w:ind w:left="360"/>
        <w:jc w:val="left"/>
        <w:sectPr w:rsidR="009F3A29" w:rsidSect="00481AA9">
          <w:headerReference w:type="default" r:id="rId112"/>
          <w:headerReference w:type="first" r:id="rId113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F5ED394" w14:textId="37F87D37" w:rsidR="009F3A29" w:rsidRDefault="009F3A29" w:rsidP="00180B48">
      <w:pPr>
        <w:pStyle w:val="PhDCabealho1"/>
        <w:numPr>
          <w:ilvl w:val="0"/>
          <w:numId w:val="22"/>
        </w:numPr>
      </w:pPr>
      <w:r w:rsidRPr="00B66544">
        <w:lastRenderedPageBreak/>
        <w:br/>
      </w:r>
      <w:r w:rsidRPr="00B66544">
        <w:br/>
      </w:r>
      <w:bookmarkStart w:id="1205" w:name="_Ref100046220"/>
      <w:bookmarkStart w:id="1206" w:name="_Toc100498777"/>
      <w:bookmarkStart w:id="1207" w:name="_Toc105865328"/>
      <w:r>
        <w:t>Algoritmos MPPT</w:t>
      </w:r>
      <w:bookmarkEnd w:id="1205"/>
      <w:bookmarkEnd w:id="1206"/>
      <w:bookmarkEnd w:id="1207"/>
    </w:p>
    <w:p w14:paraId="192C9CBA" w14:textId="623565B7" w:rsidR="009F3A29" w:rsidRDefault="009F3A29" w:rsidP="009F3A29">
      <w:pPr>
        <w:pStyle w:val="PhDCorpo"/>
      </w:pPr>
      <w:r>
        <w:tab/>
        <w:t>Algoritmos MPPT são algoritmo</w:t>
      </w:r>
      <w:r w:rsidR="0031225B">
        <w:t>s</w:t>
      </w:r>
      <w:r>
        <w:t xml:space="preserve"> implementados nos </w:t>
      </w:r>
      <w:r w:rsidR="00032F6C">
        <w:t>conversores</w:t>
      </w:r>
      <w:r>
        <w:t xml:space="preserve"> dos painéis fotovoltaicos com o objetivo de manter o sistema a operar, aproximadamente, no ponto de máxima potência independentemente da variação da radiação solar, temperatura e carga. Existem três categorias de esquemas MPPT: malha aberta, malha fechada e métodos híbridos.</w:t>
      </w:r>
    </w:p>
    <w:p w14:paraId="5F855CCA" w14:textId="539428E8" w:rsidR="009F3A29" w:rsidRDefault="009F3A29" w:rsidP="009F3A29">
      <w:pPr>
        <w:pStyle w:val="PhDCorpo"/>
      </w:pPr>
      <w:r>
        <w:tab/>
        <w:t xml:space="preserve">De entre os métodos de controlo em malha aberta destacam-se os de ponto de operação fixa, os de </w:t>
      </w:r>
      <w:r w:rsidRPr="00F613DD">
        <w:rPr>
          <w:i/>
          <w:iCs/>
        </w:rPr>
        <w:t>Artificial Neural Networks</w:t>
      </w:r>
      <w:r>
        <w:rPr>
          <w:i/>
          <w:iCs/>
        </w:rPr>
        <w:t xml:space="preserve"> </w:t>
      </w:r>
      <w:r>
        <w:t xml:space="preserve">(ANN) e os métodos de lógica difusa (EF). O primeiro consiste em encontrar a tensão ou a corrente que entregam a potência máxima assumindo a razão entre a tensão ou a corrente no ponto de máxima potência e o circuito aberto ou o curto-circuito, respetivamente, é aproximadamente constante. A implementação deste método é simples e barata, mas a sua eficiência é relativamente baixa. O segundo consiste em fornecer aproximadores universais que permitem obter modelos não lineares. As características dos painéis fotovoltaicos são não lineares e variantes no tempo, o que implica que a rede neuronal </w:t>
      </w:r>
      <w:r w:rsidR="00511194">
        <w:t>seja</w:t>
      </w:r>
      <w:r>
        <w:t xml:space="preserve"> treinada até obter resultados precisos. O terceiro permite a operação com entradas </w:t>
      </w:r>
      <w:r w:rsidRPr="00A360E0">
        <w:t>imprecisas</w:t>
      </w:r>
      <w:r>
        <w:t xml:space="preserve">, não necessita de modelos matemáticos precisos, lida com não linearidades e converge rapidamente para o ponto de potência máxima. No entanto, o tempo despendido para o cálculo pode ser significativo </w:t>
      </w:r>
      <w:r>
        <w:fldChar w:fldCharType="begin" w:fldLock="1"/>
      </w:r>
      <w:r w:rsidR="00D84430">
        <w:instrText>MERGEFIELD .wWw..wWw.QIQQA_CLUSTER.oOo.f811457fa37f4ba58b60981ab144dfdc.oOo.m2017review.oOo.044768DE-3D58-4B64-9B21-478D76A61013.xXx.SEPARATE_AUTHOR_DATE.xXx..oOo.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[33]</w:t>
      </w:r>
      <w:r>
        <w:fldChar w:fldCharType="end"/>
      </w:r>
      <w:r>
        <w:t>.</w:t>
      </w:r>
    </w:p>
    <w:p w14:paraId="1A45ADB1" w14:textId="2F8EEBE2" w:rsidR="009F3A29" w:rsidRDefault="009F3A29" w:rsidP="009F3A29">
      <w:pPr>
        <w:pStyle w:val="PhDCorpo"/>
      </w:pPr>
      <w:r>
        <w:tab/>
        <w:t xml:space="preserve">Existem vários métodos de controlo em malha fechada. O mais utilizado é o algoritmo de Perturbação e Observação (P&amp;O), </w:t>
      </w:r>
      <w:r>
        <w:fldChar w:fldCharType="begin"/>
      </w:r>
      <w:r>
        <w:instrText xml:space="preserve"> REF _Ref99222784 \h </w:instrText>
      </w:r>
      <w:r>
        <w:fldChar w:fldCharType="separate"/>
      </w:r>
      <w:r w:rsidR="007B4FE1">
        <w:t xml:space="preserve">Figura </w:t>
      </w:r>
      <w:r w:rsidR="007B4FE1">
        <w:rPr>
          <w:noProof/>
        </w:rPr>
        <w:t>4</w:t>
      </w:r>
      <w:r w:rsidR="007B4FE1">
        <w:t>.</w:t>
      </w:r>
      <w:r w:rsidR="006C725E">
        <w:rPr>
          <w:noProof/>
        </w:rPr>
        <w:t>15</w:t>
      </w:r>
      <w:r>
        <w:fldChar w:fldCharType="end"/>
      </w:r>
      <w:r>
        <w:t>. Este algoritmo perturba a tensão de operação para atingir o ponto de máxima potência (MPP)</w:t>
      </w:r>
      <w:r w:rsidR="006064EA">
        <w:t>,</w:t>
      </w:r>
      <w:r>
        <w:t xml:space="preserve"> que </w:t>
      </w:r>
      <w:r w:rsidRPr="00EC2AC1">
        <w:t>corresponde ao ponto da curva da potência – tensão do painel</w:t>
      </w:r>
      <w:r w:rsidR="00EC2AC1" w:rsidRPr="00EC2AC1">
        <w:t>,</w:t>
      </w:r>
      <w:r w:rsidRPr="00EC2AC1">
        <w:t xml:space="preserve"> onde a derivada da potência em ordem à tensão é nula.</w:t>
      </w:r>
      <w:r>
        <w:t xml:space="preserve"> O método da condutância incremental, </w:t>
      </w:r>
      <w:r>
        <w:fldChar w:fldCharType="begin"/>
      </w:r>
      <w:r w:rsidRPr="00344331">
        <w:instrText xml:space="preserve"> REF _Ref99222826 \h </w:instrText>
      </w:r>
      <w:r>
        <w:fldChar w:fldCharType="separate"/>
      </w:r>
      <w:r w:rsidR="007B4FE1" w:rsidRPr="00344331">
        <w:t>Figura</w:t>
      </w:r>
      <w:r w:rsidR="00344331">
        <w:t> </w:t>
      </w:r>
      <w:r w:rsidR="007B4FE1" w:rsidRPr="00344331">
        <w:t>4</w:t>
      </w:r>
      <w:r w:rsidR="007B4FE1">
        <w:t>.</w:t>
      </w:r>
      <w:r w:rsidR="006C725E">
        <w:rPr>
          <w:noProof/>
        </w:rPr>
        <w:t>16</w:t>
      </w:r>
      <w:r>
        <w:fldChar w:fldCharType="end"/>
      </w:r>
      <w:r>
        <w:t xml:space="preserve">, compara a condutância incremental com a condutância instantânea do painel, aumentando ou diminuindo a tensão até que o MPP seja atingido. Estes dois algoritmos são os mais utilizados devido ao seu baixo custo e fácil implementação. O método da condutância incremental é mais complexo que o método de P&amp;O, o que pode levar a equipamentos eletrónicos mais dispendiosos. A grande vantagem da complexidade deste método prende-se com a qualidade dos resultados obtidos. Ao contrário do algoritmo P&amp;O, no método da condutância incremental a tensão permanece constante assim que se </w:t>
      </w:r>
      <w:r>
        <w:lastRenderedPageBreak/>
        <w:t xml:space="preserve">atinja o MPP, reage mais rapidamente a grandes variações da temperatura e radiação. No entanto, reage mais lentamente quando estas variações são menores </w:t>
      </w:r>
      <w:r>
        <w:fldChar w:fldCharType="begin" w:fldLock="1"/>
      </w:r>
      <w:r w:rsidR="00D84430">
        <w:instrText>MERGEFIELD .wWw..wWw.QIQQA_CLUSTER.oOo.17d528a9b7eb4379918bc48ca9a0c1a3.oOo.mppt malha fechada.oOo.044768DE-3D58-4B64-9B21-478D76A61013.xXx.SEPARATE_AUTHOR_DATE.xXx..oOo.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[34]</w:t>
      </w:r>
      <w:r>
        <w:rPr>
          <w:szCs w:val="24"/>
        </w:rPr>
        <w:fldChar w:fldCharType="end"/>
      </w:r>
      <w:r>
        <w:t>.</w:t>
      </w:r>
    </w:p>
    <w:p w14:paraId="7E251FE3" w14:textId="3AA945A5" w:rsidR="009F3A29" w:rsidRDefault="009F3A29" w:rsidP="009F3A29">
      <w:pPr>
        <w:pStyle w:val="PhDFigura"/>
      </w:pPr>
      <w:r w:rsidRPr="00964BFD">
        <w:rPr>
          <w:noProof/>
        </w:rPr>
        <w:t xml:space="preserve"> </w:t>
      </w:r>
      <w:commentRangeStart w:id="1208"/>
      <w:r w:rsidR="00017297">
        <w:rPr>
          <w:noProof/>
        </w:rPr>
        <w:drawing>
          <wp:inline distT="0" distB="0" distL="0" distR="0" wp14:anchorId="4A3F771C" wp14:editId="4FF57F96">
            <wp:extent cx="5753100" cy="6677025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67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208"/>
      <w:r w:rsidR="007B6670">
        <w:rPr>
          <w:rStyle w:val="Refdecomentrio"/>
          <w:rFonts w:ascii="NewsGotT" w:hAnsi="NewsGotT"/>
          <w:bCs w:val="0"/>
        </w:rPr>
        <w:commentReference w:id="1208"/>
      </w:r>
    </w:p>
    <w:p w14:paraId="71453755" w14:textId="6757BC37" w:rsidR="009F3A29" w:rsidRDefault="009F3A29" w:rsidP="009F3A29">
      <w:pPr>
        <w:pStyle w:val="PhDLegendaFiguras"/>
        <w:rPr>
          <w:noProof/>
        </w:rPr>
      </w:pPr>
      <w:bookmarkStart w:id="1209" w:name="_Ref99222784"/>
      <w:bookmarkStart w:id="1210" w:name="_Toc100498806"/>
      <w:bookmarkStart w:id="1211" w:name="_Toc105865375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06639">
        <w:t>.</w:t>
      </w:r>
      <w:r w:rsidR="002744F2">
        <w:fldChar w:fldCharType="begin"/>
      </w:r>
      <w:r w:rsidR="002744F2">
        <w:instrText xml:space="preserve"> SEQ Figura \* ARABIC \s 1 </w:instrText>
      </w:r>
      <w:r w:rsidR="002744F2">
        <w:fldChar w:fldCharType="end"/>
      </w:r>
      <w:bookmarkEnd w:id="1209"/>
      <w:r>
        <w:t xml:space="preserve"> – Algoritmo de Perturbação e Observação (P&amp;O).</w:t>
      </w:r>
      <w:bookmarkEnd w:id="1210"/>
      <w:bookmarkEnd w:id="1211"/>
    </w:p>
    <w:p w14:paraId="07689911" w14:textId="77777777" w:rsidR="009F3A29" w:rsidRDefault="009F3A29" w:rsidP="009F3A29">
      <w:pPr>
        <w:pStyle w:val="PhDCorpo"/>
        <w:rPr>
          <w:noProof/>
        </w:rPr>
      </w:pPr>
    </w:p>
    <w:p w14:paraId="52C4C4EA" w14:textId="77777777" w:rsidR="009F3A29" w:rsidRDefault="009F3A29" w:rsidP="009F3A29">
      <w:pPr>
        <w:pStyle w:val="PhDFigura"/>
      </w:pPr>
    </w:p>
    <w:p w14:paraId="61C3377F" w14:textId="0AE1A1C9" w:rsidR="009F3A29" w:rsidRDefault="00017297" w:rsidP="009F3A29">
      <w:pPr>
        <w:pStyle w:val="PhDFigura"/>
      </w:pPr>
      <w:r>
        <w:rPr>
          <w:noProof/>
        </w:rPr>
        <w:drawing>
          <wp:inline distT="0" distB="0" distL="0" distR="0" wp14:anchorId="1F3C059A" wp14:editId="10BA74B2">
            <wp:extent cx="5753100" cy="6029325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4F1F5" w14:textId="2BDC6791" w:rsidR="009F3A29" w:rsidRDefault="009F3A29" w:rsidP="009F3A29">
      <w:pPr>
        <w:pStyle w:val="PhDLegendaFiguras"/>
      </w:pPr>
      <w:bookmarkStart w:id="1212" w:name="_Ref99222826"/>
      <w:bookmarkStart w:id="1213" w:name="_Toc100498807"/>
      <w:bookmarkStart w:id="1214" w:name="_Toc105865376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06639">
        <w:t>.</w:t>
      </w:r>
      <w:r w:rsidR="002744F2">
        <w:fldChar w:fldCharType="begin"/>
      </w:r>
      <w:r w:rsidR="002744F2">
        <w:instrText xml:space="preserve"> SEQ Figura \* ARABIC \s 1 </w:instrText>
      </w:r>
      <w:r w:rsidR="002744F2">
        <w:fldChar w:fldCharType="end"/>
      </w:r>
      <w:bookmarkEnd w:id="1212"/>
      <w:r>
        <w:t xml:space="preserve"> - M</w:t>
      </w:r>
      <w:r w:rsidRPr="00000F41">
        <w:t>étodo da condutância incremental</w:t>
      </w:r>
      <w:bookmarkEnd w:id="1213"/>
      <w:bookmarkEnd w:id="1214"/>
    </w:p>
    <w:p w14:paraId="3FDF4705" w14:textId="1001F4AC" w:rsidR="00A47338" w:rsidDel="00566495" w:rsidRDefault="009F3A29" w:rsidP="009F3A29">
      <w:pPr>
        <w:pStyle w:val="PhDCorpo"/>
        <w:rPr>
          <w:del w:id="1215" w:author="Luis André Magalhães Barros" w:date="2022-06-15T08:58:00Z"/>
        </w:rPr>
      </w:pPr>
      <w:r>
        <w:tab/>
        <w:t>Existem outros algoritmos MPPT, como os métodos híbridos</w:t>
      </w:r>
      <w:r w:rsidR="00063508">
        <w:t>,</w:t>
      </w:r>
      <w:r>
        <w:t xml:space="preserve"> que conjugam os métodos de controlo em malha aberta e malha fechada, entre outros, que devido ao seu maior grau de complexidade não vão ser estudados no âmbito deste projeto</w:t>
      </w:r>
      <w:r w:rsidR="00063508">
        <w:t>.</w:t>
      </w:r>
    </w:p>
    <w:p w14:paraId="38973BC6" w14:textId="77777777" w:rsidR="009F3A29" w:rsidRDefault="009F3A29" w:rsidP="00566495">
      <w:pPr>
        <w:pStyle w:val="PhDCorpo"/>
        <w:pPrChange w:id="1216" w:author="Luis André Magalhães Barros" w:date="2022-06-15T08:58:00Z">
          <w:pPr>
            <w:pStyle w:val="Indiceinicial"/>
            <w:jc w:val="left"/>
            <w:outlineLvl w:val="0"/>
          </w:pPr>
        </w:pPrChange>
      </w:pPr>
    </w:p>
    <w:p w14:paraId="093A265E" w14:textId="1542A3EB" w:rsidR="009F3A29" w:rsidRDefault="009F3A29" w:rsidP="003225A7">
      <w:pPr>
        <w:pStyle w:val="Indiceinicial"/>
        <w:jc w:val="left"/>
        <w:outlineLvl w:val="0"/>
        <w:rPr>
          <w:rFonts w:ascii="NewsGotT" w:hAnsi="NewsGotT"/>
        </w:rPr>
        <w:sectPr w:rsidR="009F3A29" w:rsidSect="00481AA9">
          <w:headerReference w:type="default" r:id="rId115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4F5ABA80" w14:textId="7F8B69E4" w:rsidR="009F3A29" w:rsidRDefault="0025418D" w:rsidP="00180B48">
      <w:pPr>
        <w:pStyle w:val="PhDCabealho1"/>
        <w:numPr>
          <w:ilvl w:val="0"/>
          <w:numId w:val="22"/>
        </w:numPr>
      </w:pPr>
      <w:r w:rsidRPr="00B66544">
        <w:lastRenderedPageBreak/>
        <w:br/>
      </w:r>
      <w:r w:rsidR="009F3A29" w:rsidRPr="00B66544">
        <w:br/>
      </w:r>
      <w:bookmarkStart w:id="1217" w:name="_Toc100498778"/>
      <w:bookmarkStart w:id="1218" w:name="_Ref100869679"/>
      <w:bookmarkStart w:id="1219" w:name="_Toc105865329"/>
      <w:r w:rsidR="009F3A29">
        <w:t>Semicondutores de Potência</w:t>
      </w:r>
      <w:bookmarkEnd w:id="1217"/>
      <w:bookmarkEnd w:id="1218"/>
      <w:bookmarkEnd w:id="1219"/>
    </w:p>
    <w:p w14:paraId="75360AD8" w14:textId="1208912C" w:rsidR="009F3A29" w:rsidRDefault="005105C0" w:rsidP="009F3A29">
      <w:pPr>
        <w:pStyle w:val="PhDCorpo"/>
      </w:pPr>
      <w:r>
        <w:tab/>
      </w:r>
      <w:r w:rsidR="009F3A29">
        <w:t xml:space="preserve">A evolução dos dispositivos semicondutores de potência permitiu desenvolvimentos nos sistemas de eletrónica de potência para aplicações industriais, </w:t>
      </w:r>
      <w:proofErr w:type="spellStart"/>
      <w:r w:rsidR="009F3A29">
        <w:t>automotivas</w:t>
      </w:r>
      <w:proofErr w:type="spellEnd"/>
      <w:r w:rsidR="009F3A29">
        <w:t xml:space="preserve">, aeroespaciais, interação com as energias renováveis, entre outros. A procura de soluções para estas aplicações assenta nos semicondutores de potência controlados com eficiência e densidade de potência elevados, e de volume reduzido. </w:t>
      </w:r>
    </w:p>
    <w:p w14:paraId="354AF6B5" w14:textId="5E81DBA5" w:rsidR="009F3A29" w:rsidRDefault="009F3A29" w:rsidP="009F3A29">
      <w:pPr>
        <w:pStyle w:val="PhDCorpo"/>
      </w:pPr>
      <w:r>
        <w:tab/>
        <w:t xml:space="preserve">Durante anos, o mercado foi dominado por dispositivos baseados em silício (Si), ou seja, pelos Metal Oxide Semiconductor Field </w:t>
      </w:r>
      <w:proofErr w:type="spellStart"/>
      <w:r>
        <w:t>Effect</w:t>
      </w:r>
      <w:proofErr w:type="spellEnd"/>
      <w:r>
        <w:t xml:space="preserve"> </w:t>
      </w:r>
      <w:proofErr w:type="spellStart"/>
      <w:r>
        <w:t>Transistor</w:t>
      </w:r>
      <w:proofErr w:type="spellEnd"/>
      <w:r>
        <w:t xml:space="preserve"> (Si </w:t>
      </w:r>
      <w:proofErr w:type="spellStart"/>
      <w:r>
        <w:t>MOSFETs</w:t>
      </w:r>
      <w:proofErr w:type="spellEnd"/>
      <w:r>
        <w:t xml:space="preserve">) e </w:t>
      </w:r>
      <w:proofErr w:type="spellStart"/>
      <w:r>
        <w:t>Insulated</w:t>
      </w:r>
      <w:proofErr w:type="spellEnd"/>
      <w:r>
        <w:t xml:space="preserve">-Gate Bipolar </w:t>
      </w:r>
      <w:proofErr w:type="spellStart"/>
      <w:r>
        <w:t>Transistors</w:t>
      </w:r>
      <w:proofErr w:type="spellEnd"/>
      <w:r>
        <w:t xml:space="preserve"> (Si </w:t>
      </w:r>
      <w:proofErr w:type="spellStart"/>
      <w:r>
        <w:t>IGBTs</w:t>
      </w:r>
      <w:proofErr w:type="spellEnd"/>
      <w:r>
        <w:t xml:space="preserve">). A condução no MOSFET é feita por fluxo de eletrões, enquanto que no IGBT o fluxo de corrente é feito tanto por eletrões como por lacunas, o que resulta numa baixa queda de tensão em condução. Sendo assim, o IGBT pode ser projetado para tensões e correntes </w:t>
      </w:r>
      <w:r w:rsidRPr="00821829">
        <w:t>muito mais eleva</w:t>
      </w:r>
      <w:r w:rsidRPr="00DA49CC">
        <w:t>das, contendo dimensões semelhantes a um</w:t>
      </w:r>
      <w:r w:rsidRPr="00821829">
        <w:t xml:space="preserve"> MOSFET.</w:t>
      </w:r>
      <w:r>
        <w:t xml:space="preserve"> O uso do IGBT é recomendado para frequências mais baixas enquanto que o MOSFET pode ser indicado para </w:t>
      </w:r>
      <w:proofErr w:type="spellStart"/>
      <w:r w:rsidRPr="009F3FEB">
        <w:rPr>
          <w:i/>
        </w:rPr>
        <w:t>duty</w:t>
      </w:r>
      <w:proofErr w:type="spellEnd"/>
      <w:r w:rsidRPr="009F3FEB">
        <w:rPr>
          <w:i/>
        </w:rPr>
        <w:t xml:space="preserve"> </w:t>
      </w:r>
      <w:proofErr w:type="spellStart"/>
      <w:r w:rsidRPr="009F3FEB">
        <w:rPr>
          <w:i/>
        </w:rPr>
        <w:t>cycles</w:t>
      </w:r>
      <w:proofErr w:type="spellEnd"/>
      <w:r>
        <w:t xml:space="preserve"> elevados e aplicações de frequência superior a 200 KHz </w:t>
      </w:r>
      <w:r>
        <w:fldChar w:fldCharType="begin" w:fldLock="1"/>
      </w:r>
      <w:r w:rsidR="00D84430">
        <w:instrText>MERGEFIELD .wWw..wWw.QIQQA_CLUSTER.oOo.ad1ca991bdc240e781cb039b274f8b7e.oOo.mordi2018comparative.oOo.044768DE-3D58-4B64-9B21-478D76A61013.xXx.SEPARATE_AUTHOR_DATE.xXx..oOo.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[35]</w:t>
      </w:r>
      <w:r>
        <w:rPr>
          <w:szCs w:val="24"/>
        </w:rPr>
        <w:fldChar w:fldCharType="end"/>
      </w:r>
      <w:r>
        <w:fldChar w:fldCharType="begin" w:fldLock="1"/>
      </w:r>
      <w:r w:rsidR="00D84430">
        <w:instrText>MERGEFIELD .wWw..wWw.QIQQA_CLUSTER.oOo.b7d8aa2ed1b347cb856606d7eb6bce74.oOo.alam2019comparative.oOo.044768DE-3D58-4B64-9B21-478D76A61013.xXx.SEPARATE_AUTHOR_DATE.xXx..oOo.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[36]</w:t>
      </w:r>
      <w:r>
        <w:rPr>
          <w:szCs w:val="24"/>
        </w:rPr>
        <w:fldChar w:fldCharType="end"/>
      </w:r>
      <w:r>
        <w:t>.</w:t>
      </w:r>
    </w:p>
    <w:p w14:paraId="17E74982" w14:textId="39619D48" w:rsidR="009F3A29" w:rsidRDefault="009F3A29" w:rsidP="009F3A29">
      <w:pPr>
        <w:pStyle w:val="PhDCorpo"/>
      </w:pPr>
      <w:r>
        <w:tab/>
        <w:t xml:space="preserve">A era moderna deste tipo de dispositivos contém cada vez tecnologia mais complexa, pequena e de controlo mais preciso. Hoje em dia, os materiais como </w:t>
      </w:r>
      <w:proofErr w:type="spellStart"/>
      <w:r>
        <w:t>silicon</w:t>
      </w:r>
      <w:proofErr w:type="spellEnd"/>
      <w:r>
        <w:t xml:space="preserve"> </w:t>
      </w:r>
      <w:proofErr w:type="spellStart"/>
      <w:r>
        <w:t>carbide</w:t>
      </w:r>
      <w:proofErr w:type="spellEnd"/>
      <w:r>
        <w:t xml:space="preserve"> (</w:t>
      </w:r>
      <w:proofErr w:type="spellStart"/>
      <w:r>
        <w:t>SiC</w:t>
      </w:r>
      <w:proofErr w:type="spellEnd"/>
      <w:r>
        <w:t xml:space="preserve">) e </w:t>
      </w:r>
      <w:proofErr w:type="spellStart"/>
      <w:r>
        <w:t>gallium</w:t>
      </w:r>
      <w:proofErr w:type="spellEnd"/>
      <w:r>
        <w:t xml:space="preserve"> </w:t>
      </w:r>
      <w:proofErr w:type="spellStart"/>
      <w:r>
        <w:t>nitrite</w:t>
      </w:r>
      <w:proofErr w:type="spellEnd"/>
      <w:r>
        <w:t xml:space="preserve"> (</w:t>
      </w:r>
      <w:proofErr w:type="spellStart"/>
      <w:r>
        <w:t>GaN</w:t>
      </w:r>
      <w:proofErr w:type="spellEnd"/>
      <w:r>
        <w:t xml:space="preserve">) estão na linha da frente. Comparativamente com os </w:t>
      </w:r>
      <w:proofErr w:type="spellStart"/>
      <w:r>
        <w:t>MOSFETs</w:t>
      </w:r>
      <w:proofErr w:type="spellEnd"/>
      <w:r>
        <w:t xml:space="preserve"> e </w:t>
      </w:r>
      <w:proofErr w:type="spellStart"/>
      <w:r>
        <w:t>IGBTs</w:t>
      </w:r>
      <w:proofErr w:type="spellEnd"/>
      <w:r>
        <w:t xml:space="preserve">, os </w:t>
      </w:r>
      <w:proofErr w:type="spellStart"/>
      <w:r>
        <w:t>SiCs</w:t>
      </w:r>
      <w:proofErr w:type="spellEnd"/>
      <w:r>
        <w:t xml:space="preserve"> e </w:t>
      </w:r>
      <w:proofErr w:type="spellStart"/>
      <w:r>
        <w:t>GaNs</w:t>
      </w:r>
      <w:proofErr w:type="spellEnd"/>
      <w:r>
        <w:t xml:space="preserve"> são tecnologias de grande </w:t>
      </w:r>
      <w:proofErr w:type="spellStart"/>
      <w:r w:rsidRPr="003C449C">
        <w:rPr>
          <w:i/>
          <w:u w:val="single"/>
        </w:rPr>
        <w:t>bandgap</w:t>
      </w:r>
      <w:proofErr w:type="spellEnd"/>
      <w:r>
        <w:t xml:space="preserve">, mais rápidas e compactas, têm menos perdas e melhor condutividade, permitem temperaturas mais elevadas. Isto resulta em componentes passivos menores e densidades de potência mais elevadas. Os dispositivos </w:t>
      </w:r>
      <w:proofErr w:type="spellStart"/>
      <w:r>
        <w:t>SiC</w:t>
      </w:r>
      <w:proofErr w:type="spellEnd"/>
      <w:r>
        <w:t xml:space="preserve"> são mais utilizados com tensões acima de 1 kV e oferecem capacidade de condução de corrente elevadas, o que faz com que sejam uma boa opção para aplicações como inversores de tração automotivos e de locomotivas, produções solares de alta potência e grandes conversores de rede trifásicos. Por outro lado, os </w:t>
      </w:r>
      <w:proofErr w:type="spellStart"/>
      <w:r>
        <w:t>GaN</w:t>
      </w:r>
      <w:proofErr w:type="spellEnd"/>
      <w:r>
        <w:t xml:space="preserve"> são tipicamente dispositivos de 600 V e podem integrar conversores de densidade elevada, na faixa dos 10 kW e superior </w:t>
      </w:r>
      <w:r>
        <w:fldChar w:fldCharType="begin" w:fldLock="1"/>
      </w:r>
      <w:r w:rsidR="00D84430">
        <w:instrText>MERGEFIELD .wWw..wWw.QIQQA_CLUSTER.oOo.a07aac93e07d40ccb1f401e96004b3c8.oOo.Ti-Semiconductors.oOo.044768DE-3D58-4B64-9B21-478D76A61013.xXx.SEPARATE_AUTHOR_DATE.xXx..oOo. \* MERGEFORMAT</w:instrText>
      </w:r>
      <w:r>
        <w:fldChar w:fldCharType="separate"/>
      </w:r>
      <w:r w:rsidR="00D84430" w:rsidRPr="00D84430">
        <w:rPr>
          <w:szCs w:val="24"/>
        </w:rPr>
        <w:t>[37]</w:t>
      </w:r>
      <w:r>
        <w:rPr>
          <w:szCs w:val="24"/>
        </w:rPr>
        <w:fldChar w:fldCharType="end"/>
      </w:r>
      <w:r>
        <w:t xml:space="preserve">. As aplicações </w:t>
      </w:r>
      <w:proofErr w:type="spellStart"/>
      <w:r>
        <w:t>GaN</w:t>
      </w:r>
      <w:proofErr w:type="spellEnd"/>
      <w:r>
        <w:t xml:space="preserve"> incluem servidores, telecomunicações, fontes de alimentação industriais, conversores de rede, carregadores de veículos elétricos e conversores CC-CC.</w:t>
      </w:r>
    </w:p>
    <w:p w14:paraId="1EFBCC35" w14:textId="0E97B884" w:rsidR="009F3A29" w:rsidRDefault="009F3A29" w:rsidP="009F3A29">
      <w:pPr>
        <w:pStyle w:val="PhDCorpo"/>
      </w:pPr>
      <w:r>
        <w:lastRenderedPageBreak/>
        <w:tab/>
        <w:t xml:space="preserve">Em suma, pela </w:t>
      </w:r>
      <w:r w:rsidR="00CB62A1">
        <w:rPr>
          <w:highlight w:val="yellow"/>
        </w:rPr>
        <w:fldChar w:fldCharType="begin"/>
      </w:r>
      <w:r w:rsidR="00CB62A1">
        <w:instrText xml:space="preserve"> REF _Ref100342974 \h </w:instrText>
      </w:r>
      <w:r w:rsidR="00CB62A1">
        <w:rPr>
          <w:highlight w:val="yellow"/>
        </w:rPr>
      </w:r>
      <w:r w:rsidR="00CB62A1">
        <w:rPr>
          <w:highlight w:val="yellow"/>
        </w:rPr>
        <w:fldChar w:fldCharType="separate"/>
      </w:r>
      <w:r w:rsidR="007B4FE1">
        <w:t xml:space="preserve">Tabela </w:t>
      </w:r>
      <w:r w:rsidR="007B4FE1">
        <w:rPr>
          <w:noProof/>
        </w:rPr>
        <w:t>4</w:t>
      </w:r>
      <w:r w:rsidR="007B4FE1">
        <w:t>.</w:t>
      </w:r>
      <w:r w:rsidR="007B4FE1">
        <w:rPr>
          <w:noProof/>
        </w:rPr>
        <w:t>2</w:t>
      </w:r>
      <w:r w:rsidR="00CB62A1">
        <w:rPr>
          <w:highlight w:val="yellow"/>
        </w:rPr>
        <w:fldChar w:fldCharType="end"/>
      </w:r>
      <w:r w:rsidR="00CB62A1">
        <w:t xml:space="preserve"> </w:t>
      </w:r>
      <w:r w:rsidR="00B477EE">
        <w:t xml:space="preserve">e </w:t>
      </w:r>
      <w:r w:rsidR="00B477EE">
        <w:rPr>
          <w:highlight w:val="yellow"/>
        </w:rPr>
        <w:fldChar w:fldCharType="begin"/>
      </w:r>
      <w:r w:rsidR="00B477EE">
        <w:instrText xml:space="preserve"> REF _Ref100671246 \h </w:instrText>
      </w:r>
      <w:r w:rsidR="00B477EE">
        <w:rPr>
          <w:highlight w:val="yellow"/>
        </w:rPr>
      </w:r>
      <w:r w:rsidR="00B477EE">
        <w:rPr>
          <w:highlight w:val="yellow"/>
        </w:rPr>
        <w:fldChar w:fldCharType="separate"/>
      </w:r>
      <w:r w:rsidR="007B4FE1">
        <w:t xml:space="preserve">Figura </w:t>
      </w:r>
      <w:r w:rsidR="007B4FE1">
        <w:rPr>
          <w:noProof/>
        </w:rPr>
        <w:t>4</w:t>
      </w:r>
      <w:r w:rsidR="007B4FE1">
        <w:t>.</w:t>
      </w:r>
      <w:r w:rsidR="006C725E">
        <w:rPr>
          <w:noProof/>
        </w:rPr>
        <w:t>17</w:t>
      </w:r>
      <w:r w:rsidR="00B477EE">
        <w:rPr>
          <w:highlight w:val="yellow"/>
        </w:rPr>
        <w:fldChar w:fldCharType="end"/>
      </w:r>
      <w:r>
        <w:t xml:space="preserve"> é possível concluir que o semicondutor que apresenta maior eficiência, maior densidade de potência e que permite operar a maior frequência é o </w:t>
      </w:r>
      <w:proofErr w:type="spellStart"/>
      <w:r>
        <w:t>GaN</w:t>
      </w:r>
      <w:proofErr w:type="spellEnd"/>
      <w:r w:rsidR="00B477EE">
        <w:t xml:space="preserve"> </w:t>
      </w:r>
      <w:r w:rsidR="00B477EE">
        <w:fldChar w:fldCharType="begin" w:fldLock="1"/>
      </w:r>
      <w:r w:rsidR="00D84430">
        <w:instrText>MERGEFIELD .wWw..wWw.QIQQA_CLUSTER.oOo.2783729b80e44618bd9f91d14ecbcc5a.oOo.Ti-Semiconductors.oOo.044768DE-3D58-4B64-9B21-478D76A61013.xXx.SEPARATE_AUTHOR_DATE.xXx..oOo. \* MERGEFORMAT</w:instrText>
      </w:r>
      <w:r w:rsidR="00B477EE">
        <w:fldChar w:fldCharType="separate"/>
      </w:r>
      <w:r w:rsidR="00D84430" w:rsidRPr="00D84430">
        <w:rPr>
          <w:szCs w:val="24"/>
        </w:rPr>
        <w:t>[37]</w:t>
      </w:r>
      <w:r w:rsidR="00B477EE">
        <w:rPr>
          <w:szCs w:val="24"/>
        </w:rPr>
        <w:fldChar w:fldCharType="end"/>
      </w:r>
      <w:r w:rsidR="00B477EE">
        <w:t xml:space="preserve"> </w:t>
      </w:r>
      <w:r w:rsidR="00B477EE">
        <w:fldChar w:fldCharType="begin" w:fldLock="1"/>
      </w:r>
      <w:r w:rsidR="00D84430">
        <w:instrText>MERGEFIELD .wWw..wWw.QIQQA_CLUSTER.oOo.3724982454124cdb9654ad1e9523908a.oOo.rajendran2021hard.oOo.044768DE-3D58-4B64-9B21-478D76A61013.xXx.SEPARATE_AUTHOR_DATE.xXx..oOo. \* MERGEFORMAT</w:instrText>
      </w:r>
      <w:r w:rsidR="00B477EE">
        <w:fldChar w:fldCharType="separate"/>
      </w:r>
      <w:r w:rsidR="00D84430" w:rsidRPr="00D84430">
        <w:rPr>
          <w:szCs w:val="24"/>
        </w:rPr>
        <w:t>[38]</w:t>
      </w:r>
      <w:r w:rsidR="00B477EE">
        <w:rPr>
          <w:szCs w:val="24"/>
        </w:rPr>
        <w:fldChar w:fldCharType="end"/>
      </w:r>
      <w:r>
        <w:t xml:space="preserve">. Quanto à potência de operação, o IGBT admite uma potência superior comparativamente com os demais.  Apesar de o </w:t>
      </w:r>
      <w:proofErr w:type="spellStart"/>
      <w:r>
        <w:t>GaN</w:t>
      </w:r>
      <w:proofErr w:type="spellEnd"/>
      <w:r>
        <w:t xml:space="preserve"> apresentar mais vantagens, no mercado é o que apresenta o preço mais elevado.</w:t>
      </w:r>
    </w:p>
    <w:p w14:paraId="3CD5C7C6" w14:textId="3673E5DF" w:rsidR="009F3A29" w:rsidRDefault="009F3A29" w:rsidP="009F3A29">
      <w:pPr>
        <w:pStyle w:val="PhDLegendaTabela"/>
      </w:pPr>
      <w:bookmarkStart w:id="1220" w:name="_Ref100342974"/>
      <w:bookmarkStart w:id="1221" w:name="_Ref99191849"/>
      <w:bookmarkStart w:id="1222" w:name="_Toc100498812"/>
      <w:bookmarkStart w:id="1223" w:name="_Toc105865389"/>
      <w:r>
        <w:t xml:space="preserve">Tabela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800B9">
        <w:t>.</w:t>
      </w:r>
      <w:r w:rsidR="00C94EE9">
        <w:fldChar w:fldCharType="begin"/>
      </w:r>
      <w:r w:rsidR="00C94EE9">
        <w:instrText xml:space="preserve"> SEQ Tabela \* ARABIC \s 1 </w:instrText>
      </w:r>
      <w:r w:rsidR="00C94EE9">
        <w:fldChar w:fldCharType="separate"/>
      </w:r>
      <w:r w:rsidR="007B4FE1">
        <w:rPr>
          <w:noProof/>
        </w:rPr>
        <w:t>2</w:t>
      </w:r>
      <w:r w:rsidR="00C94EE9">
        <w:rPr>
          <w:noProof/>
        </w:rPr>
        <w:fldChar w:fldCharType="end"/>
      </w:r>
      <w:bookmarkEnd w:id="1220"/>
      <w:r>
        <w:t xml:space="preserve"> - Comparação dos dispositivos </w:t>
      </w:r>
      <w:proofErr w:type="spellStart"/>
      <w:r>
        <w:t>IGBTs</w:t>
      </w:r>
      <w:proofErr w:type="spellEnd"/>
      <w:r>
        <w:t xml:space="preserve">, </w:t>
      </w:r>
      <w:proofErr w:type="spellStart"/>
      <w:r>
        <w:t>SiC</w:t>
      </w:r>
      <w:proofErr w:type="spellEnd"/>
      <w:r>
        <w:t xml:space="preserve"> e </w:t>
      </w:r>
      <w:proofErr w:type="spellStart"/>
      <w:r>
        <w:t>GaN</w:t>
      </w:r>
      <w:proofErr w:type="spellEnd"/>
      <w:r>
        <w:t xml:space="preserve"> para os conversores multinível.</w:t>
      </w:r>
      <w:bookmarkEnd w:id="1221"/>
      <w:bookmarkEnd w:id="1222"/>
      <w:bookmarkEnd w:id="1223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3311"/>
        <w:gridCol w:w="1297"/>
        <w:gridCol w:w="1297"/>
        <w:gridCol w:w="1292"/>
      </w:tblGrid>
      <w:tr w:rsidR="009F3A29" w:rsidRPr="006D3638" w14:paraId="26B5B139" w14:textId="77777777" w:rsidTr="009E354D">
        <w:trPr>
          <w:jc w:val="center"/>
        </w:trPr>
        <w:tc>
          <w:tcPr>
            <w:tcW w:w="3311" w:type="dxa"/>
            <w:shd w:val="clear" w:color="auto" w:fill="D0CECE" w:themeFill="background2" w:themeFillShade="E6"/>
          </w:tcPr>
          <w:p w14:paraId="705DCB72" w14:textId="77777777" w:rsidR="009F3A29" w:rsidRPr="006D3638" w:rsidRDefault="009F3A29" w:rsidP="009E354D">
            <w:pPr>
              <w:spacing w:after="160" w:line="259" w:lineRule="auto"/>
              <w:rPr>
                <w:rFonts w:ascii="NewsGotT" w:hAnsi="NewsGotT"/>
                <w:b/>
                <w:lang w:val="pt-PT"/>
              </w:rPr>
            </w:pPr>
            <w:r w:rsidRPr="006D3638">
              <w:rPr>
                <w:rFonts w:ascii="NewsGotT" w:hAnsi="NewsGotT"/>
                <w:b/>
                <w:lang w:val="pt-PT"/>
              </w:rPr>
              <w:t xml:space="preserve">Condições de operação </w:t>
            </w:r>
            <w:proofErr w:type="spellStart"/>
            <w:r w:rsidRPr="006D3638">
              <w:rPr>
                <w:rFonts w:ascii="NewsGotT" w:hAnsi="NewsGotT"/>
                <w:b/>
                <w:lang w:val="pt-PT"/>
              </w:rPr>
              <w:t>tipicas</w:t>
            </w:r>
            <w:proofErr w:type="spellEnd"/>
          </w:p>
        </w:tc>
        <w:tc>
          <w:tcPr>
            <w:tcW w:w="1297" w:type="dxa"/>
            <w:shd w:val="clear" w:color="auto" w:fill="D0CECE" w:themeFill="background2" w:themeFillShade="E6"/>
          </w:tcPr>
          <w:p w14:paraId="5952D06B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b/>
                <w:lang w:val="pt-PT"/>
              </w:rPr>
            </w:pPr>
            <w:r w:rsidRPr="006D3638">
              <w:rPr>
                <w:rFonts w:ascii="NewsGotT" w:hAnsi="NewsGotT"/>
                <w:b/>
                <w:lang w:val="pt-PT"/>
              </w:rPr>
              <w:t>SI</w:t>
            </w:r>
            <w:r>
              <w:rPr>
                <w:rFonts w:ascii="NewsGotT" w:hAnsi="NewsGotT"/>
                <w:b/>
                <w:bCs/>
                <w:noProof/>
                <w:lang w:val="pt-PT"/>
              </w:rPr>
              <w:t xml:space="preserve"> </w:t>
            </w:r>
            <w:r w:rsidRPr="006D3638">
              <w:rPr>
                <w:rFonts w:ascii="NewsGotT" w:hAnsi="NewsGotT"/>
                <w:b/>
                <w:bCs/>
                <w:noProof/>
                <w:lang w:val="pt-PT"/>
              </w:rPr>
              <w:t>-</w:t>
            </w:r>
            <w:r>
              <w:rPr>
                <w:rFonts w:ascii="NewsGotT" w:hAnsi="NewsGotT"/>
                <w:b/>
                <w:bCs/>
                <w:noProof/>
                <w:lang w:val="pt-PT"/>
              </w:rPr>
              <w:t xml:space="preserve"> </w:t>
            </w:r>
            <w:r w:rsidRPr="006D3638">
              <w:rPr>
                <w:rFonts w:ascii="NewsGotT" w:hAnsi="NewsGotT"/>
                <w:b/>
                <w:lang w:val="pt-PT"/>
              </w:rPr>
              <w:t>IGBT</w:t>
            </w:r>
          </w:p>
        </w:tc>
        <w:tc>
          <w:tcPr>
            <w:tcW w:w="1297" w:type="dxa"/>
            <w:shd w:val="clear" w:color="auto" w:fill="D0CECE" w:themeFill="background2" w:themeFillShade="E6"/>
          </w:tcPr>
          <w:p w14:paraId="59128A63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b/>
                <w:lang w:val="pt-PT"/>
              </w:rPr>
            </w:pPr>
            <w:proofErr w:type="spellStart"/>
            <w:r w:rsidRPr="006D3638">
              <w:rPr>
                <w:rFonts w:ascii="NewsGotT" w:hAnsi="NewsGotT"/>
                <w:b/>
                <w:lang w:val="pt-PT"/>
              </w:rPr>
              <w:t>SiC</w:t>
            </w:r>
            <w:proofErr w:type="spellEnd"/>
          </w:p>
        </w:tc>
        <w:tc>
          <w:tcPr>
            <w:tcW w:w="1292" w:type="dxa"/>
            <w:shd w:val="clear" w:color="auto" w:fill="D0CECE" w:themeFill="background2" w:themeFillShade="E6"/>
          </w:tcPr>
          <w:p w14:paraId="3753D8EC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b/>
                <w:lang w:val="pt-PT"/>
              </w:rPr>
            </w:pPr>
            <w:proofErr w:type="spellStart"/>
            <w:r w:rsidRPr="006D3638">
              <w:rPr>
                <w:rFonts w:ascii="NewsGotT" w:hAnsi="NewsGotT"/>
                <w:b/>
                <w:lang w:val="pt-PT"/>
              </w:rPr>
              <w:t>GaN</w:t>
            </w:r>
            <w:proofErr w:type="spellEnd"/>
          </w:p>
        </w:tc>
      </w:tr>
      <w:tr w:rsidR="009F3A29" w:rsidRPr="006D3638" w14:paraId="0233341D" w14:textId="77777777" w:rsidTr="009E354D">
        <w:trPr>
          <w:jc w:val="center"/>
        </w:trPr>
        <w:tc>
          <w:tcPr>
            <w:tcW w:w="3311" w:type="dxa"/>
            <w:shd w:val="clear" w:color="auto" w:fill="D0CECE" w:themeFill="background2" w:themeFillShade="E6"/>
          </w:tcPr>
          <w:p w14:paraId="235CA93B" w14:textId="77777777" w:rsidR="009F3A29" w:rsidRPr="006D3638" w:rsidRDefault="009F3A29" w:rsidP="009E354D">
            <w:pPr>
              <w:spacing w:after="160" w:line="259" w:lineRule="auto"/>
              <w:rPr>
                <w:rFonts w:ascii="NewsGotT" w:hAnsi="NewsGotT"/>
                <w:lang w:val="pt-PT"/>
              </w:rPr>
            </w:pPr>
            <w:r w:rsidRPr="5A2F0578">
              <w:rPr>
                <w:rFonts w:ascii="NewsGotT" w:hAnsi="NewsGotT"/>
                <w:lang w:val="pt-PT"/>
              </w:rPr>
              <w:t>Frequência</w:t>
            </w:r>
            <w:r w:rsidRPr="006D3638">
              <w:rPr>
                <w:rFonts w:ascii="NewsGotT" w:hAnsi="NewsGotT"/>
                <w:lang w:val="pt-PT"/>
              </w:rPr>
              <w:t xml:space="preserve"> (kHz)</w:t>
            </w:r>
          </w:p>
        </w:tc>
        <w:tc>
          <w:tcPr>
            <w:tcW w:w="1297" w:type="dxa"/>
          </w:tcPr>
          <w:p w14:paraId="34D507E3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20</w:t>
            </w:r>
          </w:p>
        </w:tc>
        <w:tc>
          <w:tcPr>
            <w:tcW w:w="1297" w:type="dxa"/>
          </w:tcPr>
          <w:p w14:paraId="6B9C65EE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100</w:t>
            </w:r>
          </w:p>
        </w:tc>
        <w:tc>
          <w:tcPr>
            <w:tcW w:w="1292" w:type="dxa"/>
          </w:tcPr>
          <w:p w14:paraId="69FF4CD3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140</w:t>
            </w:r>
          </w:p>
        </w:tc>
      </w:tr>
      <w:tr w:rsidR="009F3A29" w:rsidRPr="006D3638" w14:paraId="63BCFFCC" w14:textId="77777777" w:rsidTr="009E354D">
        <w:trPr>
          <w:jc w:val="center"/>
        </w:trPr>
        <w:tc>
          <w:tcPr>
            <w:tcW w:w="3311" w:type="dxa"/>
            <w:shd w:val="clear" w:color="auto" w:fill="D0CECE" w:themeFill="background2" w:themeFillShade="E6"/>
          </w:tcPr>
          <w:p w14:paraId="016300E0" w14:textId="77777777" w:rsidR="009F3A29" w:rsidRPr="006D3638" w:rsidRDefault="009F3A29" w:rsidP="009E354D">
            <w:pPr>
              <w:spacing w:after="160" w:line="259" w:lineRule="auto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Densidade de potência (</w:t>
            </w:r>
            <w:r>
              <w:rPr>
                <w:rFonts w:ascii="NewsGotT" w:hAnsi="NewsGotT"/>
                <w:noProof/>
                <w:lang w:val="pt-PT"/>
              </w:rPr>
              <w:t>W/</w:t>
            </w:r>
            <m:oMath>
              <m:r>
                <w:rPr>
                  <w:rFonts w:ascii="Cambria Math" w:hAnsi="Cambria Math"/>
                  <w:noProof/>
                  <w:lang w:val="pt-PT"/>
                </w:rPr>
                <m:t>i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noProof/>
                      <w:lang w:val="pt-PT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val="pt-PT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noProof/>
                      <w:lang w:val="pt-PT"/>
                    </w:rPr>
                  </m:ctrlPr>
                </m:e>
                <m:sup>
                  <m:r>
                    <w:rPr>
                      <w:rFonts w:ascii="Cambria Math" w:eastAsia="Times New Roman" w:hAnsi="Cambria Math"/>
                      <w:noProof/>
                      <w:lang w:val="pt-PT"/>
                    </w:rPr>
                    <m:t>3</m:t>
                  </m:r>
                </m:sup>
              </m:sSup>
            </m:oMath>
            <w:r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297" w:type="dxa"/>
          </w:tcPr>
          <w:p w14:paraId="4E2537AA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73</w:t>
            </w:r>
          </w:p>
        </w:tc>
        <w:tc>
          <w:tcPr>
            <w:tcW w:w="1297" w:type="dxa"/>
          </w:tcPr>
          <w:p w14:paraId="04D55EA1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170</w:t>
            </w:r>
          </w:p>
        </w:tc>
        <w:tc>
          <w:tcPr>
            <w:tcW w:w="1292" w:type="dxa"/>
          </w:tcPr>
          <w:p w14:paraId="089C001D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211</w:t>
            </w:r>
          </w:p>
        </w:tc>
      </w:tr>
      <w:tr w:rsidR="009F3A29" w:rsidRPr="006D3638" w14:paraId="5C1FAE08" w14:textId="77777777" w:rsidTr="009E354D">
        <w:trPr>
          <w:jc w:val="center"/>
        </w:trPr>
        <w:tc>
          <w:tcPr>
            <w:tcW w:w="3311" w:type="dxa"/>
            <w:shd w:val="clear" w:color="auto" w:fill="D0CECE" w:themeFill="background2" w:themeFillShade="E6"/>
          </w:tcPr>
          <w:p w14:paraId="64AE15D7" w14:textId="77777777" w:rsidR="009F3A29" w:rsidRPr="006D3638" w:rsidRDefault="009F3A29" w:rsidP="009E354D">
            <w:pPr>
              <w:spacing w:after="160" w:line="259" w:lineRule="auto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Eficiência (%)</w:t>
            </w:r>
          </w:p>
        </w:tc>
        <w:tc>
          <w:tcPr>
            <w:tcW w:w="1297" w:type="dxa"/>
          </w:tcPr>
          <w:p w14:paraId="0588C60E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98.3</w:t>
            </w:r>
          </w:p>
        </w:tc>
        <w:tc>
          <w:tcPr>
            <w:tcW w:w="1297" w:type="dxa"/>
          </w:tcPr>
          <w:p w14:paraId="6B22BE9B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98.9</w:t>
            </w:r>
          </w:p>
        </w:tc>
        <w:tc>
          <w:tcPr>
            <w:tcW w:w="1292" w:type="dxa"/>
          </w:tcPr>
          <w:p w14:paraId="2EF73101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99.2</w:t>
            </w:r>
          </w:p>
        </w:tc>
      </w:tr>
    </w:tbl>
    <w:p w14:paraId="46644B5D" w14:textId="77777777" w:rsidR="009F3A29" w:rsidRDefault="009F3A29" w:rsidP="009F3A29">
      <w:pPr>
        <w:pStyle w:val="PhDCorpo"/>
      </w:pPr>
    </w:p>
    <w:p w14:paraId="10ABFC30" w14:textId="77777777" w:rsidR="009F3A29" w:rsidRDefault="009F3A29" w:rsidP="009F3A29">
      <w:pPr>
        <w:pStyle w:val="PhDFigura"/>
      </w:pPr>
      <w:r w:rsidRPr="009F3A29">
        <w:rPr>
          <w:noProof/>
        </w:rPr>
        <w:drawing>
          <wp:inline distT="0" distB="0" distL="0" distR="0" wp14:anchorId="7CFCC8A5" wp14:editId="08AA6512">
            <wp:extent cx="4184860" cy="26143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574" cy="262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30A09" w14:textId="417DFA7F" w:rsidR="009F3A29" w:rsidRDefault="009F3A29" w:rsidP="009F3A29">
      <w:pPr>
        <w:pStyle w:val="PhDLegendaFiguras"/>
      </w:pPr>
      <w:bookmarkStart w:id="1224" w:name="_Ref100671246"/>
      <w:bookmarkStart w:id="1225" w:name="_Toc105865377"/>
      <w:bookmarkStart w:id="1226" w:name="_Toc100498808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06639">
        <w:t>.</w:t>
      </w:r>
      <w:r w:rsidR="002744F2">
        <w:fldChar w:fldCharType="begin"/>
      </w:r>
      <w:r w:rsidR="002744F2">
        <w:instrText xml:space="preserve"> SEQ Figura \* ARABIC \s 1 </w:instrText>
      </w:r>
      <w:r w:rsidR="002744F2">
        <w:fldChar w:fldCharType="end"/>
      </w:r>
      <w:bookmarkEnd w:id="1224"/>
      <w:r>
        <w:t xml:space="preserve"> - </w:t>
      </w:r>
      <w:r w:rsidRPr="00664BF4">
        <w:t>Mapeamento dos semicondutores de potência</w:t>
      </w:r>
      <w:r w:rsidR="00CD7C5B">
        <w:t>.</w:t>
      </w:r>
      <w:bookmarkEnd w:id="1225"/>
    </w:p>
    <w:p w14:paraId="23DB424F" w14:textId="77777777" w:rsidR="002C3942" w:rsidRDefault="002C3942" w:rsidP="009F3A29">
      <w:pPr>
        <w:pStyle w:val="PhDLegendaFiguras"/>
      </w:pPr>
    </w:p>
    <w:p w14:paraId="647BE2A7" w14:textId="77777777" w:rsidR="002C3942" w:rsidRDefault="002C3942" w:rsidP="002C3942">
      <w:pPr>
        <w:pStyle w:val="PhDCorpo"/>
      </w:pPr>
    </w:p>
    <w:p w14:paraId="1935A4C0" w14:textId="39FE1BC3" w:rsidR="002C3942" w:rsidRDefault="002C3942" w:rsidP="002C3942">
      <w:pPr>
        <w:pStyle w:val="PhDCorpo"/>
        <w:sectPr w:rsidR="002C3942" w:rsidSect="00481AA9">
          <w:headerReference w:type="first" r:id="rId117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566145DB" w14:textId="1A4B9BF5" w:rsidR="002C3942" w:rsidRDefault="002C3942" w:rsidP="002C3942">
      <w:pPr>
        <w:pStyle w:val="PhDCabealho1"/>
        <w:numPr>
          <w:ilvl w:val="0"/>
          <w:numId w:val="22"/>
        </w:numPr>
      </w:pPr>
      <w:r w:rsidRPr="00B66544">
        <w:lastRenderedPageBreak/>
        <w:br/>
      </w:r>
      <w:r w:rsidRPr="00B66544">
        <w:br/>
      </w:r>
      <w:bookmarkStart w:id="1227" w:name="_Ref105835809"/>
      <w:bookmarkStart w:id="1228" w:name="_Toc105865330"/>
      <w:r w:rsidR="0085436C">
        <w:t>Aquisição</w:t>
      </w:r>
      <w:r w:rsidR="006B5DD7">
        <w:t xml:space="preserve"> e C</w:t>
      </w:r>
      <w:r w:rsidR="004C4E60">
        <w:t>ondicionamento de Sinal</w:t>
      </w:r>
      <w:bookmarkEnd w:id="1227"/>
      <w:bookmarkEnd w:id="1228"/>
    </w:p>
    <w:p w14:paraId="7D96B1F3" w14:textId="44A9EAFF" w:rsidR="002C3942" w:rsidRDefault="006B5DD7" w:rsidP="006B5DD7">
      <w:pPr>
        <w:pStyle w:val="PhDCorpo"/>
      </w:pPr>
      <w:r>
        <w:tab/>
      </w:r>
      <w:r w:rsidR="00B80574" w:rsidRPr="00B80574">
        <w:t xml:space="preserve">Para </w:t>
      </w:r>
      <w:r w:rsidR="00B80574">
        <w:t xml:space="preserve">aquisição </w:t>
      </w:r>
      <w:r w:rsidR="00E40D4C">
        <w:t xml:space="preserve">e condicionamento de sinal </w:t>
      </w:r>
      <w:r w:rsidR="00B80574" w:rsidRPr="00B80574">
        <w:t xml:space="preserve">são utilizadas placas </w:t>
      </w:r>
      <w:r w:rsidR="00981633">
        <w:t>de</w:t>
      </w:r>
      <w:r w:rsidR="00B80574" w:rsidRPr="00B80574">
        <w:t xml:space="preserve"> sensor de tensão, </w:t>
      </w:r>
      <w:r w:rsidR="00981633" w:rsidRPr="00B80574">
        <w:t>placa</w:t>
      </w:r>
      <w:r w:rsidR="00981633">
        <w:t>s</w:t>
      </w:r>
      <w:r w:rsidR="00B80574" w:rsidRPr="00B80574">
        <w:t xml:space="preserve"> do sensor de corrente</w:t>
      </w:r>
      <w:r w:rsidR="00E40D4C">
        <w:t xml:space="preserve"> e </w:t>
      </w:r>
      <w:r w:rsidR="00981633">
        <w:t>caixas</w:t>
      </w:r>
      <w:r w:rsidR="00B80574" w:rsidRPr="00B80574">
        <w:t xml:space="preserve"> de aquisição e condicionamento de sinal desenvolvidas pelo GEPE</w:t>
      </w:r>
      <w:r w:rsidR="00981633">
        <w:t>.</w:t>
      </w:r>
    </w:p>
    <w:p w14:paraId="4A35A850" w14:textId="27D2DF9F" w:rsidR="006C14AC" w:rsidRDefault="00A30A37" w:rsidP="006B5DD7">
      <w:pPr>
        <w:pStyle w:val="PhDCorpo"/>
        <w:rPr>
          <w:sz w:val="23"/>
          <w:szCs w:val="23"/>
        </w:rPr>
      </w:pPr>
      <w:r>
        <w:tab/>
      </w:r>
      <w:r>
        <w:rPr>
          <w:sz w:val="23"/>
          <w:szCs w:val="23"/>
        </w:rPr>
        <w:t xml:space="preserve">A placa do sensor de tensão permite a medição dos valores de tensão de forma isolada. </w:t>
      </w:r>
      <w:r w:rsidR="00BF2A89">
        <w:rPr>
          <w:sz w:val="23"/>
          <w:szCs w:val="23"/>
        </w:rPr>
        <w:t xml:space="preserve">Esta placa é composta por um sensor de </w:t>
      </w:r>
      <w:r w:rsidR="00C67D38">
        <w:rPr>
          <w:sz w:val="23"/>
          <w:szCs w:val="23"/>
        </w:rPr>
        <w:t>efeito de HALL</w:t>
      </w:r>
      <w:r w:rsidR="006E5997">
        <w:rPr>
          <w:sz w:val="23"/>
          <w:szCs w:val="23"/>
        </w:rPr>
        <w:t xml:space="preserve">, </w:t>
      </w:r>
      <w:r w:rsidR="006E5997" w:rsidRPr="006E5997">
        <w:rPr>
          <w:sz w:val="23"/>
          <w:szCs w:val="23"/>
        </w:rPr>
        <w:t>CYHVS5-25</w:t>
      </w:r>
      <w:r w:rsidR="00213B89">
        <w:rPr>
          <w:sz w:val="23"/>
          <w:szCs w:val="23"/>
        </w:rPr>
        <w:t xml:space="preserve"> </w:t>
      </w:r>
      <w:r w:rsidR="00FE27A1">
        <w:rPr>
          <w:sz w:val="23"/>
          <w:szCs w:val="23"/>
          <w:highlight w:val="yellow"/>
        </w:rPr>
        <w:fldChar w:fldCharType="begin" w:fldLock="1"/>
      </w:r>
      <w:r w:rsidR="00D84430">
        <w:rPr>
          <w:sz w:val="23"/>
          <w:szCs w:val="23"/>
          <w:highlight w:val="yellow"/>
        </w:rPr>
        <w:instrText>MERGEFIELD .wWw..wWw.QIQQA_CLUSTER.oOo.9756a75c50c54e908fe04836f101fd04.oOo.sensorsdatasheet.oOo.044768DE-3D58-4B64-9B21-478D76A61013.xXx.SEPARATE_AUTHOR_DATE.xXx..oOo. \* MERGEFORMAT</w:instrText>
      </w:r>
      <w:r w:rsidR="00FE27A1">
        <w:rPr>
          <w:sz w:val="23"/>
          <w:szCs w:val="23"/>
          <w:highlight w:val="yellow"/>
        </w:rPr>
        <w:fldChar w:fldCharType="separate"/>
      </w:r>
      <w:r w:rsidR="00D84430" w:rsidRPr="00D84430">
        <w:rPr>
          <w:sz w:val="23"/>
          <w:szCs w:val="24"/>
        </w:rPr>
        <w:t>[39]</w:t>
      </w:r>
      <w:r w:rsidR="00FE27A1">
        <w:rPr>
          <w:sz w:val="23"/>
          <w:szCs w:val="23"/>
          <w:highlight w:val="yellow"/>
        </w:rPr>
        <w:fldChar w:fldCharType="end"/>
      </w:r>
      <w:r w:rsidR="00390CD5">
        <w:rPr>
          <w:sz w:val="23"/>
          <w:szCs w:val="23"/>
        </w:rPr>
        <w:t>.</w:t>
      </w:r>
      <w:r w:rsidR="00213B89">
        <w:rPr>
          <w:sz w:val="23"/>
          <w:szCs w:val="23"/>
        </w:rPr>
        <w:t xml:space="preserve"> </w:t>
      </w:r>
      <w:r w:rsidR="00CF4DF8">
        <w:rPr>
          <w:sz w:val="23"/>
          <w:szCs w:val="23"/>
        </w:rPr>
        <w:t xml:space="preserve">Apresenta uma boa precisão, linearidade </w:t>
      </w:r>
      <w:r w:rsidR="00E6324C">
        <w:rPr>
          <w:sz w:val="23"/>
          <w:szCs w:val="23"/>
        </w:rPr>
        <w:t xml:space="preserve">e </w:t>
      </w:r>
      <w:r w:rsidR="00CF4DF8">
        <w:rPr>
          <w:sz w:val="23"/>
          <w:szCs w:val="23"/>
        </w:rPr>
        <w:t xml:space="preserve">uma corrente nominal no primário de </w:t>
      </w:r>
      <w:r w:rsidR="00E6324C">
        <w:rPr>
          <w:sz w:val="23"/>
          <w:szCs w:val="23"/>
        </w:rPr>
        <w:t>5</w:t>
      </w:r>
      <w:r w:rsidR="00CF4DF8">
        <w:rPr>
          <w:sz w:val="23"/>
          <w:szCs w:val="23"/>
        </w:rPr>
        <w:t xml:space="preserve"> </w:t>
      </w:r>
      <w:proofErr w:type="spellStart"/>
      <w:r w:rsidR="00CF4DF8">
        <w:rPr>
          <w:sz w:val="23"/>
          <w:szCs w:val="23"/>
        </w:rPr>
        <w:t>mA</w:t>
      </w:r>
      <w:r w:rsidR="00E6324C">
        <w:rPr>
          <w:sz w:val="23"/>
          <w:szCs w:val="23"/>
        </w:rPr>
        <w:t>.</w:t>
      </w:r>
      <w:proofErr w:type="spellEnd"/>
      <w:r w:rsidR="00E6324C">
        <w:rPr>
          <w:sz w:val="23"/>
          <w:szCs w:val="23"/>
        </w:rPr>
        <w:t xml:space="preserve"> </w:t>
      </w:r>
      <w:r w:rsidR="00213B89">
        <w:rPr>
          <w:sz w:val="23"/>
          <w:szCs w:val="23"/>
        </w:rPr>
        <w:t xml:space="preserve">A alimentação deste sensor pode ser feita a </w:t>
      </w:r>
      <w:commentRangeStart w:id="1229"/>
      <w:r w:rsidR="00213B89">
        <w:rPr>
          <w:sz w:val="23"/>
          <w:szCs w:val="23"/>
        </w:rPr>
        <w:t>12 V ou a 15 V</w:t>
      </w:r>
      <w:commentRangeEnd w:id="1229"/>
      <w:r w:rsidR="007B6670">
        <w:rPr>
          <w:rStyle w:val="Refdecomentrio"/>
          <w:rFonts w:eastAsia="Times New Roman"/>
          <w:lang w:eastAsia="pt-PT"/>
        </w:rPr>
        <w:commentReference w:id="1229"/>
      </w:r>
      <w:r w:rsidR="00213B89">
        <w:rPr>
          <w:sz w:val="23"/>
          <w:szCs w:val="23"/>
        </w:rPr>
        <w:t xml:space="preserve">. </w:t>
      </w:r>
      <w:r w:rsidR="006C14AC">
        <w:rPr>
          <w:sz w:val="23"/>
          <w:szCs w:val="23"/>
        </w:rPr>
        <w:t xml:space="preserve">Tendo em conta a gama de valores de tensão que se pretende medir, é possível calcular </w:t>
      </w:r>
      <w:r w:rsidR="007B4DA3">
        <w:rPr>
          <w:sz w:val="23"/>
          <w:szCs w:val="23"/>
        </w:rPr>
        <w:t>o valor da resistência a colocar no primário de cada sensor</w:t>
      </w:r>
      <w:ins w:id="1230" w:author="Luis André Magalhães Barros" w:date="2022-06-14T20:07:00Z">
        <w:r w:rsidR="007B6670">
          <w:rPr>
            <w:sz w:val="23"/>
            <w:szCs w:val="23"/>
          </w:rPr>
          <w:t xml:space="preserve"> com base na</w:t>
        </w:r>
      </w:ins>
      <w:del w:id="1231" w:author="Luis André Magalhães Barros" w:date="2022-06-14T20:07:00Z">
        <w:r w:rsidR="004C5203" w:rsidDel="007B6670">
          <w:rPr>
            <w:sz w:val="23"/>
            <w:szCs w:val="23"/>
          </w:rPr>
          <w:delText>,</w:delText>
        </w:r>
      </w:del>
      <w:r w:rsidR="004C5203">
        <w:rPr>
          <w:sz w:val="23"/>
          <w:szCs w:val="23"/>
        </w:rPr>
        <w:t xml:space="preserve"> equação </w:t>
      </w:r>
      <w:r w:rsidR="004C5203">
        <w:rPr>
          <w:sz w:val="23"/>
          <w:szCs w:val="23"/>
        </w:rPr>
        <w:fldChar w:fldCharType="begin"/>
      </w:r>
      <w:r w:rsidR="004C5203">
        <w:rPr>
          <w:sz w:val="23"/>
          <w:szCs w:val="23"/>
        </w:rPr>
        <w:instrText xml:space="preserve"> REF _Ref103078660 \h </w:instrText>
      </w:r>
      <w:r w:rsidR="004C5203">
        <w:rPr>
          <w:sz w:val="23"/>
          <w:szCs w:val="23"/>
        </w:rPr>
      </w:r>
      <w:r w:rsidR="004C5203">
        <w:rPr>
          <w:sz w:val="23"/>
          <w:szCs w:val="23"/>
        </w:rPr>
        <w:fldChar w:fldCharType="separate"/>
      </w:r>
      <w:r w:rsidR="007B4FE1" w:rsidRPr="00B66544">
        <w:t>(</w:t>
      </w:r>
      <w:r w:rsidR="007B4FE1">
        <w:rPr>
          <w:noProof/>
        </w:rPr>
        <w:t>4</w:t>
      </w:r>
      <w:r w:rsidR="007B4FE1">
        <w:t>.</w:t>
      </w:r>
      <w:r w:rsidR="007B4FE1">
        <w:rPr>
          <w:noProof/>
        </w:rPr>
        <w:t>4</w:t>
      </w:r>
      <w:r w:rsidR="007B4FE1">
        <w:t>)</w:t>
      </w:r>
      <w:r w:rsidR="004C5203">
        <w:rPr>
          <w:sz w:val="23"/>
          <w:szCs w:val="23"/>
        </w:rPr>
        <w:fldChar w:fldCharType="end"/>
      </w:r>
      <w:r w:rsidR="007B4DA3">
        <w:rPr>
          <w:sz w:val="23"/>
          <w:szCs w:val="23"/>
        </w:rPr>
        <w:t xml:space="preserve">. </w:t>
      </w:r>
    </w:p>
    <w:tbl>
      <w:tblPr>
        <w:tblStyle w:val="Tabelacomgrelha"/>
        <w:tblpPr w:leftFromText="141" w:rightFromText="141" w:vertAnchor="text" w:horzAnchor="margin" w:tblpY="232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0A1729" w:rsidRPr="00B66544" w14:paraId="10AF528A" w14:textId="77777777" w:rsidTr="004C5203">
        <w:tc>
          <w:tcPr>
            <w:tcW w:w="850" w:type="dxa"/>
            <w:vAlign w:val="center"/>
          </w:tcPr>
          <w:p w14:paraId="750D41AE" w14:textId="77777777" w:rsidR="000A1729" w:rsidRPr="00322AC6" w:rsidRDefault="000A1729" w:rsidP="00985757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189DB583" w14:textId="5468564F" w:rsidR="000A1729" w:rsidRPr="00BF4DE7" w:rsidRDefault="00C94EE9" w:rsidP="00985757">
            <w:pPr>
              <w:pStyle w:val="PhDEquao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sensor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75491B75" w14:textId="3F2C7238" w:rsidR="000A1729" w:rsidRPr="00E94048" w:rsidRDefault="000A1729" w:rsidP="00985757">
            <w:pPr>
              <w:pStyle w:val="PhDEquao"/>
              <w:spacing w:after="0" w:line="360" w:lineRule="auto"/>
            </w:pPr>
            <w:bookmarkStart w:id="1232" w:name="_Ref103078660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7B4FE1">
              <w:rPr>
                <w:rFonts w:ascii="NewsGotT" w:hAnsi="NewsGotT"/>
                <w:noProof/>
              </w:rPr>
              <w:t>4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7B4FE1">
              <w:rPr>
                <w:rFonts w:ascii="NewsGotT" w:hAnsi="NewsGotT"/>
                <w:noProof/>
              </w:rPr>
              <w:t>4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)</w:t>
            </w:r>
            <w:bookmarkEnd w:id="1232"/>
          </w:p>
        </w:tc>
      </w:tr>
    </w:tbl>
    <w:p w14:paraId="1643F715" w14:textId="5632EC5C" w:rsidR="007D0ECA" w:rsidRPr="00D21541" w:rsidRDefault="00842DBE" w:rsidP="002905E5">
      <w:pPr>
        <w:pStyle w:val="PhDCorpoTextoDepoisTabela"/>
      </w:pPr>
      <w:r>
        <w:tab/>
        <w:t xml:space="preserve">Depois de calculado o valor da resistência,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b>
        </m:sSub>
      </m:oMath>
      <w:r>
        <w:rPr>
          <w:rFonts w:eastAsiaTheme="minorEastAsia"/>
        </w:rPr>
        <w:t xml:space="preserve">, </w:t>
      </w:r>
      <w:r w:rsidR="00131D6E">
        <w:rPr>
          <w:rFonts w:eastAsiaTheme="minorEastAsia"/>
        </w:rPr>
        <w:t>como a placa é composta por duas resistências em série</w:t>
      </w:r>
      <w:r w:rsidR="00AD7997">
        <w:rPr>
          <w:rFonts w:eastAsiaTheme="minorEastAsia"/>
        </w:rPr>
        <w:t xml:space="preserve">, </w:t>
      </w:r>
      <w:r w:rsidR="00FA4C7E">
        <w:rPr>
          <w:rFonts w:eastAsiaTheme="minorEastAsia"/>
        </w:rPr>
        <w:t xml:space="preserve">a soma </w:t>
      </w:r>
      <w:r w:rsidR="00992D89">
        <w:rPr>
          <w:rFonts w:eastAsiaTheme="minorEastAsia"/>
        </w:rPr>
        <w:t xml:space="preserve">das duas resistências tem que resultar no valor calculado de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b>
        </m:sSub>
      </m:oMath>
      <w:r w:rsidR="00992D89">
        <w:rPr>
          <w:rFonts w:eastAsiaTheme="minorEastAsia"/>
        </w:rPr>
        <w:t xml:space="preserve">. </w:t>
      </w:r>
      <w:r w:rsidR="002905E5" w:rsidRPr="002905E5">
        <w:rPr>
          <w:rFonts w:eastAsiaTheme="minorEastAsia"/>
        </w:rPr>
        <w:t>De referir que as resistências a</w:t>
      </w:r>
      <w:r w:rsidR="002905E5">
        <w:rPr>
          <w:rFonts w:eastAsiaTheme="minorEastAsia"/>
        </w:rPr>
        <w:t xml:space="preserve"> </w:t>
      </w:r>
      <w:r w:rsidR="002905E5" w:rsidRPr="002905E5">
        <w:rPr>
          <w:rFonts w:eastAsiaTheme="minorEastAsia"/>
        </w:rPr>
        <w:t>utilizar não deverão possuir qualquer calibre, sendo que a sua dissipação de potência será</w:t>
      </w:r>
      <w:r w:rsidR="002905E5">
        <w:rPr>
          <w:rFonts w:eastAsiaTheme="minorEastAsia"/>
        </w:rPr>
        <w:t xml:space="preserve"> </w:t>
      </w:r>
      <w:r w:rsidR="002905E5" w:rsidRPr="002905E5">
        <w:rPr>
          <w:rFonts w:eastAsiaTheme="minorEastAsia"/>
        </w:rPr>
        <w:t>considerável.</w:t>
      </w:r>
      <w:r w:rsidR="002905E5">
        <w:rPr>
          <w:rFonts w:eastAsiaTheme="minorEastAsia"/>
        </w:rPr>
        <w:t xml:space="preserve"> </w:t>
      </w:r>
      <w:r w:rsidR="001C3AAC">
        <w:rPr>
          <w:szCs w:val="24"/>
        </w:rPr>
        <w:t xml:space="preserve">Aplicando a Lei de Joule, representada na equação </w:t>
      </w:r>
      <w:r w:rsidR="001A6711">
        <w:rPr>
          <w:szCs w:val="24"/>
        </w:rPr>
        <w:fldChar w:fldCharType="begin"/>
      </w:r>
      <w:r w:rsidR="001A6711">
        <w:rPr>
          <w:szCs w:val="24"/>
        </w:rPr>
        <w:instrText xml:space="preserve"> REF _Ref105835473 \h </w:instrText>
      </w:r>
      <w:r w:rsidR="001A6711">
        <w:rPr>
          <w:szCs w:val="24"/>
        </w:rPr>
      </w:r>
      <w:r w:rsidR="001A6711">
        <w:rPr>
          <w:szCs w:val="24"/>
        </w:rPr>
        <w:fldChar w:fldCharType="separate"/>
      </w:r>
      <w:r w:rsidR="007B4FE1" w:rsidRPr="00B66544">
        <w:t>(</w:t>
      </w:r>
      <w:r w:rsidR="007B4FE1">
        <w:rPr>
          <w:noProof/>
        </w:rPr>
        <w:t>4</w:t>
      </w:r>
      <w:r w:rsidR="007B4FE1">
        <w:t>.</w:t>
      </w:r>
      <w:r w:rsidR="007B4FE1">
        <w:rPr>
          <w:noProof/>
        </w:rPr>
        <w:t>5</w:t>
      </w:r>
      <w:r w:rsidR="007B4FE1">
        <w:t>)</w:t>
      </w:r>
      <w:r w:rsidR="001A6711">
        <w:rPr>
          <w:szCs w:val="24"/>
        </w:rPr>
        <w:fldChar w:fldCharType="end"/>
      </w:r>
      <w:r w:rsidR="002175E1">
        <w:rPr>
          <w:szCs w:val="24"/>
        </w:rPr>
        <w:t>,</w:t>
      </w:r>
      <w:r w:rsidR="001A6711">
        <w:rPr>
          <w:szCs w:val="24"/>
        </w:rPr>
        <w:t xml:space="preserve"> </w:t>
      </w:r>
      <w:r w:rsidR="00D21541">
        <w:rPr>
          <w:szCs w:val="24"/>
        </w:rPr>
        <w:t xml:space="preserve">é possível retirar o calibre e assim escolher a resistência adequada. </w:t>
      </w:r>
      <w:r w:rsidR="00D21541">
        <w:rPr>
          <w:sz w:val="23"/>
          <w:szCs w:val="23"/>
        </w:rPr>
        <w:t xml:space="preserve">Na </w:t>
      </w:r>
      <w:r w:rsidR="00D21541">
        <w:rPr>
          <w:sz w:val="23"/>
          <w:szCs w:val="23"/>
        </w:rPr>
        <w:fldChar w:fldCharType="begin"/>
      </w:r>
      <w:r w:rsidR="00D21541">
        <w:rPr>
          <w:sz w:val="23"/>
          <w:szCs w:val="23"/>
        </w:rPr>
        <w:instrText xml:space="preserve"> REF _Ref103078941 \h </w:instrText>
      </w:r>
      <w:r w:rsidR="00D21541">
        <w:rPr>
          <w:sz w:val="23"/>
          <w:szCs w:val="23"/>
        </w:rPr>
      </w:r>
      <w:r w:rsidR="00D21541">
        <w:rPr>
          <w:sz w:val="23"/>
          <w:szCs w:val="23"/>
        </w:rPr>
        <w:fldChar w:fldCharType="separate"/>
      </w:r>
      <w:r w:rsidR="007B4FE1">
        <w:t xml:space="preserve">Figura </w:t>
      </w:r>
      <w:r w:rsidR="007B4FE1">
        <w:rPr>
          <w:noProof/>
        </w:rPr>
        <w:t>4</w:t>
      </w:r>
      <w:r w:rsidR="007B4FE1">
        <w:t>.</w:t>
      </w:r>
      <w:r w:rsidR="00D21541">
        <w:rPr>
          <w:noProof/>
        </w:rPr>
        <w:t>18</w:t>
      </w:r>
      <w:r w:rsidR="00D21541">
        <w:rPr>
          <w:sz w:val="23"/>
          <w:szCs w:val="23"/>
        </w:rPr>
        <w:fldChar w:fldCharType="end"/>
      </w:r>
      <w:r w:rsidR="00D21541">
        <w:rPr>
          <w:sz w:val="23"/>
          <w:szCs w:val="23"/>
        </w:rPr>
        <w:t xml:space="preserve"> podemos ver a placa do sensor de tensão utilizada.</w:t>
      </w:r>
    </w:p>
    <w:tbl>
      <w:tblPr>
        <w:tblStyle w:val="Tabelacomgrelha"/>
        <w:tblpPr w:leftFromText="141" w:rightFromText="141" w:vertAnchor="text" w:horzAnchor="margin" w:tblpY="232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1C3AAC" w:rsidRPr="00B66544" w14:paraId="3BDF73D6" w14:textId="77777777" w:rsidTr="00D21541">
        <w:tc>
          <w:tcPr>
            <w:tcW w:w="850" w:type="dxa"/>
            <w:vAlign w:val="center"/>
          </w:tcPr>
          <w:p w14:paraId="4CA1D016" w14:textId="77777777" w:rsidR="001C3AAC" w:rsidRPr="00322AC6" w:rsidRDefault="001C3AAC" w:rsidP="00985757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76B8BCDF" w14:textId="7D4C9D2B" w:rsidR="001C3AAC" w:rsidRPr="00BF4DE7" w:rsidRDefault="001A6711" w:rsidP="00985757">
            <w:pPr>
              <w:pStyle w:val="PhDEquao"/>
            </w:pPr>
            <m:oMathPara>
              <m:oMath>
                <m:r>
                  <w:rPr>
                    <w:rFonts w:ascii="Cambria Math" w:hAnsi="Cambria Math"/>
                  </w:rPr>
                  <m:t>P=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sensor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2832B1E5" w14:textId="4445A0FE" w:rsidR="001C3AAC" w:rsidRPr="00E94048" w:rsidRDefault="001C3AAC" w:rsidP="00985757">
            <w:pPr>
              <w:pStyle w:val="PhDEquao"/>
              <w:spacing w:after="0" w:line="360" w:lineRule="auto"/>
            </w:pPr>
            <w:bookmarkStart w:id="1233" w:name="_Ref105835473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7B4FE1">
              <w:rPr>
                <w:rFonts w:ascii="NewsGotT" w:hAnsi="NewsGotT"/>
                <w:noProof/>
              </w:rPr>
              <w:t>4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7B4FE1">
              <w:rPr>
                <w:rFonts w:ascii="NewsGotT" w:hAnsi="NewsGotT"/>
                <w:noProof/>
              </w:rPr>
              <w:t>5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)</w:t>
            </w:r>
            <w:bookmarkEnd w:id="1233"/>
          </w:p>
        </w:tc>
      </w:tr>
    </w:tbl>
    <w:p w14:paraId="40A6646E" w14:textId="77777777" w:rsidR="00C729A8" w:rsidRDefault="00EB7556" w:rsidP="00D21541">
      <w:pPr>
        <w:pStyle w:val="PhDCorpoTextoDepoisTabela"/>
        <w:jc w:val="center"/>
      </w:pPr>
      <w:r>
        <w:rPr>
          <w:noProof/>
          <w:lang w:eastAsia="pt-PT"/>
        </w:rPr>
        <w:drawing>
          <wp:inline distT="0" distB="0" distL="0" distR="0" wp14:anchorId="70A92B4D" wp14:editId="1E39A8BB">
            <wp:extent cx="3240000" cy="1153201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8" b="12135"/>
                    <a:stretch/>
                  </pic:blipFill>
                  <pic:spPr bwMode="auto">
                    <a:xfrm>
                      <a:off x="0" y="0"/>
                      <a:ext cx="3240000" cy="115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3F8F6" w14:textId="18FFA54B" w:rsidR="006B5DD7" w:rsidRDefault="00C729A8" w:rsidP="00C729A8">
      <w:pPr>
        <w:pStyle w:val="PhDLegendaFiguras"/>
      </w:pPr>
      <w:bookmarkStart w:id="1234" w:name="_Ref103078941"/>
      <w:bookmarkStart w:id="1235" w:name="_Toc105865378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06639">
        <w:t>.</w:t>
      </w:r>
      <w:r w:rsidR="002744F2">
        <w:fldChar w:fldCharType="begin"/>
      </w:r>
      <w:r w:rsidR="002744F2">
        <w:instrText xml:space="preserve"> SEQ Figura \* ARABIC \s 1 </w:instrText>
      </w:r>
      <w:r w:rsidR="002744F2">
        <w:fldChar w:fldCharType="end"/>
      </w:r>
      <w:bookmarkEnd w:id="1234"/>
      <w:r>
        <w:t xml:space="preserve"> - </w:t>
      </w:r>
      <w:r w:rsidRPr="00355FBB">
        <w:t xml:space="preserve">Placa do sensor de tensão </w:t>
      </w:r>
      <w:r w:rsidRPr="00C729A8">
        <w:t xml:space="preserve">CYHVS5-25 </w:t>
      </w:r>
      <w:r w:rsidRPr="00355FBB">
        <w:t>(desenvolvida no GEPE).</w:t>
      </w:r>
      <w:bookmarkEnd w:id="1235"/>
    </w:p>
    <w:p w14:paraId="40F17445" w14:textId="5D9563C6" w:rsidR="00BA164B" w:rsidRPr="00AB2BA8" w:rsidRDefault="00BA164B" w:rsidP="00A30E29">
      <w:pPr>
        <w:pStyle w:val="PhDCorpo"/>
        <w:rPr>
          <w:sz w:val="23"/>
          <w:szCs w:val="23"/>
        </w:rPr>
      </w:pPr>
      <w:r>
        <w:tab/>
      </w:r>
      <w:r>
        <w:rPr>
          <w:sz w:val="23"/>
          <w:szCs w:val="23"/>
        </w:rPr>
        <w:t>Para adquirir os valores de corrente utiliza-se a placa de sensor de corrente</w:t>
      </w:r>
      <w:r w:rsidR="00353A5C">
        <w:rPr>
          <w:sz w:val="23"/>
          <w:szCs w:val="23"/>
        </w:rPr>
        <w:t xml:space="preserve"> com o sensor</w:t>
      </w:r>
      <w:r w:rsidR="007E66E2">
        <w:rPr>
          <w:i/>
          <w:iCs/>
          <w:sz w:val="23"/>
          <w:szCs w:val="23"/>
        </w:rPr>
        <w:t xml:space="preserve"> </w:t>
      </w:r>
      <w:r w:rsidR="007E66E2">
        <w:rPr>
          <w:sz w:val="23"/>
          <w:szCs w:val="23"/>
        </w:rPr>
        <w:t xml:space="preserve">de efeito de HALL cujo o </w:t>
      </w:r>
      <w:r w:rsidR="007E66E2">
        <w:t xml:space="preserve">modelo é </w:t>
      </w:r>
      <w:r w:rsidR="007E66E2" w:rsidRPr="00DC476C">
        <w:t>LA100-P</w:t>
      </w:r>
      <w:r w:rsidR="007E66E2">
        <w:rPr>
          <w:i/>
          <w:iCs/>
        </w:rPr>
        <w:t xml:space="preserve"> </w:t>
      </w:r>
      <w:r w:rsidR="00FE3E7F">
        <w:t xml:space="preserve">da </w:t>
      </w:r>
      <w:r w:rsidR="007E66E2" w:rsidRPr="00D84430">
        <w:t>LEM</w:t>
      </w:r>
      <w:r w:rsidR="00FE3E7F">
        <w:t xml:space="preserve"> </w:t>
      </w:r>
      <w:r w:rsidR="00885928">
        <w:fldChar w:fldCharType="begin" w:fldLock="1"/>
      </w:r>
      <w:r w:rsidR="00D84430">
        <w:instrText>MERGEFIELD .wWw..wWw.QIQQA_CLUSTER.oOo.a7e2491cba1c41329f0227beabe696ef.oOo.LA-100P.oOo.044768DE-3D58-4B64-9B21-478D76A61013.xXx.SEPARATE_AUTHOR_DATE.xXx..oOo. \* MERGEFORMAT</w:instrText>
      </w:r>
      <w:r w:rsidR="00885928">
        <w:fldChar w:fldCharType="separate"/>
      </w:r>
      <w:r w:rsidR="00D84430" w:rsidRPr="00D84430">
        <w:rPr>
          <w:szCs w:val="24"/>
        </w:rPr>
        <w:t>[40]</w:t>
      </w:r>
      <w:r w:rsidR="00885928">
        <w:fldChar w:fldCharType="end"/>
      </w:r>
      <w:r w:rsidR="00E6324C">
        <w:rPr>
          <w:sz w:val="23"/>
          <w:szCs w:val="23"/>
        </w:rPr>
        <w:t>.</w:t>
      </w:r>
      <w:r w:rsidR="00D84430">
        <w:rPr>
          <w:sz w:val="23"/>
          <w:szCs w:val="23"/>
        </w:rPr>
        <w:t xml:space="preserve"> É de referir que </w:t>
      </w:r>
      <w:r w:rsidR="009339CF">
        <w:rPr>
          <w:sz w:val="23"/>
          <w:szCs w:val="23"/>
        </w:rPr>
        <w:t xml:space="preserve">foram feitos 10 enrolamentos em volta do </w:t>
      </w:r>
      <w:r w:rsidR="009339CF">
        <w:rPr>
          <w:sz w:val="23"/>
          <w:szCs w:val="23"/>
        </w:rPr>
        <w:lastRenderedPageBreak/>
        <w:t>sensor de modo a aumentar a resolução de medida.</w:t>
      </w:r>
      <w:r w:rsidR="00E6324C">
        <w:rPr>
          <w:sz w:val="23"/>
          <w:szCs w:val="23"/>
        </w:rPr>
        <w:t xml:space="preserve"> </w:t>
      </w:r>
      <w:r w:rsidR="00721984">
        <w:rPr>
          <w:sz w:val="23"/>
          <w:szCs w:val="23"/>
        </w:rPr>
        <w:t xml:space="preserve">A alimentação destes sensores pode ser feita a ±12 V ou ±15 V. </w:t>
      </w:r>
      <w:r w:rsidR="00721984">
        <w:t xml:space="preserve">Na </w:t>
      </w:r>
      <w:r w:rsidR="009F2704">
        <w:fldChar w:fldCharType="begin"/>
      </w:r>
      <w:r w:rsidR="009F2704">
        <w:instrText xml:space="preserve"> REF _Ref103079455 \h </w:instrText>
      </w:r>
      <w:r w:rsidR="009F2704">
        <w:fldChar w:fldCharType="separate"/>
      </w:r>
      <w:r w:rsidR="007B4FE1">
        <w:t xml:space="preserve">Figura </w:t>
      </w:r>
      <w:r w:rsidR="007B4FE1">
        <w:rPr>
          <w:noProof/>
        </w:rPr>
        <w:t>4</w:t>
      </w:r>
      <w:r w:rsidR="007B4FE1">
        <w:t>.</w:t>
      </w:r>
      <w:r w:rsidR="009F2704">
        <w:rPr>
          <w:noProof/>
        </w:rPr>
        <w:t>19</w:t>
      </w:r>
      <w:r w:rsidR="009F2704">
        <w:fldChar w:fldCharType="end"/>
      </w:r>
      <w:r w:rsidR="00721984">
        <w:rPr>
          <w:sz w:val="23"/>
          <w:szCs w:val="23"/>
        </w:rPr>
        <w:t xml:space="preserve"> é apresentada a placa do sensor de corrente, com todos os seus componentes.</w:t>
      </w:r>
    </w:p>
    <w:p w14:paraId="6EA1C0FF" w14:textId="77777777" w:rsidR="009F2704" w:rsidRDefault="00A30E29" w:rsidP="009F2704">
      <w:pPr>
        <w:pStyle w:val="PhDFigura"/>
      </w:pPr>
      <w:r>
        <w:rPr>
          <w:noProof/>
        </w:rPr>
        <w:drawing>
          <wp:inline distT="0" distB="0" distL="0" distR="0" wp14:anchorId="1A7ED9FD" wp14:editId="113B46BF">
            <wp:extent cx="2197100" cy="10985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783" b="15154"/>
                    <a:stretch/>
                  </pic:blipFill>
                  <pic:spPr bwMode="auto">
                    <a:xfrm>
                      <a:off x="0" y="0"/>
                      <a:ext cx="2218055" cy="110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8E986" w14:textId="2274E8D8" w:rsidR="006B5DD7" w:rsidRDefault="009F2704" w:rsidP="009F2704">
      <w:pPr>
        <w:pStyle w:val="PhDLegendaFiguras"/>
      </w:pPr>
      <w:bookmarkStart w:id="1236" w:name="_Ref103079455"/>
      <w:bookmarkStart w:id="1237" w:name="_Toc105865379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06639">
        <w:t>.</w:t>
      </w:r>
      <w:r w:rsidR="002744F2">
        <w:fldChar w:fldCharType="begin"/>
      </w:r>
      <w:r w:rsidR="002744F2">
        <w:instrText xml:space="preserve"> SEQ Figura \* ARABIC \s 1 </w:instrText>
      </w:r>
      <w:r w:rsidR="002744F2">
        <w:fldChar w:fldCharType="end"/>
      </w:r>
      <w:bookmarkEnd w:id="1236"/>
      <w:r>
        <w:t xml:space="preserve"> - </w:t>
      </w:r>
      <w:r w:rsidRPr="00A726B3">
        <w:t xml:space="preserve">Placa do sensor de corrente </w:t>
      </w:r>
      <w:r w:rsidR="00645934" w:rsidRPr="00DC476C">
        <w:t>LA100-P</w:t>
      </w:r>
      <w:r w:rsidR="00645934" w:rsidRPr="00A726B3">
        <w:t xml:space="preserve"> </w:t>
      </w:r>
      <w:r w:rsidRPr="00A726B3">
        <w:t>(desenvolvida no GEPE).</w:t>
      </w:r>
      <w:bookmarkEnd w:id="1237"/>
    </w:p>
    <w:p w14:paraId="04EEEEC7" w14:textId="34411028" w:rsidR="00A30E29" w:rsidRPr="0044655C" w:rsidRDefault="009767C4" w:rsidP="00A30E29">
      <w:pPr>
        <w:pStyle w:val="PhDCorpo"/>
        <w:rPr>
          <w:sz w:val="23"/>
          <w:szCs w:val="23"/>
        </w:rPr>
      </w:pPr>
      <w:r>
        <w:tab/>
      </w:r>
      <w:r w:rsidR="00246E80">
        <w:t xml:space="preserve">A caixa de </w:t>
      </w:r>
      <w:r w:rsidR="00246E80" w:rsidRPr="00246E80">
        <w:t>Aquisição e Condicionamento de Sinal</w:t>
      </w:r>
      <w:r w:rsidR="0044655C">
        <w:t xml:space="preserve">, </w:t>
      </w:r>
      <w:r w:rsidR="0044655C">
        <w:fldChar w:fldCharType="begin"/>
      </w:r>
      <w:r w:rsidR="0044655C">
        <w:instrText xml:space="preserve"> REF _Ref103079639 \h </w:instrText>
      </w:r>
      <w:r w:rsidR="0044655C">
        <w:fldChar w:fldCharType="separate"/>
      </w:r>
      <w:r w:rsidR="007B4FE1">
        <w:t xml:space="preserve">Figura </w:t>
      </w:r>
      <w:r w:rsidR="007B4FE1">
        <w:rPr>
          <w:noProof/>
        </w:rPr>
        <w:t>4</w:t>
      </w:r>
      <w:r w:rsidR="007B4FE1">
        <w:t>.</w:t>
      </w:r>
      <w:r w:rsidR="0044655C">
        <w:rPr>
          <w:noProof/>
        </w:rPr>
        <w:t>20</w:t>
      </w:r>
      <w:r w:rsidR="0044655C">
        <w:fldChar w:fldCharType="end"/>
      </w:r>
      <w:r w:rsidR="0044655C">
        <w:t xml:space="preserve">, </w:t>
      </w:r>
      <w:r w:rsidR="00246E80">
        <w:t xml:space="preserve">utilizada contém </w:t>
      </w:r>
      <w:r>
        <w:t xml:space="preserve">quatro canais de leitura, dois para tensão e dois para corrente. Na parte superior </w:t>
      </w:r>
      <w:r w:rsidR="0044655C">
        <w:t>tem um conector para cada canal possibilitando a ligação ao osciloscópio.</w:t>
      </w:r>
    </w:p>
    <w:p w14:paraId="1AAF756F" w14:textId="77777777" w:rsidR="0044655C" w:rsidRDefault="009F3A29" w:rsidP="0044655C">
      <w:pPr>
        <w:pStyle w:val="PhDFigura"/>
      </w:pPr>
      <w:r w:rsidRPr="00CC522A">
        <w:t>.</w:t>
      </w:r>
      <w:bookmarkEnd w:id="1226"/>
      <w:r w:rsidR="00A30E29">
        <w:rPr>
          <w:noProof/>
        </w:rPr>
        <w:drawing>
          <wp:inline distT="0" distB="0" distL="0" distR="0" wp14:anchorId="54F18029" wp14:editId="032DE465">
            <wp:extent cx="1488757" cy="1948476"/>
            <wp:effectExtent l="0" t="127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94887" cy="19564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CBB292" w14:textId="7A155B97" w:rsidR="009F3A29" w:rsidRDefault="0044655C" w:rsidP="0044655C">
      <w:pPr>
        <w:pStyle w:val="PhDLegendaFiguras"/>
      </w:pPr>
      <w:bookmarkStart w:id="1238" w:name="_Ref103079639"/>
      <w:bookmarkStart w:id="1239" w:name="_Toc105865380"/>
      <w:r>
        <w:t xml:space="preserve">Figura </w:t>
      </w:r>
      <w:r w:rsidR="00C94EE9">
        <w:fldChar w:fldCharType="begin"/>
      </w:r>
      <w:r w:rsidR="00C94EE9">
        <w:instrText xml:space="preserve"> STY</w:instrText>
      </w:r>
      <w:r w:rsidR="00C94EE9">
        <w:instrText xml:space="preserve">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06639">
        <w:t>.</w:t>
      </w:r>
      <w:r w:rsidR="002744F2">
        <w:fldChar w:fldCharType="begin"/>
      </w:r>
      <w:r w:rsidR="002744F2">
        <w:instrText xml:space="preserve"> SEQ Figura \* ARABIC \s 1 </w:instrText>
      </w:r>
      <w:r w:rsidR="002744F2">
        <w:fldChar w:fldCharType="end"/>
      </w:r>
      <w:bookmarkEnd w:id="1238"/>
      <w:r>
        <w:t xml:space="preserve"> - Caixa de aquisição e condicionamento de sinal.</w:t>
      </w:r>
      <w:bookmarkEnd w:id="1239"/>
    </w:p>
    <w:p w14:paraId="4C663D23" w14:textId="77777777" w:rsidR="0045123F" w:rsidRDefault="0045123F" w:rsidP="0044655C">
      <w:pPr>
        <w:pStyle w:val="PhDLegendaFiguras"/>
      </w:pPr>
    </w:p>
    <w:p w14:paraId="487029DD" w14:textId="77777777" w:rsidR="0045123F" w:rsidRDefault="0045123F" w:rsidP="0044655C">
      <w:pPr>
        <w:pStyle w:val="PhDLegendaFiguras"/>
      </w:pPr>
    </w:p>
    <w:p w14:paraId="13B8DCFD" w14:textId="77777777" w:rsidR="0045123F" w:rsidRDefault="0045123F" w:rsidP="0045123F">
      <w:pPr>
        <w:pStyle w:val="PhDCorpo"/>
      </w:pPr>
    </w:p>
    <w:p w14:paraId="5D3EDF6C" w14:textId="1202E286" w:rsidR="0045123F" w:rsidRDefault="0045123F" w:rsidP="0045123F">
      <w:pPr>
        <w:pStyle w:val="PhDCorpo"/>
        <w:sectPr w:rsidR="0045123F" w:rsidSect="00481AA9"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1AEE596E" w14:textId="250C59A0" w:rsidR="0045123F" w:rsidRDefault="0045123F" w:rsidP="0045123F">
      <w:pPr>
        <w:pStyle w:val="PhDCabealho1"/>
        <w:numPr>
          <w:ilvl w:val="0"/>
          <w:numId w:val="22"/>
        </w:numPr>
      </w:pPr>
      <w:r w:rsidRPr="00B66544">
        <w:lastRenderedPageBreak/>
        <w:br/>
      </w:r>
      <w:r w:rsidRPr="00B66544">
        <w:br/>
      </w:r>
      <w:bookmarkStart w:id="1240" w:name="_Ref105835811"/>
      <w:bookmarkStart w:id="1241" w:name="_Toc105865331"/>
      <w:r w:rsidR="00AC5B18">
        <w:t>Sistema de controlo e Drive</w:t>
      </w:r>
      <w:bookmarkEnd w:id="1240"/>
      <w:bookmarkEnd w:id="1241"/>
    </w:p>
    <w:p w14:paraId="1B7C4DDB" w14:textId="00A897AA" w:rsidR="0045123F" w:rsidRPr="006B1F70" w:rsidRDefault="00280DE9" w:rsidP="001F314D">
      <w:pPr>
        <w:pStyle w:val="PhDCorpo"/>
        <w:rPr>
          <w:sz w:val="23"/>
          <w:szCs w:val="23"/>
        </w:rPr>
      </w:pPr>
      <w:r>
        <w:rPr>
          <w:sz w:val="23"/>
          <w:szCs w:val="23"/>
        </w:rPr>
        <w:t xml:space="preserve"> </w:t>
      </w:r>
      <w:r w:rsidR="006B1F70">
        <w:rPr>
          <w:sz w:val="23"/>
          <w:szCs w:val="23"/>
        </w:rPr>
        <w:tab/>
      </w:r>
      <w:r w:rsidR="001F314D">
        <w:rPr>
          <w:sz w:val="23"/>
          <w:szCs w:val="23"/>
        </w:rPr>
        <w:t xml:space="preserve">Para o acionamento dos semicondutores de potência, neste caso dos </w:t>
      </w:r>
      <w:proofErr w:type="spellStart"/>
      <w:r w:rsidR="001F314D">
        <w:rPr>
          <w:sz w:val="23"/>
          <w:szCs w:val="23"/>
        </w:rPr>
        <w:t>SiCs</w:t>
      </w:r>
      <w:proofErr w:type="spellEnd"/>
      <w:r w:rsidR="001F314D">
        <w:rPr>
          <w:sz w:val="23"/>
          <w:szCs w:val="23"/>
        </w:rPr>
        <w:t xml:space="preserve">, </w:t>
      </w:r>
      <w:r w:rsidR="00174EC9">
        <w:rPr>
          <w:sz w:val="23"/>
          <w:szCs w:val="23"/>
        </w:rPr>
        <w:t>é</w:t>
      </w:r>
      <w:r w:rsidR="001F314D">
        <w:rPr>
          <w:sz w:val="23"/>
          <w:szCs w:val="23"/>
        </w:rPr>
        <w:t xml:space="preserve"> utilizado </w:t>
      </w:r>
      <w:r w:rsidR="001F314D">
        <w:t>um circuito de drive</w:t>
      </w:r>
      <w:r w:rsidR="006B1F70">
        <w:t xml:space="preserve"> </w:t>
      </w:r>
      <w:r w:rsidR="001F314D">
        <w:rPr>
          <w:sz w:val="23"/>
          <w:szCs w:val="23"/>
        </w:rPr>
        <w:t>desenvolvid</w:t>
      </w:r>
      <w:r w:rsidR="006B1F70">
        <w:rPr>
          <w:sz w:val="23"/>
          <w:szCs w:val="23"/>
        </w:rPr>
        <w:t>o</w:t>
      </w:r>
      <w:r w:rsidR="001F314D">
        <w:rPr>
          <w:sz w:val="23"/>
          <w:szCs w:val="23"/>
        </w:rPr>
        <w:t xml:space="preserve"> pelo GEPE</w:t>
      </w:r>
      <w:r w:rsidR="006B1F70">
        <w:rPr>
          <w:sz w:val="23"/>
          <w:szCs w:val="23"/>
        </w:rPr>
        <w:t xml:space="preserve">. </w:t>
      </w:r>
      <w:r w:rsidR="002470C8">
        <w:t xml:space="preserve">Esta placa, apresentada na </w:t>
      </w:r>
      <w:r w:rsidR="002470C8">
        <w:rPr>
          <w:sz w:val="23"/>
          <w:szCs w:val="23"/>
        </w:rPr>
        <w:fldChar w:fldCharType="begin"/>
      </w:r>
      <w:r w:rsidR="002470C8">
        <w:instrText xml:space="preserve"> REF _Ref103079985 \h </w:instrText>
      </w:r>
      <w:r w:rsidR="002470C8">
        <w:rPr>
          <w:sz w:val="23"/>
          <w:szCs w:val="23"/>
        </w:rPr>
      </w:r>
      <w:r w:rsidR="002470C8">
        <w:rPr>
          <w:sz w:val="23"/>
          <w:szCs w:val="23"/>
        </w:rPr>
        <w:fldChar w:fldCharType="separate"/>
      </w:r>
      <w:r w:rsidR="007B4FE1">
        <w:t xml:space="preserve">Figura </w:t>
      </w:r>
      <w:r w:rsidR="007B4FE1">
        <w:rPr>
          <w:noProof/>
        </w:rPr>
        <w:t>4</w:t>
      </w:r>
      <w:r w:rsidR="007B4FE1">
        <w:t>.</w:t>
      </w:r>
      <w:r w:rsidR="002470C8">
        <w:rPr>
          <w:noProof/>
        </w:rPr>
        <w:t>21</w:t>
      </w:r>
      <w:r w:rsidR="002470C8">
        <w:rPr>
          <w:sz w:val="23"/>
          <w:szCs w:val="23"/>
        </w:rPr>
        <w:fldChar w:fldCharType="end"/>
      </w:r>
      <w:r w:rsidR="002470C8">
        <w:rPr>
          <w:sz w:val="23"/>
          <w:szCs w:val="23"/>
        </w:rPr>
        <w:t xml:space="preserve">, recebe os sinais PWM </w:t>
      </w:r>
      <w:r w:rsidR="008D703D">
        <w:rPr>
          <w:sz w:val="23"/>
          <w:szCs w:val="23"/>
        </w:rPr>
        <w:t>do microcontrolador</w:t>
      </w:r>
      <w:r w:rsidR="002470C8">
        <w:rPr>
          <w:sz w:val="23"/>
          <w:szCs w:val="23"/>
        </w:rPr>
        <w:t>, através de uma ficha DB9, e envia pulsos para os semicondutores, através dos ligadores cor de laranja.</w:t>
      </w:r>
    </w:p>
    <w:p w14:paraId="06479644" w14:textId="77777777" w:rsidR="001D410E" w:rsidRDefault="001D410E" w:rsidP="001D410E">
      <w:pPr>
        <w:pStyle w:val="PhDLegendaFiguras"/>
        <w:keepNext/>
      </w:pPr>
      <w:r w:rsidRPr="001D410E">
        <w:rPr>
          <w:noProof/>
        </w:rPr>
        <w:drawing>
          <wp:inline distT="0" distB="0" distL="0" distR="0" wp14:anchorId="744BBA35" wp14:editId="18336F3A">
            <wp:extent cx="2278577" cy="1516511"/>
            <wp:effectExtent l="0" t="0" r="7620" b="7620"/>
            <wp:docPr id="60" name="Picture 60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, electronic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728E" w14:textId="2067A7BE" w:rsidR="0045123F" w:rsidRDefault="001D410E" w:rsidP="001D410E">
      <w:pPr>
        <w:pStyle w:val="PhDLegendaFiguras"/>
      </w:pPr>
      <w:bookmarkStart w:id="1242" w:name="_Ref103079985"/>
      <w:bookmarkStart w:id="1243" w:name="_Toc105865381"/>
      <w:r>
        <w:t xml:space="preserve">Figura </w:t>
      </w:r>
      <w:r w:rsidR="00C94EE9">
        <w:fldChar w:fldCharType="begin"/>
      </w:r>
      <w:r w:rsidR="00C94EE9">
        <w:instrText xml:space="preserve"> STYLEREF 1 \s </w:instrText>
      </w:r>
      <w:r w:rsidR="00C94EE9">
        <w:fldChar w:fldCharType="separate"/>
      </w:r>
      <w:r w:rsidR="007B4FE1">
        <w:rPr>
          <w:noProof/>
        </w:rPr>
        <w:t>4</w:t>
      </w:r>
      <w:r w:rsidR="00C94EE9">
        <w:rPr>
          <w:noProof/>
        </w:rPr>
        <w:fldChar w:fldCharType="end"/>
      </w:r>
      <w:r w:rsidR="00906639">
        <w:t>.</w:t>
      </w:r>
      <w:r w:rsidR="002744F2">
        <w:fldChar w:fldCharType="begin"/>
      </w:r>
      <w:r w:rsidR="002744F2">
        <w:instrText xml:space="preserve"> SEQ Figura \* ARABIC \s 1 </w:instrText>
      </w:r>
      <w:r w:rsidR="002744F2">
        <w:fldChar w:fldCharType="end"/>
      </w:r>
      <w:bookmarkEnd w:id="1242"/>
      <w:r>
        <w:t xml:space="preserve"> - </w:t>
      </w:r>
      <w:r w:rsidRPr="003E62E5">
        <w:t>Placa de drive (desenvolvida no GEPE).</w:t>
      </w:r>
      <w:bookmarkEnd w:id="1243"/>
    </w:p>
    <w:p w14:paraId="1BEF869D" w14:textId="606EF1D0" w:rsidR="0045123F" w:rsidRDefault="002470C8" w:rsidP="0045123F">
      <w:pPr>
        <w:pStyle w:val="PhDCorpo"/>
        <w:rPr>
          <w:sz w:val="23"/>
          <w:szCs w:val="23"/>
        </w:rPr>
      </w:pPr>
      <w:r>
        <w:tab/>
      </w:r>
      <w:r w:rsidR="00916FF1">
        <w:rPr>
          <w:sz w:val="23"/>
          <w:szCs w:val="23"/>
        </w:rPr>
        <w:t xml:space="preserve">Esta placa é composta por dois </w:t>
      </w:r>
      <w:r w:rsidR="00450C0D" w:rsidRPr="00450C0D">
        <w:rPr>
          <w:i/>
          <w:iCs/>
          <w:sz w:val="23"/>
          <w:szCs w:val="23"/>
        </w:rPr>
        <w:t>Gate Drivers</w:t>
      </w:r>
      <w:r w:rsidR="00916FF1">
        <w:rPr>
          <w:sz w:val="23"/>
          <w:szCs w:val="23"/>
        </w:rPr>
        <w:t xml:space="preserve"> (um para cada semicondutor de potência) e duas fontes isoladas. </w:t>
      </w:r>
      <w:r w:rsidR="00916FF1">
        <w:t xml:space="preserve">O </w:t>
      </w:r>
      <w:r w:rsidR="00450C0D" w:rsidRPr="00450C0D">
        <w:rPr>
          <w:i/>
          <w:iCs/>
        </w:rPr>
        <w:t>gate driver</w:t>
      </w:r>
      <w:r w:rsidR="00916FF1">
        <w:t xml:space="preserve"> utilizado </w:t>
      </w:r>
      <w:r w:rsidR="00174EC9">
        <w:t>é</w:t>
      </w:r>
      <w:r w:rsidR="00916FF1">
        <w:t xml:space="preserve"> o HCPL 3120</w:t>
      </w:r>
      <w:r w:rsidR="00E67B37">
        <w:t xml:space="preserve"> </w:t>
      </w:r>
      <w:r w:rsidR="00135911">
        <w:fldChar w:fldCharType="begin" w:fldLock="1"/>
      </w:r>
      <w:r w:rsidR="00D84430">
        <w:instrText>MERGEFIELD .wWw..wWw.QIQQA_CLUSTER.oOo.1a2d7251fe42424db05140d069b91dd2.oOo.HCPL3120.oOo.044768DE-3D58-4B64-9B21-478D76A61013.xXx.SEPARATE_AUTHOR_DATE.xXx..oOo. \* MERGEFORMAT</w:instrText>
      </w:r>
      <w:r w:rsidR="00135911">
        <w:fldChar w:fldCharType="separate"/>
      </w:r>
      <w:r w:rsidR="00D84430" w:rsidRPr="00D84430">
        <w:rPr>
          <w:szCs w:val="24"/>
        </w:rPr>
        <w:t>[41]</w:t>
      </w:r>
      <w:r w:rsidR="00135911">
        <w:fldChar w:fldCharType="end"/>
      </w:r>
      <w:r w:rsidR="00101320">
        <w:t>.</w:t>
      </w:r>
      <w:r w:rsidR="004C4949">
        <w:t xml:space="preserve"> </w:t>
      </w:r>
      <w:r w:rsidR="004C4949">
        <w:rPr>
          <w:sz w:val="23"/>
          <w:szCs w:val="23"/>
        </w:rPr>
        <w:t xml:space="preserve">Em série com o </w:t>
      </w:r>
      <w:proofErr w:type="spellStart"/>
      <w:r w:rsidR="004C4949">
        <w:rPr>
          <w:sz w:val="23"/>
          <w:szCs w:val="23"/>
        </w:rPr>
        <w:t>foto</w:t>
      </w:r>
      <w:r w:rsidR="00F013E0">
        <w:rPr>
          <w:sz w:val="23"/>
          <w:szCs w:val="23"/>
        </w:rPr>
        <w:t>-</w:t>
      </w:r>
      <w:r w:rsidR="004C4949">
        <w:rPr>
          <w:sz w:val="23"/>
          <w:szCs w:val="23"/>
        </w:rPr>
        <w:t>díodo</w:t>
      </w:r>
      <w:proofErr w:type="spellEnd"/>
      <w:r w:rsidR="004C4949">
        <w:rPr>
          <w:sz w:val="23"/>
          <w:szCs w:val="23"/>
        </w:rPr>
        <w:t xml:space="preserve"> do </w:t>
      </w:r>
      <w:r w:rsidR="007A6182" w:rsidRPr="00450C0D">
        <w:rPr>
          <w:i/>
          <w:iCs/>
        </w:rPr>
        <w:t xml:space="preserve">gate </w:t>
      </w:r>
      <w:r w:rsidR="00DF4E43" w:rsidRPr="00450C0D">
        <w:rPr>
          <w:i/>
          <w:iCs/>
        </w:rPr>
        <w:t>driver</w:t>
      </w:r>
      <w:r w:rsidR="00DF4E43">
        <w:t xml:space="preserve"> foi</w:t>
      </w:r>
      <w:r w:rsidR="004C4949">
        <w:rPr>
          <w:sz w:val="23"/>
          <w:szCs w:val="23"/>
        </w:rPr>
        <w:t xml:space="preserve"> colocada uma resistência</w:t>
      </w:r>
      <w:r w:rsidR="00F013E0">
        <w:rPr>
          <w:sz w:val="23"/>
          <w:szCs w:val="23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b>
        </m:sSub>
      </m:oMath>
      <w:r w:rsidR="00F013E0">
        <w:rPr>
          <w:rFonts w:eastAsiaTheme="minorEastAsia"/>
        </w:rPr>
        <w:t xml:space="preserve">, </w:t>
      </w:r>
      <w:r w:rsidR="004C4949">
        <w:rPr>
          <w:sz w:val="23"/>
          <w:szCs w:val="23"/>
        </w:rPr>
        <w:t xml:space="preserve">de </w:t>
      </w:r>
      <w:r w:rsidR="00DF4E43">
        <w:rPr>
          <w:sz w:val="23"/>
          <w:szCs w:val="23"/>
        </w:rPr>
        <w:t>modo</w:t>
      </w:r>
      <w:r w:rsidR="004C4949">
        <w:rPr>
          <w:sz w:val="23"/>
          <w:szCs w:val="23"/>
        </w:rPr>
        <w:t xml:space="preserve"> a limitar a corrente que o percorre, garantindo assim que está de acordo com as especificações.</w:t>
      </w:r>
      <w:r w:rsidR="003705A0">
        <w:rPr>
          <w:sz w:val="23"/>
          <w:szCs w:val="23"/>
        </w:rPr>
        <w:t xml:space="preserve"> Consultando o </w:t>
      </w:r>
      <w:proofErr w:type="spellStart"/>
      <w:r w:rsidR="003705A0" w:rsidRPr="00135911">
        <w:rPr>
          <w:i/>
          <w:iCs/>
          <w:sz w:val="23"/>
          <w:szCs w:val="23"/>
        </w:rPr>
        <w:t>datasheet</w:t>
      </w:r>
      <w:proofErr w:type="spellEnd"/>
      <w:r w:rsidR="003705A0">
        <w:rPr>
          <w:sz w:val="23"/>
          <w:szCs w:val="23"/>
        </w:rPr>
        <w:t xml:space="preserve"> </w:t>
      </w:r>
      <w:r w:rsidR="002A04A8">
        <w:fldChar w:fldCharType="begin" w:fldLock="1"/>
      </w:r>
      <w:r w:rsidR="00D84430">
        <w:instrText>MERGEFIELD .wWw..wWw.QIQQA_CLUSTER.oOo.910c2edf8dd84de29cc63b989cea415a.oOo.HCPL3120.oOo.044768DE-3D58-4B64-9B21-478D76A61013.xXx.SEPARATE_AUTHOR_DATE.xXx..oOo. \* MERGEFORMAT</w:instrText>
      </w:r>
      <w:r w:rsidR="002A04A8">
        <w:fldChar w:fldCharType="separate"/>
      </w:r>
      <w:r w:rsidR="00D84430" w:rsidRPr="00D84430">
        <w:rPr>
          <w:szCs w:val="24"/>
        </w:rPr>
        <w:t>[41]</w:t>
      </w:r>
      <w:r w:rsidR="002A04A8">
        <w:fldChar w:fldCharType="end"/>
      </w:r>
      <w:r w:rsidR="002A04A8">
        <w:t xml:space="preserve"> </w:t>
      </w:r>
      <w:r w:rsidR="003705A0">
        <w:rPr>
          <w:sz w:val="23"/>
          <w:szCs w:val="23"/>
        </w:rPr>
        <w:t>é possível retirar um</w:t>
      </w:r>
      <w:r w:rsidR="00001187">
        <w:rPr>
          <w:sz w:val="23"/>
          <w:szCs w:val="23"/>
        </w:rPr>
        <w:t xml:space="preserve"> valor máximo de tensão,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="00001187">
        <w:rPr>
          <w:rFonts w:eastAsiaTheme="minorEastAsia"/>
        </w:rPr>
        <w:t>,</w:t>
      </w:r>
      <w:r w:rsidR="003705A0">
        <w:rPr>
          <w:rFonts w:eastAsiaTheme="minorEastAsia"/>
        </w:rPr>
        <w:t xml:space="preserve"> de </w:t>
      </w:r>
      <w:r w:rsidR="0028770F">
        <w:rPr>
          <w:rFonts w:eastAsiaTheme="minorEastAsia"/>
        </w:rPr>
        <w:t>1</w:t>
      </w:r>
      <w:r w:rsidR="00174EC9">
        <w:rPr>
          <w:rFonts w:eastAsiaTheme="minorEastAsia"/>
        </w:rPr>
        <w:t>,</w:t>
      </w:r>
      <w:r w:rsidR="0028770F">
        <w:rPr>
          <w:rFonts w:eastAsiaTheme="minorEastAsia"/>
        </w:rPr>
        <w:t xml:space="preserve">5 V e um </w:t>
      </w:r>
      <w:r w:rsidR="00001187">
        <w:rPr>
          <w:rFonts w:eastAsiaTheme="minorEastAsia"/>
        </w:rPr>
        <w:t xml:space="preserve">valor máximo de corrente,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="00001187">
        <w:rPr>
          <w:rFonts w:eastAsiaTheme="minorEastAsia"/>
        </w:rPr>
        <w:t>,</w:t>
      </w:r>
      <w:r w:rsidR="0028770F">
        <w:rPr>
          <w:rFonts w:eastAsiaTheme="minorEastAsia"/>
        </w:rPr>
        <w:t xml:space="preserve"> de 10 </w:t>
      </w:r>
      <w:proofErr w:type="spellStart"/>
      <w:r w:rsidR="0028770F">
        <w:rPr>
          <w:rFonts w:eastAsiaTheme="minorEastAsia"/>
        </w:rPr>
        <w:t>mA</w:t>
      </w:r>
      <w:proofErr w:type="spellEnd"/>
      <w:r w:rsidR="0028770F">
        <w:rPr>
          <w:rFonts w:eastAsiaTheme="minorEastAsia"/>
        </w:rPr>
        <w:t xml:space="preserve">, resultando num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b>
        </m:sSub>
      </m:oMath>
      <w:r w:rsidR="0028770F">
        <w:rPr>
          <w:rFonts w:eastAsiaTheme="minorEastAsia"/>
        </w:rPr>
        <w:t xml:space="preserve"> de </w:t>
      </w:r>
      <w:r w:rsidR="00F013E0">
        <w:rPr>
          <w:rFonts w:eastAsiaTheme="minorEastAsia"/>
        </w:rPr>
        <w:t>180</w:t>
      </w:r>
      <w:r w:rsidR="00001187">
        <w:rPr>
          <w:rFonts w:eastAsiaTheme="minorEastAsia"/>
        </w:rPr>
        <w:t> </w:t>
      </w:r>
      <w:r w:rsidR="00F013E0">
        <w:rPr>
          <w:rFonts w:eastAsiaTheme="minorEastAsia"/>
        </w:rPr>
        <w:t xml:space="preserve">Ω. </w:t>
      </w:r>
      <w:r w:rsidR="006B49FD">
        <w:rPr>
          <w:rFonts w:eastAsiaTheme="minorEastAsia"/>
        </w:rPr>
        <w:t>A tensão de 3</w:t>
      </w:r>
      <w:r w:rsidR="00174EC9">
        <w:rPr>
          <w:rFonts w:eastAsiaTheme="minorEastAsia"/>
        </w:rPr>
        <w:t>,</w:t>
      </w:r>
      <w:r w:rsidR="006B49FD">
        <w:rPr>
          <w:rFonts w:eastAsiaTheme="minorEastAsia"/>
        </w:rPr>
        <w:t xml:space="preserve">3 </w:t>
      </w:r>
      <w:r w:rsidR="005144B1">
        <w:rPr>
          <w:rFonts w:eastAsiaTheme="minorEastAsia"/>
        </w:rPr>
        <w:t xml:space="preserve">V </w:t>
      </w:r>
      <w:r w:rsidR="000F4EF5">
        <w:rPr>
          <w:rFonts w:eastAsiaTheme="minorEastAsia"/>
        </w:rPr>
        <w:t>corresponde à</w:t>
      </w:r>
      <w:r w:rsidR="006B49FD">
        <w:rPr>
          <w:rFonts w:eastAsiaTheme="minorEastAsia"/>
        </w:rPr>
        <w:t xml:space="preserve"> tensão de saída do PWM do microcontrolador.</w:t>
      </w:r>
    </w:p>
    <w:tbl>
      <w:tblPr>
        <w:tblStyle w:val="Tabelacomgrelha"/>
        <w:tblpPr w:leftFromText="141" w:rightFromText="141" w:vertAnchor="text" w:horzAnchor="margin" w:tblpY="232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422203" w:rsidRPr="00B66544" w14:paraId="38668F8C" w14:textId="77777777" w:rsidTr="00985757">
        <w:tc>
          <w:tcPr>
            <w:tcW w:w="850" w:type="dxa"/>
            <w:vAlign w:val="center"/>
          </w:tcPr>
          <w:p w14:paraId="72BA8EB3" w14:textId="77777777" w:rsidR="00422203" w:rsidRPr="00322AC6" w:rsidRDefault="00422203" w:rsidP="00985757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7A015DFD" w14:textId="47E806C3" w:rsidR="00422203" w:rsidRPr="00BF4DE7" w:rsidRDefault="00C94EE9" w:rsidP="00985757">
            <w:pPr>
              <w:pStyle w:val="PhDEquao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3,3-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217FA195" w14:textId="77777777" w:rsidR="00422203" w:rsidRPr="00E94048" w:rsidRDefault="00422203" w:rsidP="00985757">
            <w:pPr>
              <w:pStyle w:val="PhDEquao"/>
              <w:spacing w:after="0" w:line="360" w:lineRule="auto"/>
            </w:pPr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7B4FE1">
              <w:rPr>
                <w:rFonts w:ascii="NewsGotT" w:hAnsi="NewsGotT"/>
                <w:noProof/>
              </w:rPr>
              <w:t>4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>
              <w:rPr>
                <w:rFonts w:ascii="NewsGotT" w:hAnsi="NewsGotT"/>
                <w:noProof/>
              </w:rPr>
              <w:t>4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)</w:t>
            </w:r>
          </w:p>
        </w:tc>
      </w:tr>
    </w:tbl>
    <w:p w14:paraId="751EDF26" w14:textId="5E83FBA7" w:rsidR="005144B1" w:rsidRPr="004D3D27" w:rsidRDefault="00BB3E60" w:rsidP="002A04A8">
      <w:pPr>
        <w:pStyle w:val="PhDCorpoTextoDepoisTabela"/>
        <w:rPr>
          <w:sz w:val="23"/>
          <w:szCs w:val="23"/>
        </w:rPr>
      </w:pPr>
      <w:r>
        <w:rPr>
          <w:sz w:val="23"/>
          <w:szCs w:val="23"/>
        </w:rPr>
        <w:tab/>
        <w:t xml:space="preserve">As fontes isoladas CC-CC escolhidas são do modelo </w:t>
      </w:r>
      <w:r>
        <w:rPr>
          <w:i/>
          <w:iCs/>
          <w:sz w:val="23"/>
          <w:szCs w:val="23"/>
        </w:rPr>
        <w:t>MEV1D1515SC</w:t>
      </w:r>
      <w:r>
        <w:rPr>
          <w:sz w:val="23"/>
          <w:szCs w:val="23"/>
        </w:rPr>
        <w:t xml:space="preserve">, da </w:t>
      </w:r>
      <w:proofErr w:type="spellStart"/>
      <w:r w:rsidRPr="00AF3D48">
        <w:rPr>
          <w:sz w:val="23"/>
          <w:szCs w:val="23"/>
        </w:rPr>
        <w:t>Murata</w:t>
      </w:r>
      <w:proofErr w:type="spellEnd"/>
      <w:r w:rsidRPr="00AF3D48">
        <w:rPr>
          <w:sz w:val="23"/>
          <w:szCs w:val="23"/>
        </w:rPr>
        <w:t xml:space="preserve"> </w:t>
      </w:r>
      <w:proofErr w:type="spellStart"/>
      <w:r w:rsidRPr="00AF3D48">
        <w:rPr>
          <w:sz w:val="23"/>
          <w:szCs w:val="23"/>
        </w:rPr>
        <w:t>Power</w:t>
      </w:r>
      <w:proofErr w:type="spellEnd"/>
      <w:r>
        <w:rPr>
          <w:i/>
          <w:iCs/>
          <w:sz w:val="23"/>
          <w:szCs w:val="23"/>
        </w:rPr>
        <w:t xml:space="preserve"> </w:t>
      </w:r>
      <w:r w:rsidR="006A443F">
        <w:rPr>
          <w:highlight w:val="yellow"/>
        </w:rPr>
        <w:fldChar w:fldCharType="begin" w:fldLock="1"/>
      </w:r>
      <w:r w:rsidR="00D84430">
        <w:rPr>
          <w:highlight w:val="yellow"/>
        </w:rPr>
        <w:instrText>MERGEFIELD .wWw..wWw.QIQQA_CLUSTER.oOo.85c2df0b4dbb48758a05c5b2250d7cc5.oOo.MEV1D1515SC.oOo.044768DE-3D58-4B64-9B21-478D76A61013.xXx.SEPARATE_AUTHOR_DATE.xXx..oOo. \* MERGEFORMAT</w:instrText>
      </w:r>
      <w:r w:rsidR="006A443F">
        <w:rPr>
          <w:highlight w:val="yellow"/>
        </w:rPr>
        <w:fldChar w:fldCharType="separate"/>
      </w:r>
      <w:r w:rsidR="00D84430" w:rsidRPr="00D84430">
        <w:rPr>
          <w:szCs w:val="24"/>
        </w:rPr>
        <w:t>[42]</w:t>
      </w:r>
      <w:r w:rsidR="006A443F">
        <w:rPr>
          <w:highlight w:val="yellow"/>
        </w:rPr>
        <w:fldChar w:fldCharType="end"/>
      </w:r>
      <w:r>
        <w:t>.</w:t>
      </w:r>
      <w:r>
        <w:rPr>
          <w:sz w:val="23"/>
          <w:szCs w:val="23"/>
        </w:rPr>
        <w:t xml:space="preserve"> Estas fontes têm um isolamento de 3 kV e</w:t>
      </w:r>
      <w:r w:rsidR="00AF3D48">
        <w:rPr>
          <w:sz w:val="23"/>
          <w:szCs w:val="23"/>
        </w:rPr>
        <w:t xml:space="preserve"> </w:t>
      </w:r>
      <w:r>
        <w:rPr>
          <w:sz w:val="23"/>
          <w:szCs w:val="23"/>
        </w:rPr>
        <w:t>3 saídas: +15 V, -15 V e GND.</w:t>
      </w:r>
      <w:r w:rsidR="005144B1">
        <w:rPr>
          <w:sz w:val="23"/>
          <w:szCs w:val="23"/>
        </w:rPr>
        <w:t xml:space="preserve"> Nesta placa é</w:t>
      </w:r>
      <w:r w:rsidR="004D3D27">
        <w:rPr>
          <w:sz w:val="23"/>
          <w:szCs w:val="23"/>
        </w:rPr>
        <w:t xml:space="preserve"> ainda</w:t>
      </w:r>
      <w:r w:rsidR="005144B1">
        <w:rPr>
          <w:sz w:val="23"/>
          <w:szCs w:val="23"/>
        </w:rPr>
        <w:t xml:space="preserve"> colocado um LED verde, com o objetivo de sinalizar e verificar a alimentação da mesma.</w:t>
      </w:r>
    </w:p>
    <w:p w14:paraId="7C1CB133" w14:textId="6DC0C056" w:rsidR="004D3D27" w:rsidRDefault="002470C8" w:rsidP="001560BE">
      <w:pPr>
        <w:pStyle w:val="PhDCorpo"/>
      </w:pPr>
      <w:r>
        <w:lastRenderedPageBreak/>
        <w:tab/>
      </w:r>
      <w:r w:rsidR="004D3D27">
        <w:t xml:space="preserve">O microcontrolador utilizado é o </w:t>
      </w:r>
      <w:r w:rsidR="00AD25D4" w:rsidRPr="00AD25D4">
        <w:t>TMS320F28335</w:t>
      </w:r>
      <w:r w:rsidR="003A7038">
        <w:t xml:space="preserve">, </w:t>
      </w:r>
      <w:r w:rsidR="00B057B4">
        <w:fldChar w:fldCharType="begin"/>
      </w:r>
      <w:r w:rsidR="00B057B4">
        <w:instrText xml:space="preserve"> REF _Ref103082410 \h </w:instrText>
      </w:r>
      <w:r w:rsidR="00B057B4">
        <w:fldChar w:fldCharType="separate"/>
      </w:r>
      <w:r w:rsidR="007B4FE1" w:rsidRPr="00B057B4">
        <w:rPr>
          <w:rStyle w:val="PhDLegendaFigurasCarter"/>
        </w:rPr>
        <w:t xml:space="preserve">Figura </w:t>
      </w:r>
      <w:r w:rsidR="007B4FE1">
        <w:rPr>
          <w:rStyle w:val="PhDLegendaFigurasCarter"/>
          <w:noProof/>
        </w:rPr>
        <w:t>4</w:t>
      </w:r>
      <w:r w:rsidR="007B4FE1">
        <w:rPr>
          <w:rStyle w:val="PhDLegendaFigurasCarter"/>
        </w:rPr>
        <w:t>.</w:t>
      </w:r>
      <w:r w:rsidR="00B057B4" w:rsidRPr="00B057B4">
        <w:rPr>
          <w:rStyle w:val="PhDLegendaFigurasCarter"/>
        </w:rPr>
        <w:t>22</w:t>
      </w:r>
      <w:r w:rsidR="00B057B4">
        <w:fldChar w:fldCharType="end"/>
      </w:r>
      <w:r w:rsidR="003A7038">
        <w:t>,</w:t>
      </w:r>
      <w:r w:rsidR="00B057B4">
        <w:t xml:space="preserve"> </w:t>
      </w:r>
      <w:r w:rsidR="004D3D27">
        <w:t xml:space="preserve">da </w:t>
      </w:r>
      <w:r w:rsidR="004D3D27" w:rsidRPr="00FA4118">
        <w:rPr>
          <w:i/>
          <w:iCs/>
        </w:rPr>
        <w:t xml:space="preserve">Texas </w:t>
      </w:r>
      <w:proofErr w:type="spellStart"/>
      <w:r w:rsidR="004D3D27" w:rsidRPr="00FA4118">
        <w:rPr>
          <w:i/>
          <w:iCs/>
        </w:rPr>
        <w:t>Instrument</w:t>
      </w:r>
      <w:r w:rsidR="00125109" w:rsidRPr="00FA4118">
        <w:rPr>
          <w:i/>
          <w:iCs/>
        </w:rPr>
        <w:t>s</w:t>
      </w:r>
      <w:proofErr w:type="spellEnd"/>
      <w:r w:rsidR="00125109">
        <w:t xml:space="preserve"> </w:t>
      </w:r>
      <w:r w:rsidR="00961ACF">
        <w:fldChar w:fldCharType="begin" w:fldLock="1"/>
      </w:r>
      <w:r w:rsidR="00D84430">
        <w:instrText>MERGEFIELD .wWw..wWw.QIQQA_CLUSTER.oOo.b13d852c397b47149c76d58585c82d15.oOo.TMS320F2833x.oOo.044768DE-3D58-4B64-9B21-478D76A61013.xXx.SEPARATE_AUTHOR_DATE.xXx..oOo. \* MERGEFORMAT</w:instrText>
      </w:r>
      <w:r w:rsidR="00961ACF">
        <w:fldChar w:fldCharType="separate"/>
      </w:r>
      <w:r w:rsidR="00D84430" w:rsidRPr="00D84430">
        <w:rPr>
          <w:szCs w:val="24"/>
        </w:rPr>
        <w:t>[43]</w:t>
      </w:r>
      <w:r w:rsidR="00961ACF">
        <w:fldChar w:fldCharType="end"/>
      </w:r>
      <w:r w:rsidR="003C75FF">
        <w:t>. Este possu</w:t>
      </w:r>
      <w:r w:rsidR="0031380C">
        <w:t xml:space="preserve">i uma frequência </w:t>
      </w:r>
      <w:r w:rsidR="00EB0C43">
        <w:t xml:space="preserve">máxima </w:t>
      </w:r>
      <w:r w:rsidR="0031380C">
        <w:t xml:space="preserve">do oscilador de </w:t>
      </w:r>
      <w:r w:rsidR="00EB0C43">
        <w:t>150</w:t>
      </w:r>
      <w:r w:rsidR="0031380C">
        <w:t xml:space="preserve"> MHz, </w:t>
      </w:r>
      <w:r w:rsidR="006549C9">
        <w:t>12</w:t>
      </w:r>
      <w:r w:rsidR="008C2214">
        <w:t xml:space="preserve"> canais de PWM, </w:t>
      </w:r>
      <w:r w:rsidR="003014FD">
        <w:t>16 canais de</w:t>
      </w:r>
      <w:r w:rsidR="002D7726">
        <w:t xml:space="preserve"> ADC de 12</w:t>
      </w:r>
      <w:r w:rsidR="00B05C55">
        <w:noBreakHyphen/>
      </w:r>
      <w:r w:rsidR="002D7726">
        <w:t>bit</w:t>
      </w:r>
      <w:r w:rsidR="003A7038">
        <w:t>s</w:t>
      </w:r>
      <w:r w:rsidR="006549C9">
        <w:t xml:space="preserve"> de resolução</w:t>
      </w:r>
      <w:r w:rsidR="003A7038">
        <w:t>, entre outros periféricos.</w:t>
      </w:r>
    </w:p>
    <w:p w14:paraId="68902D0A" w14:textId="50FD45CB" w:rsidR="00B057B4" w:rsidRDefault="00966FC4" w:rsidP="00B057B4">
      <w:pPr>
        <w:pStyle w:val="PhDFigura"/>
      </w:pPr>
      <w:r>
        <w:rPr>
          <w:noProof/>
        </w:rPr>
        <w:drawing>
          <wp:inline distT="0" distB="0" distL="0" distR="0" wp14:anchorId="743A6A19" wp14:editId="0DBC8150">
            <wp:extent cx="3670300" cy="1142933"/>
            <wp:effectExtent l="0" t="0" r="6350" b="635"/>
            <wp:docPr id="65" name="Picture 65" descr="Texas Instruments C2000 DIMM100 Experimenter's Kit 32 bit Development Kit  TMDSDOCK28335 | RS Compon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Texas Instruments C2000 DIMM100 Experimenter's Kit 32 bit Development Kit  TMDSDOCK28335 | RS Components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60" b="22654"/>
                    <a:stretch/>
                  </pic:blipFill>
                  <pic:spPr bwMode="auto">
                    <a:xfrm>
                      <a:off x="0" y="0"/>
                      <a:ext cx="3685687" cy="11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C1E32" w14:textId="439AEF7A" w:rsidR="00B057B4" w:rsidRDefault="00B057B4" w:rsidP="00106D1C">
      <w:pPr>
        <w:pStyle w:val="PhDLegendaFiguras"/>
        <w:rPr>
          <w:rFonts w:eastAsiaTheme="minorHAnsi"/>
          <w:sz w:val="24"/>
          <w:szCs w:val="22"/>
          <w:lang w:eastAsia="en-US"/>
        </w:rPr>
      </w:pPr>
      <w:bookmarkStart w:id="1244" w:name="_Ref103082410"/>
      <w:bookmarkStart w:id="1245" w:name="_Toc105865382"/>
      <w:r w:rsidRPr="00B057B4">
        <w:rPr>
          <w:rStyle w:val="PhDLegendaFigurasCarter"/>
        </w:rPr>
        <w:t xml:space="preserve">Figura </w:t>
      </w:r>
      <w:r w:rsidR="00906639">
        <w:rPr>
          <w:rStyle w:val="PhDLegendaFigurasCarter"/>
        </w:rPr>
        <w:fldChar w:fldCharType="begin"/>
      </w:r>
      <w:r w:rsidR="00906639">
        <w:rPr>
          <w:rStyle w:val="PhDLegendaFigurasCarter"/>
        </w:rPr>
        <w:instrText xml:space="preserve"> STYLEREF 1 \s </w:instrText>
      </w:r>
      <w:r w:rsidR="00906639">
        <w:rPr>
          <w:rStyle w:val="PhDLegendaFigurasCarter"/>
        </w:rPr>
        <w:fldChar w:fldCharType="separate"/>
      </w:r>
      <w:r w:rsidR="007B4FE1">
        <w:rPr>
          <w:rStyle w:val="PhDLegendaFigurasCarter"/>
          <w:noProof/>
        </w:rPr>
        <w:t>4</w:t>
      </w:r>
      <w:r w:rsidR="00906639">
        <w:rPr>
          <w:rStyle w:val="PhDLegendaFigurasCarter"/>
        </w:rPr>
        <w:fldChar w:fldCharType="end"/>
      </w:r>
      <w:r w:rsidR="00906639">
        <w:rPr>
          <w:rStyle w:val="PhDLegendaFigurasCarter"/>
        </w:rPr>
        <w:t>.</w:t>
      </w:r>
      <w:r w:rsidR="00906639">
        <w:rPr>
          <w:rStyle w:val="PhDLegendaFigurasCarter"/>
        </w:rPr>
        <w:fldChar w:fldCharType="begin"/>
      </w:r>
      <w:r w:rsidR="00906639">
        <w:rPr>
          <w:rStyle w:val="PhDLegendaFigurasCarter"/>
        </w:rPr>
        <w:instrText xml:space="preserve"> SEQ Figura \* ARABIC \s 1 </w:instrText>
      </w:r>
      <w:r w:rsidR="00906639">
        <w:rPr>
          <w:rStyle w:val="PhDLegendaFigurasCarter"/>
        </w:rPr>
        <w:fldChar w:fldCharType="end"/>
      </w:r>
      <w:bookmarkEnd w:id="1244"/>
      <w:r w:rsidRPr="00B057B4">
        <w:rPr>
          <w:rStyle w:val="PhDLegendaFigurasCarter"/>
        </w:rPr>
        <w:t xml:space="preserve"> - </w:t>
      </w:r>
      <w:r w:rsidR="00AD25D4" w:rsidRPr="00AD25D4">
        <w:rPr>
          <w:rStyle w:val="PhDLegendaFigurasCarter"/>
        </w:rPr>
        <w:t>TMS320F28335</w:t>
      </w:r>
      <w:r w:rsidR="00AD25D4">
        <w:rPr>
          <w:rStyle w:val="PhDLegendaFigurasCarter"/>
        </w:rPr>
        <w:t xml:space="preserve"> </w:t>
      </w:r>
      <w:r w:rsidR="00D639A3">
        <w:rPr>
          <w:rStyle w:val="PhDLegendaFigurasCarter"/>
        </w:rPr>
        <w:t xml:space="preserve">com kit experimental </w:t>
      </w:r>
      <w:r w:rsidRPr="00B057B4">
        <w:rPr>
          <w:rStyle w:val="PhDLegendaFigurasCarter"/>
        </w:rPr>
        <w:t xml:space="preserve">da Texas </w:t>
      </w:r>
      <w:proofErr w:type="spellStart"/>
      <w:r w:rsidRPr="00B057B4">
        <w:rPr>
          <w:rStyle w:val="PhDLegendaFigurasCarter"/>
        </w:rPr>
        <w:t>Instruments</w:t>
      </w:r>
      <w:proofErr w:type="spellEnd"/>
      <w:r>
        <w:t>.</w:t>
      </w:r>
      <w:bookmarkEnd w:id="1245"/>
    </w:p>
    <w:p w14:paraId="42A48862" w14:textId="77777777" w:rsidR="00B057B4" w:rsidRDefault="00B057B4" w:rsidP="00B057B4">
      <w:pPr>
        <w:pStyle w:val="PhDFigura"/>
        <w:rPr>
          <w:rFonts w:ascii="NewsGotT" w:eastAsiaTheme="minorHAnsi" w:hAnsi="NewsGotT"/>
          <w:sz w:val="24"/>
          <w:szCs w:val="22"/>
          <w:lang w:eastAsia="en-US"/>
        </w:rPr>
      </w:pPr>
    </w:p>
    <w:p w14:paraId="4BA42966" w14:textId="77777777" w:rsidR="00B057B4" w:rsidRDefault="00B057B4" w:rsidP="00B057B4">
      <w:pPr>
        <w:pStyle w:val="PhDCorpo"/>
      </w:pPr>
    </w:p>
    <w:p w14:paraId="3292A152" w14:textId="3D10E168" w:rsidR="00B057B4" w:rsidRPr="00B057B4" w:rsidRDefault="00B057B4" w:rsidP="00B057B4">
      <w:pPr>
        <w:pStyle w:val="PhDCorpo"/>
        <w:sectPr w:rsidR="00B057B4" w:rsidRPr="00B057B4" w:rsidSect="00481AA9"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69B17BA0" w14:textId="77777777" w:rsidR="0064146A" w:rsidRDefault="00772EB1" w:rsidP="0011228E">
      <w:pPr>
        <w:pStyle w:val="Indiceinicial"/>
        <w:outlineLvl w:val="0"/>
        <w:rPr>
          <w:rFonts w:ascii="NewsGotT" w:hAnsi="NewsGotT"/>
        </w:rPr>
      </w:pPr>
      <w:bookmarkStart w:id="1246" w:name="_Toc105865332"/>
      <w:r w:rsidRPr="00CC522A">
        <w:rPr>
          <w:rFonts w:ascii="NewsGotT" w:hAnsi="NewsGotT"/>
        </w:rPr>
        <w:lastRenderedPageBreak/>
        <w:t>Referências</w:t>
      </w:r>
      <w:bookmarkEnd w:id="1161"/>
      <w:bookmarkEnd w:id="1246"/>
    </w:p>
    <w:p w14:paraId="36E07D97" w14:textId="706CEE70" w:rsidR="0045123F" w:rsidRPr="00CC522A" w:rsidDel="00566495" w:rsidRDefault="0045123F" w:rsidP="00566495">
      <w:pPr>
        <w:pStyle w:val="Indiceinicial"/>
        <w:jc w:val="left"/>
        <w:outlineLvl w:val="0"/>
        <w:rPr>
          <w:del w:id="1247" w:author="Luis André Magalhães Barros" w:date="2022-06-15T08:58:00Z"/>
          <w:rFonts w:ascii="NewsGotT" w:hAnsi="NewsGotT"/>
        </w:rPr>
        <w:pPrChange w:id="1248" w:author="Luis André Magalhães Barros" w:date="2022-06-15T08:58:00Z">
          <w:pPr>
            <w:pStyle w:val="Indiceinicial"/>
            <w:outlineLvl w:val="0"/>
          </w:pPr>
        </w:pPrChange>
      </w:pPr>
    </w:p>
    <w:commentRangeStart w:id="1249"/>
    <w:p w14:paraId="6ED46BA8" w14:textId="3E9F3A21" w:rsidR="00D84430" w:rsidRPr="00D84430" w:rsidRDefault="0005114E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</w:rPr>
      </w:pPr>
      <w:r w:rsidRPr="00B66544">
        <w:rPr>
          <w:rFonts w:ascii="NewsGotT" w:hAnsi="NewsGotT"/>
          <w:lang w:val="en-US"/>
        </w:rPr>
        <w:fldChar w:fldCharType="begin" w:fldLock="1"/>
      </w:r>
      <w:r w:rsidRPr="00607FC6">
        <w:rPr>
          <w:rFonts w:ascii="NewsGotT" w:hAnsi="NewsGotT"/>
        </w:rPr>
        <w:instrText xml:space="preserve"> MERGEFIELD QIQQA_BIBLIOGRAPHY \* MERGEFORMAT </w:instrText>
      </w:r>
      <w:r w:rsidRPr="00B66544">
        <w:rPr>
          <w:rFonts w:ascii="NewsGotT" w:hAnsi="NewsGotT"/>
          <w:lang w:val="en-US"/>
        </w:rPr>
        <w:fldChar w:fldCharType="separate"/>
      </w:r>
      <w:r w:rsidR="00D84430" w:rsidRPr="00D84430">
        <w:rPr>
          <w:rFonts w:ascii="NewsGotT" w:hAnsi="NewsGotT"/>
          <w:sz w:val="24"/>
          <w:szCs w:val="24"/>
        </w:rPr>
        <w:t xml:space="preserve"> [1]</w:t>
      </w:r>
      <w:r w:rsidR="00D84430" w:rsidRPr="00D84430">
        <w:rPr>
          <w:rFonts w:ascii="NewsGotT" w:hAnsi="NewsGotT"/>
          <w:sz w:val="24"/>
          <w:szCs w:val="24"/>
        </w:rPr>
        <w:tab/>
        <w:t xml:space="preserve">“Roteiro para a Neutralidade Carbónica 2050.” </w:t>
      </w:r>
      <w:r w:rsidR="00D84430" w:rsidRPr="007F48F6">
        <w:rPr>
          <w:rFonts w:ascii="NewsGotT" w:hAnsi="NewsGotT"/>
          <w:sz w:val="24"/>
          <w:szCs w:val="24"/>
          <w:lang w:val="en-GB"/>
        </w:rPr>
        <w:t xml:space="preserve">[Online]. Available: https://www.portugal.gov.pt/pt/gc21/comunicacao/documento?i=roteiro-para-a-neutralidade-carbonica-2050-. </w:t>
      </w:r>
      <w:r w:rsidR="00D84430" w:rsidRPr="00D84430">
        <w:rPr>
          <w:rFonts w:ascii="NewsGotT" w:hAnsi="NewsGotT"/>
          <w:sz w:val="24"/>
          <w:szCs w:val="24"/>
        </w:rPr>
        <w:t>[Accessed: 04-Mar-2022]</w:t>
      </w:r>
      <w:r w:rsidR="00D84430" w:rsidRPr="00D84430">
        <w:rPr>
          <w:rFonts w:ascii="NewsGotT" w:hAnsi="NewsGotT"/>
          <w:sz w:val="24"/>
          <w:szCs w:val="24"/>
        </w:rPr>
        <w:br/>
      </w:r>
    </w:p>
    <w:p w14:paraId="6633002B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D84430">
        <w:rPr>
          <w:rFonts w:ascii="NewsGotT" w:hAnsi="NewsGotT"/>
          <w:sz w:val="24"/>
          <w:szCs w:val="24"/>
        </w:rPr>
        <w:t>[2]</w:t>
      </w:r>
      <w:r w:rsidRPr="00D84430">
        <w:rPr>
          <w:rFonts w:ascii="NewsGotT" w:hAnsi="NewsGotT"/>
          <w:sz w:val="24"/>
          <w:szCs w:val="24"/>
        </w:rPr>
        <w:tab/>
        <w:t xml:space="preserve">J. V. Rodrigues, “Portugal pode ter 80% da energia de fontes renováveis já em 2025.” </w:t>
      </w:r>
      <w:r w:rsidRPr="007F48F6">
        <w:rPr>
          <w:rFonts w:ascii="NewsGotT" w:hAnsi="NewsGotT"/>
          <w:sz w:val="24"/>
          <w:szCs w:val="24"/>
          <w:lang w:val="en-GB"/>
        </w:rPr>
        <w:t>[Online]. Available: https://www.dinheirovivo.pt/empresas/portugal-pode-ter-80-da-energia-de-fontes-renovaveis-ja-em-2025-14604140.html. [Accessed: 04-Mar-2022]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4D9A6071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D84430">
        <w:rPr>
          <w:rFonts w:ascii="NewsGotT" w:hAnsi="NewsGotT"/>
          <w:sz w:val="24"/>
          <w:szCs w:val="24"/>
        </w:rPr>
        <w:t>[3]</w:t>
      </w:r>
      <w:r w:rsidRPr="00D84430">
        <w:rPr>
          <w:rFonts w:ascii="NewsGotT" w:hAnsi="NewsGotT"/>
          <w:sz w:val="24"/>
          <w:szCs w:val="24"/>
        </w:rPr>
        <w:tab/>
        <w:t xml:space="preserve">“Energia: Portugal nunca instalou tanta capacidade solar como em 2021.” </w:t>
      </w:r>
      <w:r w:rsidRPr="007F48F6">
        <w:rPr>
          <w:rFonts w:ascii="NewsGotT" w:hAnsi="NewsGotT"/>
          <w:sz w:val="24"/>
          <w:szCs w:val="24"/>
          <w:lang w:val="en-GB"/>
        </w:rPr>
        <w:t>[Online]. Available: https://expresso.pt/economia/2022-02-01-energia-portugal-nunca-instalou-tanta-capacidade-solar-como-em-2021. [Accessed: 04-Mar-2022]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36729B54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[4]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S. A. K. W. A. B. W. De Soto, “Improvement and validation of a model for photovoltaic array performance,” 2005.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65BDBBE8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[5]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R. Buerger, A. Péres, R. Hausmann, R. Reiter, and A. Stankiewicz, “Ripple analyze and design considerations for an interleaved boost converter (IBC) for a PV source,” in </w:t>
      </w:r>
      <w:r w:rsidRPr="007F48F6">
        <w:rPr>
          <w:rFonts w:ascii="NewsGotT" w:hAnsi="NewsGotT"/>
          <w:i/>
          <w:sz w:val="24"/>
          <w:szCs w:val="24"/>
          <w:lang w:val="en-GB"/>
        </w:rPr>
        <w:t>International Conference, ICREPQ</w:t>
      </w:r>
      <w:r w:rsidRPr="007F48F6">
        <w:rPr>
          <w:rFonts w:ascii="NewsGotT" w:hAnsi="NewsGotT"/>
          <w:sz w:val="24"/>
          <w:szCs w:val="24"/>
          <w:lang w:val="en-GB"/>
        </w:rPr>
        <w:t xml:space="preserve">, 2014.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3ADE9DAE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[6]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Y. Jang and M. M. Jovanovic, “Interleaved Boost Converter With Intrinsic Voltage-Doubler Characteristic for Universal-Line PFC Front End,” </w:t>
      </w:r>
      <w:r w:rsidRPr="007F48F6">
        <w:rPr>
          <w:rFonts w:ascii="NewsGotT" w:hAnsi="NewsGotT"/>
          <w:i/>
          <w:sz w:val="24"/>
          <w:szCs w:val="24"/>
          <w:lang w:val="en-GB"/>
        </w:rPr>
        <w:t>Power Electronics, IEEE Transactions on</w:t>
      </w:r>
      <w:r w:rsidRPr="007F48F6">
        <w:rPr>
          <w:rFonts w:ascii="NewsGotT" w:hAnsi="NewsGotT"/>
          <w:sz w:val="24"/>
          <w:szCs w:val="24"/>
          <w:lang w:val="en-GB"/>
        </w:rPr>
        <w:t xml:space="preserve">, vol. 22, no. 4, pp. 1394–1401, 2007.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0953F35B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[7]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PowerSim, </w:t>
      </w:r>
      <w:r w:rsidRPr="007F48F6">
        <w:rPr>
          <w:rFonts w:ascii="NewsGotT" w:hAnsi="NewsGotT"/>
          <w:i/>
          <w:sz w:val="24"/>
          <w:szCs w:val="24"/>
          <w:lang w:val="en-GB"/>
        </w:rPr>
        <w:t>Loss Calculation and Transient Analysis of SiC and GaN Devices</w:t>
      </w:r>
      <w:r w:rsidRPr="007F48F6">
        <w:rPr>
          <w:rFonts w:ascii="NewsGotT" w:hAnsi="NewsGotT"/>
          <w:sz w:val="24"/>
          <w:szCs w:val="24"/>
          <w:lang w:val="en-GB"/>
        </w:rPr>
        <w:t xml:space="preserve">. 2018.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74ABA70C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[8]</w:t>
      </w:r>
      <w:r w:rsidRPr="007F48F6">
        <w:rPr>
          <w:rFonts w:ascii="NewsGotT" w:hAnsi="NewsGotT"/>
          <w:sz w:val="24"/>
          <w:szCs w:val="24"/>
          <w:lang w:val="en-GB"/>
        </w:rPr>
        <w:tab/>
        <w:t>H. Mfg., “High frequency reactors (197 series).” [Online]. Available: https://www.hammfg.com/electronics/transformers/choke/197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78347204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[9]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GeneSiC, “G2R120MT33J 3300 V 120 ohm SiC MOSFET,” 2021.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0F06EAA2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[10]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LG, “LG Neon 2 350W I 345W,” 2019.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176400FA" w14:textId="77777777" w:rsidR="00D84430" w:rsidRPr="00D84430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</w:rPr>
      </w:pPr>
      <w:r w:rsidRPr="00D84430">
        <w:rPr>
          <w:rFonts w:ascii="NewsGotT" w:hAnsi="NewsGotT"/>
          <w:sz w:val="24"/>
          <w:szCs w:val="24"/>
        </w:rPr>
        <w:t>[11]</w:t>
      </w:r>
      <w:r w:rsidRPr="00D84430">
        <w:rPr>
          <w:rFonts w:ascii="NewsGotT" w:hAnsi="NewsGotT"/>
          <w:sz w:val="24"/>
          <w:szCs w:val="24"/>
        </w:rPr>
        <w:tab/>
        <w:t xml:space="preserve">“Filmes finos CIGS: uma alternativa ao silício cristalino.” </w:t>
      </w:r>
      <w:r w:rsidRPr="007F48F6">
        <w:rPr>
          <w:rFonts w:ascii="NewsGotT" w:hAnsi="NewsGotT"/>
          <w:sz w:val="24"/>
          <w:szCs w:val="24"/>
          <w:lang w:val="en-GB"/>
        </w:rPr>
        <w:t xml:space="preserve">[Online]. Available: https://canalsolar.com.br/filmes-finos-cigs-uma-alternativa-ao-silicio-cristalino/. </w:t>
      </w:r>
      <w:r w:rsidRPr="00D84430">
        <w:rPr>
          <w:rFonts w:ascii="NewsGotT" w:hAnsi="NewsGotT"/>
          <w:sz w:val="24"/>
          <w:szCs w:val="24"/>
        </w:rPr>
        <w:t>[Accessed: 04-Mar-2022]</w:t>
      </w:r>
      <w:r w:rsidRPr="00D84430">
        <w:rPr>
          <w:rFonts w:ascii="NewsGotT" w:hAnsi="NewsGotT"/>
          <w:sz w:val="24"/>
          <w:szCs w:val="24"/>
        </w:rPr>
        <w:br/>
      </w:r>
    </w:p>
    <w:p w14:paraId="72862C2B" w14:textId="77777777" w:rsidR="00D84430" w:rsidRPr="00D84430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</w:rPr>
      </w:pPr>
      <w:r w:rsidRPr="00D84430">
        <w:rPr>
          <w:rFonts w:ascii="NewsGotT" w:hAnsi="NewsGotT"/>
          <w:sz w:val="24"/>
          <w:szCs w:val="24"/>
        </w:rPr>
        <w:t>[12]</w:t>
      </w:r>
      <w:r w:rsidRPr="00D84430">
        <w:rPr>
          <w:rFonts w:ascii="NewsGotT" w:hAnsi="NewsGotT"/>
          <w:sz w:val="24"/>
          <w:szCs w:val="24"/>
        </w:rPr>
        <w:tab/>
        <w:t xml:space="preserve">A. Cabrita, “Conheça os principais tipos de painéis solares fotovoltaicos.” </w:t>
      </w:r>
      <w:r w:rsidRPr="007F48F6">
        <w:rPr>
          <w:rFonts w:ascii="NewsGotT" w:hAnsi="NewsGotT"/>
          <w:sz w:val="24"/>
          <w:szCs w:val="24"/>
          <w:lang w:val="en-GB"/>
        </w:rPr>
        <w:t xml:space="preserve">[Online]. Available: https://www.doutorfinancas.pt/vida-e-familia/conheca-os-principais-tipos-de-paineis-solares-fotovoltaicos/. </w:t>
      </w:r>
      <w:r w:rsidRPr="00D84430">
        <w:rPr>
          <w:rFonts w:ascii="NewsGotT" w:hAnsi="NewsGotT"/>
          <w:sz w:val="24"/>
          <w:szCs w:val="24"/>
        </w:rPr>
        <w:t>[Accessed: 04-Mar-2022]</w:t>
      </w:r>
      <w:r w:rsidRPr="00D84430">
        <w:rPr>
          <w:rFonts w:ascii="NewsGotT" w:hAnsi="NewsGotT"/>
          <w:sz w:val="24"/>
          <w:szCs w:val="24"/>
        </w:rPr>
        <w:br/>
      </w:r>
    </w:p>
    <w:p w14:paraId="2059540D" w14:textId="77777777" w:rsidR="00D84430" w:rsidRPr="00D84430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</w:rPr>
      </w:pPr>
      <w:r w:rsidRPr="00D84430">
        <w:rPr>
          <w:rFonts w:ascii="NewsGotT" w:hAnsi="NewsGotT"/>
          <w:sz w:val="24"/>
          <w:szCs w:val="24"/>
        </w:rPr>
        <w:t>[13]</w:t>
      </w:r>
      <w:r w:rsidRPr="00D84430">
        <w:rPr>
          <w:rFonts w:ascii="NewsGotT" w:hAnsi="NewsGotT"/>
          <w:sz w:val="24"/>
          <w:szCs w:val="24"/>
        </w:rPr>
        <w:tab/>
        <w:t xml:space="preserve">F. J. da Costa Padilha, “Topologias de Conversores CC-CC Não Isolados com Sa’\idas Simétricas para Sistemas Fotovoltáicos,” </w:t>
      </w:r>
      <w:r w:rsidRPr="00D84430">
        <w:rPr>
          <w:rFonts w:ascii="NewsGotT" w:hAnsi="NewsGotT"/>
          <w:i/>
          <w:iCs/>
          <w:sz w:val="24"/>
          <w:szCs w:val="24"/>
        </w:rPr>
        <w:t>rograma de Pós-graduaçã em Engenharia Elétrica, COPPE, Universidade Federal do Rio de Janeiro</w:t>
      </w:r>
      <w:r w:rsidRPr="00D84430">
        <w:rPr>
          <w:rFonts w:ascii="NewsGotT" w:hAnsi="NewsGotT"/>
          <w:sz w:val="24"/>
          <w:szCs w:val="24"/>
        </w:rPr>
        <w:t xml:space="preserve">, 2011. </w:t>
      </w:r>
      <w:r w:rsidRPr="00D84430">
        <w:rPr>
          <w:rFonts w:ascii="NewsGotT" w:hAnsi="NewsGotT"/>
          <w:sz w:val="24"/>
          <w:szCs w:val="24"/>
        </w:rPr>
        <w:br/>
      </w:r>
    </w:p>
    <w:p w14:paraId="1DFA35E4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[14]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M. M. ELhagry, Z. Elkady, N. Abdel-Rahim, and F. Bendary, “New topology of multiple-input single-output PV system for DC load applications,” </w:t>
      </w:r>
      <w:r w:rsidRPr="007F48F6">
        <w:rPr>
          <w:rFonts w:ascii="NewsGotT" w:hAnsi="NewsGotT"/>
          <w:i/>
          <w:sz w:val="24"/>
          <w:szCs w:val="24"/>
          <w:lang w:val="en-GB"/>
        </w:rPr>
        <w:t>Journal of Electrical Systems and Information Technology</w:t>
      </w:r>
      <w:r w:rsidRPr="007F48F6">
        <w:rPr>
          <w:rFonts w:ascii="NewsGotT" w:hAnsi="NewsGotT"/>
          <w:sz w:val="24"/>
          <w:szCs w:val="24"/>
          <w:lang w:val="en-GB"/>
        </w:rPr>
        <w:t xml:space="preserve">, vol. 3, no. 3, pp. 471–484, 2016.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22F22407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lastRenderedPageBreak/>
        <w:t>[15]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Efacec, “PVStation Solutions,” in </w:t>
      </w:r>
      <w:r w:rsidRPr="007F48F6">
        <w:rPr>
          <w:rFonts w:ascii="NewsGotT" w:hAnsi="NewsGotT"/>
          <w:i/>
          <w:sz w:val="24"/>
          <w:szCs w:val="24"/>
          <w:lang w:val="en-GB"/>
        </w:rPr>
        <w:t xml:space="preserve">EFASOLAR </w:t>
      </w:r>
      <w:r w:rsidRPr="007F48F6">
        <w:rPr>
          <w:rFonts w:ascii="NewsGotT" w:hAnsi="NewsGotT"/>
          <w:sz w:val="24"/>
          <w:szCs w:val="24"/>
          <w:lang w:val="en-GB"/>
        </w:rPr>
        <w:t xml:space="preserve">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3E5CDCDC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[16]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GOODWE, “GW250K-HT SOLAR INVERTER Photovoltaic Grid-Tie Inverter,” in </w:t>
      </w:r>
      <w:r w:rsidRPr="007F48F6">
        <w:rPr>
          <w:rFonts w:ascii="NewsGotT" w:hAnsi="NewsGotT"/>
          <w:i/>
          <w:sz w:val="24"/>
          <w:szCs w:val="24"/>
          <w:lang w:val="en-GB"/>
        </w:rPr>
        <w:t>HT Series User Manual</w:t>
      </w:r>
      <w:r w:rsidRPr="007F48F6">
        <w:rPr>
          <w:rFonts w:ascii="NewsGotT" w:hAnsi="NewsGotT"/>
          <w:sz w:val="24"/>
          <w:szCs w:val="24"/>
          <w:lang w:val="en-GB"/>
        </w:rPr>
        <w:t xml:space="preserve">, no. 1.2.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0B91C63B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[17]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Huawei, “SUN2000-36KTL - Smart PV Controller,” in </w:t>
      </w:r>
      <w:r w:rsidRPr="007F48F6">
        <w:rPr>
          <w:rFonts w:ascii="NewsGotT" w:hAnsi="NewsGotT"/>
          <w:i/>
          <w:sz w:val="24"/>
          <w:szCs w:val="24"/>
          <w:lang w:val="en-GB"/>
        </w:rPr>
        <w:t>Technical Specification</w:t>
      </w:r>
      <w:r w:rsidRPr="007F48F6">
        <w:rPr>
          <w:rFonts w:ascii="NewsGotT" w:hAnsi="NewsGotT"/>
          <w:sz w:val="24"/>
          <w:szCs w:val="24"/>
          <w:lang w:val="en-GB"/>
        </w:rPr>
        <w:t xml:space="preserve">, 2020, no. 04-(20201006).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726E84E5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[18]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S. Power, “3-Phase PV Grid-Connected Inverter SG5.0RT / SG6.0RT / SG7.0RT / SG8.0RT / SG10RT / SG12RT / SG15RT / SG17RT / SG20RT,” in </w:t>
      </w:r>
      <w:r w:rsidRPr="007F48F6">
        <w:rPr>
          <w:rFonts w:ascii="NewsGotT" w:hAnsi="NewsGotT"/>
          <w:i/>
          <w:sz w:val="24"/>
          <w:szCs w:val="24"/>
          <w:lang w:val="en-GB"/>
        </w:rPr>
        <w:t>User Manual</w:t>
      </w:r>
      <w:r w:rsidRPr="007F48F6">
        <w:rPr>
          <w:rFonts w:ascii="NewsGotT" w:hAnsi="NewsGotT"/>
          <w:sz w:val="24"/>
          <w:szCs w:val="24"/>
          <w:lang w:val="en-GB"/>
        </w:rPr>
        <w:t xml:space="preserve">, 2021, no. SG5.0–20RT-UEN-Ver13–202101.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14ED3FA1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[19]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Huawei, “SUN2000-(29.9KTL,33KTL-A,36KTL,49KTL),” in </w:t>
      </w:r>
      <w:r w:rsidRPr="007F48F6">
        <w:rPr>
          <w:rFonts w:ascii="NewsGotT" w:hAnsi="NewsGotT"/>
          <w:i/>
          <w:sz w:val="24"/>
          <w:szCs w:val="24"/>
          <w:lang w:val="en-GB"/>
        </w:rPr>
        <w:t>User Manual</w:t>
      </w:r>
      <w:r w:rsidRPr="007F48F6">
        <w:rPr>
          <w:rFonts w:ascii="NewsGotT" w:hAnsi="NewsGotT"/>
          <w:sz w:val="24"/>
          <w:szCs w:val="24"/>
          <w:lang w:val="en-GB"/>
        </w:rPr>
        <w:t xml:space="preserve">, 2019, no. 11.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6CAEAF78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[20]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P. Eletronics, “PURE ENERGY Inverters | Stations,” in </w:t>
      </w:r>
      <w:r w:rsidRPr="007F48F6">
        <w:rPr>
          <w:rFonts w:ascii="NewsGotT" w:hAnsi="NewsGotT"/>
          <w:i/>
          <w:sz w:val="24"/>
          <w:szCs w:val="24"/>
          <w:lang w:val="en-GB"/>
        </w:rPr>
        <w:t xml:space="preserve">Solar Solutions </w:t>
      </w:r>
      <w:r w:rsidRPr="007F48F6">
        <w:rPr>
          <w:rFonts w:ascii="NewsGotT" w:hAnsi="NewsGotT"/>
          <w:sz w:val="24"/>
          <w:szCs w:val="24"/>
          <w:lang w:val="en-GB"/>
        </w:rPr>
        <w:t xml:space="preserve">, 2019.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048E8057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[21]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M. Forouzesh, Y. P. Siwakoti, S. A. Gorji, F. Blaabjerg, and B. Lehman, “Step-up DC-DC converters: a comprehensive review of voltage-boosting techniques, topologies, and applications,” </w:t>
      </w:r>
      <w:r w:rsidRPr="007F48F6">
        <w:rPr>
          <w:rFonts w:ascii="NewsGotT" w:hAnsi="NewsGotT"/>
          <w:i/>
          <w:sz w:val="24"/>
          <w:szCs w:val="24"/>
          <w:lang w:val="en-GB"/>
        </w:rPr>
        <w:t>IEEE transactions on power electronics</w:t>
      </w:r>
      <w:r w:rsidRPr="007F48F6">
        <w:rPr>
          <w:rFonts w:ascii="NewsGotT" w:hAnsi="NewsGotT"/>
          <w:sz w:val="24"/>
          <w:szCs w:val="24"/>
          <w:lang w:val="en-GB"/>
        </w:rPr>
        <w:t xml:space="preserve">, vol. 32, no. 12, pp. 9143–9178, 2017.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69DE32E4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[22]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F. L. Tofoli, D. de Castro Pereira, W. J. de Paula, and D. de S. O. Júnior, “Survey on non-isolated high-voltage step-up dc-dc topologies based on the boost converter,” </w:t>
      </w:r>
      <w:r w:rsidRPr="007F48F6">
        <w:rPr>
          <w:rFonts w:ascii="NewsGotT" w:hAnsi="NewsGotT"/>
          <w:i/>
          <w:sz w:val="24"/>
          <w:szCs w:val="24"/>
          <w:lang w:val="en-GB"/>
        </w:rPr>
        <w:t>IET power Electronics</w:t>
      </w:r>
      <w:r w:rsidRPr="007F48F6">
        <w:rPr>
          <w:rFonts w:ascii="NewsGotT" w:hAnsi="NewsGotT"/>
          <w:sz w:val="24"/>
          <w:szCs w:val="24"/>
          <w:lang w:val="en-GB"/>
        </w:rPr>
        <w:t xml:space="preserve">, vol. 8, no. 10, pp. 2044–2057, 2015.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0C5331E4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[23]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P. Ma, W. Liang, H. Chen, Y. Zhang, and X. Hu, “Interleaved high step-up boost converter,” </w:t>
      </w:r>
      <w:r w:rsidRPr="007F48F6">
        <w:rPr>
          <w:rFonts w:ascii="NewsGotT" w:hAnsi="NewsGotT"/>
          <w:i/>
          <w:sz w:val="24"/>
          <w:szCs w:val="24"/>
          <w:lang w:val="en-GB"/>
        </w:rPr>
        <w:t>Journal of Power Electronics</w:t>
      </w:r>
      <w:r w:rsidRPr="007F48F6">
        <w:rPr>
          <w:rFonts w:ascii="NewsGotT" w:hAnsi="NewsGotT"/>
          <w:sz w:val="24"/>
          <w:szCs w:val="24"/>
          <w:lang w:val="en-GB"/>
        </w:rPr>
        <w:t xml:space="preserve">, vol. 19, no. 3, pp. 665–675, 2019.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6EADC23B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[24]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J. Dawidziuk, “Review and comparison of high efficiency high power boost DC/DC converters for photovoltaic applications,” </w:t>
      </w:r>
      <w:r w:rsidRPr="007F48F6">
        <w:rPr>
          <w:rFonts w:ascii="NewsGotT" w:hAnsi="NewsGotT"/>
          <w:i/>
          <w:sz w:val="24"/>
          <w:szCs w:val="24"/>
          <w:lang w:val="en-GB"/>
        </w:rPr>
        <w:t>Bulletin of the Polish Academy of Sciences. Technical Sciences</w:t>
      </w:r>
      <w:r w:rsidRPr="007F48F6">
        <w:rPr>
          <w:rFonts w:ascii="NewsGotT" w:hAnsi="NewsGotT"/>
          <w:sz w:val="24"/>
          <w:szCs w:val="24"/>
          <w:lang w:val="en-GB"/>
        </w:rPr>
        <w:t xml:space="preserve">, vol. 59, no. 4, pp. 499–506, 2011.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1B013970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[25]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Y. Koç, Y. Birbir, and H. Bodur, “Non-isolated high step-up DC/DC converters-An overview,” </w:t>
      </w:r>
      <w:r w:rsidRPr="007F48F6">
        <w:rPr>
          <w:rFonts w:ascii="NewsGotT" w:hAnsi="NewsGotT"/>
          <w:i/>
          <w:sz w:val="24"/>
          <w:szCs w:val="24"/>
          <w:lang w:val="en-GB"/>
        </w:rPr>
        <w:t>Alexandria Engineering Journal</w:t>
      </w:r>
      <w:r w:rsidRPr="007F48F6">
        <w:rPr>
          <w:rFonts w:ascii="NewsGotT" w:hAnsi="NewsGotT"/>
          <w:sz w:val="24"/>
          <w:szCs w:val="24"/>
          <w:lang w:val="en-GB"/>
        </w:rPr>
        <w:t xml:space="preserve">, vol. 61, no. 2, pp. 1091–1132, 2022.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190535A9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[26]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M. Bhunia, R. Gupta, and B. Subudhi, “Cascaded DC-DC converter for a reliable standalone PV fed DC load,” in </w:t>
      </w:r>
      <w:r w:rsidRPr="007F48F6">
        <w:rPr>
          <w:rFonts w:ascii="NewsGotT" w:hAnsi="NewsGotT"/>
          <w:i/>
          <w:sz w:val="24"/>
          <w:szCs w:val="24"/>
          <w:lang w:val="en-GB"/>
        </w:rPr>
        <w:t>2014 IEEE 6th India International Conference on Power Electronics (IICPE)</w:t>
      </w:r>
      <w:r w:rsidRPr="007F48F6">
        <w:rPr>
          <w:rFonts w:ascii="NewsGotT" w:hAnsi="NewsGotT"/>
          <w:sz w:val="24"/>
          <w:szCs w:val="24"/>
          <w:lang w:val="en-GB"/>
        </w:rPr>
        <w:t xml:space="preserve">, 2014, pp. 1–6.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77E8622B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[27]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S. Padhee, U. C. Pati, and K. Mahapatra, “Overview of high-step-up DC-DC converters for renewable energy sources,” </w:t>
      </w:r>
      <w:r w:rsidRPr="007F48F6">
        <w:rPr>
          <w:rFonts w:ascii="NewsGotT" w:hAnsi="NewsGotT"/>
          <w:i/>
          <w:sz w:val="24"/>
          <w:szCs w:val="24"/>
          <w:lang w:val="en-GB"/>
        </w:rPr>
        <w:t>IETE Technical Review</w:t>
      </w:r>
      <w:r w:rsidRPr="007F48F6">
        <w:rPr>
          <w:rFonts w:ascii="NewsGotT" w:hAnsi="NewsGotT"/>
          <w:sz w:val="24"/>
          <w:szCs w:val="24"/>
          <w:lang w:val="en-GB"/>
        </w:rPr>
        <w:t xml:space="preserve">, vol. 35, no. 1, pp. 99–115, 2018.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290AFA4B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[28]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Y. Kang, “Design and implementation of high efficiency, high power density front-end converter for high voltage capacitor charger,” 2005.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2530CDAA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[29]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Y. Hu and A. Ioinovici, “Simple switched-capacitor-boost converter with large DC gain and low voltage stress on switches,” in </w:t>
      </w:r>
      <w:r w:rsidRPr="007F48F6">
        <w:rPr>
          <w:rFonts w:ascii="NewsGotT" w:hAnsi="NewsGotT"/>
          <w:i/>
          <w:sz w:val="24"/>
          <w:szCs w:val="24"/>
          <w:lang w:val="en-GB"/>
        </w:rPr>
        <w:t>2015 IEEE International Symposium on Circuits and Systems (ISCAS)</w:t>
      </w:r>
      <w:r w:rsidRPr="007F48F6">
        <w:rPr>
          <w:rFonts w:ascii="NewsGotT" w:hAnsi="NewsGotT"/>
          <w:sz w:val="24"/>
          <w:szCs w:val="24"/>
          <w:lang w:val="en-GB"/>
        </w:rPr>
        <w:t xml:space="preserve">, 2015, pp. 2101–2104.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5C4EB1FF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[30]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O. Abdel-Rahim, M. Orabi, E. Abdelkarim, M. Ahmed, and M. Z. Youssef, “Switched inductor boost converter for PV applications,” in </w:t>
      </w:r>
      <w:r w:rsidRPr="007F48F6">
        <w:rPr>
          <w:rFonts w:ascii="NewsGotT" w:hAnsi="NewsGotT"/>
          <w:i/>
          <w:sz w:val="24"/>
          <w:szCs w:val="24"/>
          <w:lang w:val="en-GB"/>
        </w:rPr>
        <w:t xml:space="preserve">2012 Twenty-Seventh Annual IEEE Applied Power </w:t>
      </w:r>
      <w:r w:rsidRPr="007F48F6">
        <w:rPr>
          <w:rFonts w:ascii="NewsGotT" w:hAnsi="NewsGotT"/>
          <w:i/>
          <w:sz w:val="24"/>
          <w:szCs w:val="24"/>
          <w:lang w:val="en-GB"/>
        </w:rPr>
        <w:lastRenderedPageBreak/>
        <w:t>Electronics Conference and Exposition (APEC)</w:t>
      </w:r>
      <w:r w:rsidRPr="007F48F6">
        <w:rPr>
          <w:rFonts w:ascii="NewsGotT" w:hAnsi="NewsGotT"/>
          <w:sz w:val="24"/>
          <w:szCs w:val="24"/>
          <w:lang w:val="en-GB"/>
        </w:rPr>
        <w:t xml:space="preserve">, 2012, pp. 2100–2106.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520F692A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[31]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A. A. Hafez, A. Hatata, M. Alsubaihi, R. Alotaibi, F. Alqahtani, S. Alotaibi, A. Alhusayni, M. Alharbi, and others, “High Power Interleaved Boost Converter for Photovoltaic Applications,” </w:t>
      </w:r>
      <w:r w:rsidRPr="007F48F6">
        <w:rPr>
          <w:rFonts w:ascii="NewsGotT" w:hAnsi="NewsGotT"/>
          <w:i/>
          <w:sz w:val="24"/>
          <w:szCs w:val="24"/>
          <w:lang w:val="en-GB"/>
        </w:rPr>
        <w:t>Journal of Power and Energy Engineering</w:t>
      </w:r>
      <w:r w:rsidRPr="007F48F6">
        <w:rPr>
          <w:rFonts w:ascii="NewsGotT" w:hAnsi="NewsGotT"/>
          <w:sz w:val="24"/>
          <w:szCs w:val="24"/>
          <w:lang w:val="en-GB"/>
        </w:rPr>
        <w:t xml:space="preserve">, vol. 6, no. 05, p. 1, 2018.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34424ED1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[32]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B. S. Revathi and M. Prabhakar, “High gain high power DC-DC converter for photovoltaic application,” in </w:t>
      </w:r>
      <w:r w:rsidRPr="007F48F6">
        <w:rPr>
          <w:rFonts w:ascii="NewsGotT" w:hAnsi="NewsGotT"/>
          <w:i/>
          <w:sz w:val="24"/>
          <w:szCs w:val="24"/>
          <w:lang w:val="en-GB"/>
        </w:rPr>
        <w:t>2013 Annual International Conference on Emerging Research Areas and 2013 International Conference on Microelectronics, Communications and Renewable Energy</w:t>
      </w:r>
      <w:r w:rsidRPr="007F48F6">
        <w:rPr>
          <w:rFonts w:ascii="NewsGotT" w:hAnsi="NewsGotT"/>
          <w:sz w:val="24"/>
          <w:szCs w:val="24"/>
          <w:lang w:val="en-GB"/>
        </w:rPr>
        <w:t xml:space="preserve">, 2013, pp. 1–6.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6ED68A9B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[33]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N. K. M’Sirdi, A. Rabhi, and B. Nehme, “Review of the Best MPPT Algorithms for Control of PV Sources-RUCA Tracking Algorithm.,” in </w:t>
      </w:r>
      <w:r w:rsidRPr="007F48F6">
        <w:rPr>
          <w:rFonts w:ascii="NewsGotT" w:hAnsi="NewsGotT"/>
          <w:i/>
          <w:sz w:val="24"/>
          <w:szCs w:val="24"/>
          <w:lang w:val="en-GB"/>
        </w:rPr>
        <w:t>ICINCO (1)</w:t>
      </w:r>
      <w:r w:rsidRPr="007F48F6">
        <w:rPr>
          <w:rFonts w:ascii="NewsGotT" w:hAnsi="NewsGotT"/>
          <w:sz w:val="24"/>
          <w:szCs w:val="24"/>
          <w:lang w:val="en-GB"/>
        </w:rPr>
        <w:t xml:space="preserve">, 2017, pp. 318–325.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37903E9E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[34]</w:t>
      </w:r>
      <w:r w:rsidRPr="007F48F6">
        <w:rPr>
          <w:rFonts w:ascii="NewsGotT" w:hAnsi="NewsGotT"/>
          <w:sz w:val="24"/>
          <w:szCs w:val="24"/>
          <w:lang w:val="en-GB"/>
        </w:rPr>
        <w:tab/>
        <w:t>“What’s Behind an MPPT Algorithm?” [Online]. Available: https://www.cedgreentech.com/article/whats-behind-mppt-algorithm. [Accessed: 05-Mar-2022]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33BEF2DD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[35]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K. Mordi, </w:t>
      </w:r>
      <w:r w:rsidRPr="007F48F6">
        <w:rPr>
          <w:rFonts w:ascii="NewsGotT" w:hAnsi="NewsGotT"/>
          <w:i/>
          <w:sz w:val="24"/>
          <w:szCs w:val="24"/>
          <w:lang w:val="en-GB"/>
        </w:rPr>
        <w:t>Comparative Study of Power Semiconductor Devices in a Multilevel Cascaded H-Bridge Inverter</w:t>
      </w:r>
      <w:r w:rsidRPr="007F48F6">
        <w:rPr>
          <w:rFonts w:ascii="NewsGotT" w:hAnsi="NewsGotT"/>
          <w:sz w:val="24"/>
          <w:szCs w:val="24"/>
          <w:lang w:val="en-GB"/>
        </w:rPr>
        <w:t xml:space="preserve">. University of Arkansas, 2018.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3F77DC5B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[36]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M. Alam, K. Kumar, and V. Dutta, “Comparative efficiency analysis for silicon, silicon carbide MOSFETs and IGBT device for DC-DC boost converter,” </w:t>
      </w:r>
      <w:r w:rsidRPr="007F48F6">
        <w:rPr>
          <w:rFonts w:ascii="NewsGotT" w:hAnsi="NewsGotT"/>
          <w:i/>
          <w:sz w:val="24"/>
          <w:szCs w:val="24"/>
          <w:lang w:val="en-GB"/>
        </w:rPr>
        <w:t>SN Applied Sciences</w:t>
      </w:r>
      <w:r w:rsidRPr="007F48F6">
        <w:rPr>
          <w:rFonts w:ascii="NewsGotT" w:hAnsi="NewsGotT"/>
          <w:sz w:val="24"/>
          <w:szCs w:val="24"/>
          <w:lang w:val="en-GB"/>
        </w:rPr>
        <w:t xml:space="preserve">, vol. 1, no. 12, pp. 1–11, 2019.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744D6141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[37]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M. Beheshti, </w:t>
      </w:r>
      <w:r w:rsidRPr="007F48F6">
        <w:rPr>
          <w:rFonts w:ascii="NewsGotT" w:hAnsi="NewsGotT"/>
          <w:i/>
          <w:sz w:val="24"/>
          <w:szCs w:val="24"/>
          <w:lang w:val="en-GB"/>
        </w:rPr>
        <w:t>Wide-bandgap semiconductors: Performance and benefits of GaN versus SiC</w:t>
      </w:r>
      <w:r w:rsidRPr="007F48F6">
        <w:rPr>
          <w:rFonts w:ascii="NewsGotT" w:hAnsi="NewsGotT"/>
          <w:sz w:val="24"/>
          <w:szCs w:val="24"/>
          <w:lang w:val="en-GB"/>
        </w:rPr>
        <w:t xml:space="preserve">. 2022.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5798DE6B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[38]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G. Rajendran, C. A. Vaithilingam, K. Naidu, K. S. Prakash, and M. R. Ahmed, “Hard Switching Characteristics of SiC and GaN Devices for Future Electric Vehicle Charging Stations,” in </w:t>
      </w:r>
      <w:r w:rsidRPr="007F48F6">
        <w:rPr>
          <w:rFonts w:ascii="NewsGotT" w:hAnsi="NewsGotT"/>
          <w:i/>
          <w:sz w:val="24"/>
          <w:szCs w:val="24"/>
          <w:lang w:val="en-GB"/>
        </w:rPr>
        <w:t>MATEC Web of Conferences</w:t>
      </w:r>
      <w:r w:rsidRPr="007F48F6">
        <w:rPr>
          <w:rFonts w:ascii="NewsGotT" w:hAnsi="NewsGotT"/>
          <w:sz w:val="24"/>
          <w:szCs w:val="24"/>
          <w:lang w:val="en-GB"/>
        </w:rPr>
        <w:t xml:space="preserve">, 2021, vol. 335, p. 02007.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1E99869D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[39]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C. Sensors, “datasheet Hall effect voltage sensor (CYHVS5-25A).”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02CE036A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[40]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LEM, </w:t>
      </w:r>
      <w:r w:rsidRPr="007F48F6">
        <w:rPr>
          <w:rFonts w:ascii="NewsGotT" w:hAnsi="NewsGotT"/>
          <w:i/>
          <w:sz w:val="24"/>
          <w:szCs w:val="24"/>
          <w:lang w:val="en-GB"/>
        </w:rPr>
        <w:t>Current Transducer LA 100-P</w:t>
      </w:r>
      <w:r w:rsidRPr="007F48F6">
        <w:rPr>
          <w:rFonts w:ascii="NewsGotT" w:hAnsi="NewsGotT"/>
          <w:sz w:val="24"/>
          <w:szCs w:val="24"/>
          <w:lang w:val="en-GB"/>
        </w:rPr>
        <w:t xml:space="preserve">, 13th ed. 2018.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3465ACD6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[41]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AVAGO, </w:t>
      </w:r>
      <w:r w:rsidRPr="007F48F6">
        <w:rPr>
          <w:rFonts w:ascii="NewsGotT" w:hAnsi="NewsGotT"/>
          <w:i/>
          <w:sz w:val="24"/>
          <w:szCs w:val="24"/>
          <w:lang w:val="en-GB"/>
        </w:rPr>
        <w:t>HCPL-3120/J312, HCNW3120 2.5 Amp Output Current IGBT Gate Drive OptocoupleR</w:t>
      </w:r>
      <w:r w:rsidRPr="007F48F6">
        <w:rPr>
          <w:rFonts w:ascii="NewsGotT" w:hAnsi="NewsGotT"/>
          <w:sz w:val="24"/>
          <w:szCs w:val="24"/>
          <w:lang w:val="en-GB"/>
        </w:rPr>
        <w:t xml:space="preserve">. 2019.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3BA4517B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[42]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murata, </w:t>
      </w:r>
      <w:r w:rsidRPr="007F48F6">
        <w:rPr>
          <w:rFonts w:ascii="NewsGotT" w:hAnsi="NewsGotT"/>
          <w:i/>
          <w:sz w:val="24"/>
          <w:szCs w:val="24"/>
          <w:lang w:val="en-GB"/>
        </w:rPr>
        <w:t>3kVDC Isolated 1W Single &amp; Dual Output DC-DC Converters</w:t>
      </w:r>
      <w:r w:rsidRPr="007F48F6">
        <w:rPr>
          <w:rFonts w:ascii="NewsGotT" w:hAnsi="NewsGotT"/>
          <w:sz w:val="24"/>
          <w:szCs w:val="24"/>
          <w:lang w:val="en-GB"/>
        </w:rPr>
        <w:t xml:space="preserve">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29D6ADF5" w14:textId="77777777" w:rsidR="00D84430" w:rsidRPr="007F48F6" w:rsidRDefault="00D84430" w:rsidP="00D84430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GB"/>
        </w:rPr>
      </w:pPr>
      <w:r w:rsidRPr="007F48F6">
        <w:rPr>
          <w:rFonts w:ascii="NewsGotT" w:hAnsi="NewsGotT"/>
          <w:sz w:val="24"/>
          <w:szCs w:val="24"/>
          <w:lang w:val="en-GB"/>
        </w:rPr>
        <w:t>[43]</w:t>
      </w:r>
      <w:r w:rsidRPr="007F48F6">
        <w:rPr>
          <w:rFonts w:ascii="NewsGotT" w:hAnsi="NewsGotT"/>
          <w:sz w:val="24"/>
          <w:szCs w:val="24"/>
          <w:lang w:val="en-GB"/>
        </w:rPr>
        <w:tab/>
        <w:t xml:space="preserve">T. Instruments, </w:t>
      </w:r>
      <w:r w:rsidRPr="007F48F6">
        <w:rPr>
          <w:rFonts w:ascii="NewsGotT" w:hAnsi="NewsGotT"/>
          <w:i/>
          <w:sz w:val="24"/>
          <w:szCs w:val="24"/>
          <w:lang w:val="en-GB"/>
        </w:rPr>
        <w:t>TMS320F2833x, TMS320F2823x Digital Signal Controllers (DSCs)</w:t>
      </w:r>
      <w:r w:rsidRPr="007F48F6">
        <w:rPr>
          <w:rFonts w:ascii="NewsGotT" w:hAnsi="NewsGotT"/>
          <w:sz w:val="24"/>
          <w:szCs w:val="24"/>
          <w:lang w:val="en-GB"/>
        </w:rPr>
        <w:t xml:space="preserve">, SPRS439P ed. 2007. </w:t>
      </w:r>
      <w:r w:rsidRPr="007F48F6">
        <w:rPr>
          <w:rFonts w:ascii="NewsGotT" w:hAnsi="NewsGotT"/>
          <w:sz w:val="24"/>
          <w:szCs w:val="24"/>
          <w:lang w:val="en-GB"/>
        </w:rPr>
        <w:br/>
      </w:r>
    </w:p>
    <w:p w14:paraId="58E0A236" w14:textId="2BDC546A" w:rsidR="00C21DF8" w:rsidRPr="00B66544" w:rsidRDefault="00D84430" w:rsidP="009F4CB9">
      <w:pPr>
        <w:pStyle w:val="Corpodetexto"/>
        <w:rPr>
          <w:rFonts w:ascii="NewsGotT" w:hAnsi="NewsGotT"/>
          <w:lang w:val="en-US"/>
        </w:rPr>
      </w:pPr>
      <w:r w:rsidRPr="007F48F6">
        <w:rPr>
          <w:rFonts w:ascii="NewsGotT" w:eastAsia="Times New Roman" w:hAnsi="NewsGotT"/>
          <w:szCs w:val="24"/>
          <w:lang w:val="en-GB" w:eastAsia="pt-PT"/>
        </w:rPr>
        <w:t xml:space="preserve"> </w:t>
      </w:r>
      <w:r w:rsidR="0005114E" w:rsidRPr="00B66544">
        <w:rPr>
          <w:rFonts w:ascii="NewsGotT" w:hAnsi="NewsGotT"/>
          <w:lang w:val="en-US"/>
        </w:rPr>
        <w:fldChar w:fldCharType="end"/>
      </w:r>
      <w:commentRangeEnd w:id="1249"/>
      <w:r w:rsidR="007B6670">
        <w:rPr>
          <w:rStyle w:val="Refdecomentrio"/>
          <w:rFonts w:ascii="NewsGotT" w:eastAsia="Times New Roman" w:hAnsi="NewsGotT"/>
          <w:lang w:eastAsia="pt-PT"/>
        </w:rPr>
        <w:commentReference w:id="1249"/>
      </w:r>
    </w:p>
    <w:p w14:paraId="3A76F485" w14:textId="60717225" w:rsidR="00AF7C50" w:rsidRPr="00B66544" w:rsidRDefault="00AF7C50" w:rsidP="0011228E">
      <w:pPr>
        <w:pStyle w:val="ReferenciasPHD"/>
        <w:rPr>
          <w:rFonts w:ascii="NewsGotT" w:hAnsi="NewsGotT"/>
        </w:rPr>
      </w:pPr>
    </w:p>
    <w:p w14:paraId="5ED37729" w14:textId="33D0991B" w:rsidR="0086081F" w:rsidRPr="00B66544" w:rsidRDefault="0086081F">
      <w:pPr>
        <w:pStyle w:val="ReferenciasPHD"/>
        <w:rPr>
          <w:rFonts w:ascii="NewsGotT" w:hAnsi="NewsGotT"/>
        </w:rPr>
      </w:pPr>
    </w:p>
    <w:p w14:paraId="1CFD0CF5" w14:textId="77777777" w:rsidR="00AC3AAD" w:rsidRPr="00B66544" w:rsidRDefault="00AC3AAD">
      <w:pPr>
        <w:pStyle w:val="ReferenciasPHD"/>
        <w:rPr>
          <w:rFonts w:ascii="NewsGotT" w:hAnsi="NewsGotT"/>
        </w:rPr>
      </w:pPr>
    </w:p>
    <w:sectPr w:rsidR="00AC3AAD" w:rsidRPr="00B66544" w:rsidSect="00481AA9">
      <w:type w:val="oddPage"/>
      <w:pgSz w:w="11907" w:h="16840" w:code="9"/>
      <w:pgMar w:top="1134" w:right="1418" w:bottom="1134" w:left="1418" w:header="567" w:footer="57" w:gutter="0"/>
      <w:pgNumType w:chapSep="emDash"/>
      <w:cols w:space="720"/>
      <w:docGrid w:linePitch="27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22" w:author="Luis André Magalhães Barros" w:date="2022-06-13T09:50:00Z" w:initials="LAMB">
    <w:p w14:paraId="6C3B9189" w14:textId="3FB7AEFA" w:rsidR="00D666E9" w:rsidRDefault="00D666E9">
      <w:pPr>
        <w:pStyle w:val="Textodecomentrio"/>
      </w:pPr>
      <w:r>
        <w:rPr>
          <w:rStyle w:val="Refdecomentrio"/>
        </w:rPr>
        <w:annotationRef/>
      </w:r>
      <w:r>
        <w:t>Esta escrita torna-se confusa</w:t>
      </w:r>
    </w:p>
    <w:p w14:paraId="04C07415" w14:textId="1EF08C60" w:rsidR="00D666E9" w:rsidRDefault="00D666E9">
      <w:pPr>
        <w:pStyle w:val="Textodecomentrio"/>
      </w:pPr>
      <w:r>
        <w:t xml:space="preserve">Dizer que </w:t>
      </w:r>
      <w:proofErr w:type="spellStart"/>
      <w:r>
        <w:t>vao</w:t>
      </w:r>
      <w:proofErr w:type="spellEnd"/>
      <w:r>
        <w:t xml:space="preserve"> estudar várias topologias, desenvolver e tal e no final apenas dizem que desenvolveram uma </w:t>
      </w:r>
    </w:p>
  </w:comment>
  <w:comment w:id="38" w:author="Luis André Magalhães Barros" w:date="2022-06-13T09:49:00Z" w:initials="LAMB">
    <w:p w14:paraId="64185F2B" w14:textId="60D50BEE" w:rsidR="00D666E9" w:rsidRDefault="00D666E9">
      <w:pPr>
        <w:pStyle w:val="Textodecomentrio"/>
      </w:pPr>
      <w:r>
        <w:rPr>
          <w:rStyle w:val="Refdecomentrio"/>
        </w:rPr>
        <w:annotationRef/>
      </w:r>
      <w:r>
        <w:t>Por abc</w:t>
      </w:r>
    </w:p>
  </w:comment>
  <w:comment w:id="42" w:author="Luis André Magalhães Barros" w:date="2022-06-13T09:49:00Z" w:initials="LAMB">
    <w:p w14:paraId="5DE80B28" w14:textId="69CDA68D" w:rsidR="00D666E9" w:rsidRDefault="00D666E9">
      <w:pPr>
        <w:pStyle w:val="Textodecomentrio"/>
      </w:pPr>
      <w:r>
        <w:rPr>
          <w:rStyle w:val="Refdecomentrio"/>
        </w:rPr>
        <w:annotationRef/>
      </w:r>
      <w:r>
        <w:t xml:space="preserve">Verificar as </w:t>
      </w:r>
      <w:proofErr w:type="spellStart"/>
      <w:r>
        <w:t>alteraçãos</w:t>
      </w:r>
      <w:proofErr w:type="spellEnd"/>
      <w:r>
        <w:t xml:space="preserve"> do </w:t>
      </w:r>
      <w:proofErr w:type="spellStart"/>
      <w:r>
        <w:t>pt-pt</w:t>
      </w:r>
      <w:proofErr w:type="spellEnd"/>
    </w:p>
  </w:comment>
  <w:comment w:id="170" w:author="Luis André Magalhães Barros" w:date="2022-06-13T10:18:00Z" w:initials="LAMB">
    <w:p w14:paraId="675A52D9" w14:textId="30B5022E" w:rsidR="00D666E9" w:rsidRDefault="00D666E9">
      <w:pPr>
        <w:pStyle w:val="Textodecomentrio"/>
      </w:pPr>
      <w:r>
        <w:rPr>
          <w:rStyle w:val="Refdecomentrio"/>
        </w:rPr>
        <w:annotationRef/>
      </w:r>
      <w:r>
        <w:t>Uniformizar estilos de letra</w:t>
      </w:r>
    </w:p>
  </w:comment>
  <w:comment w:id="206" w:author="Luis André Magalhães Barros" w:date="2022-06-13T10:23:00Z" w:initials="LAMB">
    <w:p w14:paraId="4A5039EA" w14:textId="407D9F05" w:rsidR="00D666E9" w:rsidRDefault="00D666E9">
      <w:pPr>
        <w:pStyle w:val="Textodecomentrio"/>
      </w:pPr>
      <w:r>
        <w:rPr>
          <w:rStyle w:val="Refdecomentrio"/>
        </w:rPr>
        <w:annotationRef/>
      </w:r>
      <w:r>
        <w:t>Existe sigla, é usar</w:t>
      </w:r>
    </w:p>
  </w:comment>
  <w:comment w:id="257" w:author="Luis André Magalhães Barros" w:date="2022-06-13T11:13:00Z" w:initials="LAMB">
    <w:p w14:paraId="6D4CAE03" w14:textId="3A5F98BF" w:rsidR="00D666E9" w:rsidRDefault="00D666E9">
      <w:pPr>
        <w:pStyle w:val="Textodecomentrio"/>
      </w:pPr>
      <w:r>
        <w:rPr>
          <w:rStyle w:val="Refdecomentrio"/>
        </w:rPr>
        <w:annotationRef/>
      </w:r>
      <w:r>
        <w:t xml:space="preserve">Painel </w:t>
      </w:r>
      <w:proofErr w:type="spellStart"/>
      <w:r>
        <w:t>vs</w:t>
      </w:r>
      <w:proofErr w:type="spellEnd"/>
      <w:r>
        <w:t xml:space="preserve"> modulo?</w:t>
      </w:r>
    </w:p>
    <w:p w14:paraId="0073A970" w14:textId="55D59265" w:rsidR="00D666E9" w:rsidRDefault="00D666E9">
      <w:pPr>
        <w:pStyle w:val="Textodecomentrio"/>
      </w:pPr>
      <w:r>
        <w:t>Usam sempre painel…sabem a diferença?</w:t>
      </w:r>
    </w:p>
  </w:comment>
  <w:comment w:id="267" w:author="Luis André Magalhães Barros" w:date="2022-06-13T11:13:00Z" w:initials="LAMB">
    <w:p w14:paraId="355F00F5" w14:textId="77777777" w:rsidR="00D666E9" w:rsidRDefault="00D666E9">
      <w:pPr>
        <w:pStyle w:val="Textodecomentrio"/>
      </w:pPr>
      <w:r>
        <w:rPr>
          <w:rStyle w:val="Refdecomentrio"/>
        </w:rPr>
        <w:annotationRef/>
      </w:r>
      <w:r>
        <w:t>Isto é um ponto</w:t>
      </w:r>
    </w:p>
    <w:p w14:paraId="43BCC123" w14:textId="77777777" w:rsidR="00D666E9" w:rsidRDefault="00D666E9">
      <w:pPr>
        <w:pStyle w:val="Textodecomentrio"/>
      </w:pPr>
      <w:r>
        <w:t>Não controlas este ponto</w:t>
      </w:r>
    </w:p>
    <w:p w14:paraId="75931F4E" w14:textId="3431CF58" w:rsidR="00D666E9" w:rsidRDefault="00D666E9">
      <w:pPr>
        <w:pStyle w:val="Textodecomentrio"/>
      </w:pPr>
      <w:r>
        <w:t xml:space="preserve">O </w:t>
      </w:r>
      <w:proofErr w:type="spellStart"/>
      <w:r>
        <w:t>mppt</w:t>
      </w:r>
      <w:proofErr w:type="spellEnd"/>
      <w:r>
        <w:t xml:space="preserve"> é que vai procurar este ponto</w:t>
      </w:r>
    </w:p>
  </w:comment>
  <w:comment w:id="268" w:author="Luis André Magalhães Barros" w:date="2022-06-13T11:14:00Z" w:initials="LAMB">
    <w:p w14:paraId="2F0900F2" w14:textId="77777777" w:rsidR="00D666E9" w:rsidRDefault="00D666E9">
      <w:pPr>
        <w:pStyle w:val="Textodecomentrio"/>
      </w:pPr>
      <w:r>
        <w:rPr>
          <w:rStyle w:val="Refdecomentrio"/>
        </w:rPr>
        <w:annotationRef/>
      </w:r>
      <w:r>
        <w:t>Aqui já usam modulo</w:t>
      </w:r>
    </w:p>
    <w:p w14:paraId="69A54F73" w14:textId="77777777" w:rsidR="00D666E9" w:rsidRDefault="00D666E9">
      <w:pPr>
        <w:pStyle w:val="Textodecomentrio"/>
      </w:pPr>
      <w:r>
        <w:t>Uniformizar as coisas</w:t>
      </w:r>
    </w:p>
    <w:p w14:paraId="13738D3E" w14:textId="77777777" w:rsidR="00D666E9" w:rsidRDefault="00D666E9">
      <w:pPr>
        <w:pStyle w:val="Textodecomentrio"/>
      </w:pPr>
    </w:p>
    <w:p w14:paraId="6E69CB45" w14:textId="5D5BB248" w:rsidR="00D666E9" w:rsidRDefault="00D666E9">
      <w:pPr>
        <w:pStyle w:val="Textodecomentrio"/>
      </w:pPr>
      <w:r>
        <w:t xml:space="preserve">Letra “rede elétrica” do mesmo tamanho que as restantes </w:t>
      </w:r>
    </w:p>
  </w:comment>
  <w:comment w:id="277" w:author="Luis André Magalhães Barros" w:date="2022-06-13T11:33:00Z" w:initials="LAMB">
    <w:p w14:paraId="3D4D7EAF" w14:textId="1C9A44BB" w:rsidR="00D666E9" w:rsidRDefault="00D666E9">
      <w:pPr>
        <w:pStyle w:val="Textodecomentrio"/>
      </w:pPr>
      <w:r>
        <w:rPr>
          <w:rStyle w:val="Refdecomentrio"/>
        </w:rPr>
        <w:annotationRef/>
      </w:r>
      <w:r>
        <w:t>Não podem dar a vossa opinião</w:t>
      </w:r>
    </w:p>
    <w:p w14:paraId="31ABE3F9" w14:textId="0B57AC7D" w:rsidR="00D666E9" w:rsidRDefault="00D666E9">
      <w:pPr>
        <w:pStyle w:val="Textodecomentrio"/>
      </w:pPr>
      <w:r>
        <w:t xml:space="preserve">Tens de ser uma escrita objetiva e não subjetiva </w:t>
      </w:r>
    </w:p>
  </w:comment>
  <w:comment w:id="285" w:author="Luis André Magalhães Barros" w:date="2022-06-13T11:35:00Z" w:initials="LAMB">
    <w:p w14:paraId="24ED3FE5" w14:textId="1AC1AF8D" w:rsidR="00D666E9" w:rsidRDefault="00D666E9">
      <w:pPr>
        <w:pStyle w:val="Textodecomentrio"/>
      </w:pPr>
      <w:r>
        <w:rPr>
          <w:rStyle w:val="Refdecomentrio"/>
        </w:rPr>
        <w:annotationRef/>
      </w:r>
      <w:r>
        <w:t>Isolados? Galvanicamente? Para não criar confusão</w:t>
      </w:r>
    </w:p>
  </w:comment>
  <w:comment w:id="306" w:author="Luis André Magalhães Barros" w:date="2022-06-13T11:43:00Z" w:initials="LAMB">
    <w:p w14:paraId="207A0033" w14:textId="20393630" w:rsidR="00D666E9" w:rsidRDefault="00D666E9">
      <w:pPr>
        <w:pStyle w:val="Textodecomentrio"/>
      </w:pPr>
      <w:r>
        <w:rPr>
          <w:rStyle w:val="Refdecomentrio"/>
        </w:rPr>
        <w:annotationRef/>
      </w:r>
      <w:r>
        <w:t>Confirmar se sigla já apresentada</w:t>
      </w:r>
    </w:p>
  </w:comment>
  <w:comment w:id="318" w:author="Luis André Magalhães Barros" w:date="2022-06-13T11:41:00Z" w:initials="LAMB">
    <w:p w14:paraId="4F15ED65" w14:textId="5FA27944" w:rsidR="00D666E9" w:rsidRDefault="00D666E9">
      <w:pPr>
        <w:pStyle w:val="Textodecomentrio"/>
      </w:pPr>
      <w:r>
        <w:rPr>
          <w:rStyle w:val="Refdecomentrio"/>
        </w:rPr>
        <w:annotationRef/>
      </w:r>
      <w:r>
        <w:t xml:space="preserve">Usar </w:t>
      </w:r>
      <w:proofErr w:type="spellStart"/>
      <w:r>
        <w:t>label</w:t>
      </w:r>
      <w:proofErr w:type="spellEnd"/>
      <w:r>
        <w:t>?</w:t>
      </w:r>
      <w:r>
        <w:br/>
        <w:t xml:space="preserve">nunca vi estas </w:t>
      </w:r>
      <w:proofErr w:type="spellStart"/>
      <w:r>
        <w:t>labels</w:t>
      </w:r>
      <w:proofErr w:type="spellEnd"/>
      <w:r>
        <w:t xml:space="preserve"> no texto. Associar no texto</w:t>
      </w:r>
    </w:p>
  </w:comment>
  <w:comment w:id="320" w:author="Luis André Magalhães Barros" w:date="2022-06-13T11:44:00Z" w:initials="LAMB">
    <w:p w14:paraId="3B0CED23" w14:textId="77777777" w:rsidR="00D666E9" w:rsidRDefault="00D666E9">
      <w:pPr>
        <w:pStyle w:val="Textodecomentrio"/>
      </w:pPr>
      <w:r>
        <w:rPr>
          <w:rStyle w:val="Refdecomentrio"/>
        </w:rPr>
        <w:annotationRef/>
      </w:r>
      <w:r>
        <w:t>Usar virgulas</w:t>
      </w:r>
    </w:p>
    <w:p w14:paraId="359D24F2" w14:textId="12B782A6" w:rsidR="00D666E9" w:rsidRDefault="00D666E9">
      <w:pPr>
        <w:pStyle w:val="Textodecomentrio"/>
      </w:pPr>
      <w:r>
        <w:t xml:space="preserve">Itálico nos </w:t>
      </w:r>
      <w:proofErr w:type="spellStart"/>
      <w:r>
        <w:t>estrangeirimos</w:t>
      </w:r>
      <w:proofErr w:type="spellEnd"/>
      <w:r>
        <w:t xml:space="preserve"> e </w:t>
      </w:r>
      <w:proofErr w:type="spellStart"/>
      <w:r>
        <w:t>labels</w:t>
      </w:r>
      <w:proofErr w:type="spellEnd"/>
      <w:r>
        <w:t xml:space="preserve"> (</w:t>
      </w:r>
      <w:proofErr w:type="spellStart"/>
      <w:r>
        <w:t>iIn</w:t>
      </w:r>
      <w:proofErr w:type="spellEnd"/>
      <w:r>
        <w:t xml:space="preserve"> </w:t>
      </w:r>
    </w:p>
    <w:p w14:paraId="1ADAAF45" w14:textId="6B804E34" w:rsidR="00D666E9" w:rsidRDefault="00D666E9">
      <w:pPr>
        <w:pStyle w:val="Textodecomentrio"/>
      </w:pPr>
      <w:r>
        <w:t xml:space="preserve">Usar a </w:t>
      </w:r>
      <w:proofErr w:type="spellStart"/>
      <w:r>
        <w:t>label</w:t>
      </w:r>
      <w:proofErr w:type="spellEnd"/>
    </w:p>
  </w:comment>
  <w:comment w:id="335" w:author="Luis André Magalhães Barros" w:date="2022-06-13T17:15:00Z" w:initials="LAMB">
    <w:p w14:paraId="7489CEA8" w14:textId="660ACE30" w:rsidR="00D666E9" w:rsidRDefault="00D666E9">
      <w:pPr>
        <w:pStyle w:val="Textodecomentrio"/>
      </w:pPr>
      <w:r>
        <w:rPr>
          <w:rStyle w:val="Refdecomentrio"/>
        </w:rPr>
        <w:annotationRef/>
      </w:r>
      <w:r>
        <w:t>Se falam em componente não é indutância. Caso contrário, no condensador, seria a capacidade</w:t>
      </w:r>
    </w:p>
  </w:comment>
  <w:comment w:id="340" w:author="Luis André Magalhães Barros" w:date="2022-06-13T17:17:00Z" w:initials="LAMB">
    <w:p w14:paraId="4D55F271" w14:textId="3501F906" w:rsidR="00D666E9" w:rsidRDefault="00D666E9">
      <w:pPr>
        <w:pStyle w:val="Textodecomentrio"/>
      </w:pPr>
      <w:r>
        <w:rPr>
          <w:rStyle w:val="Refdecomentrio"/>
        </w:rPr>
        <w:annotationRef/>
      </w:r>
      <w:r>
        <w:t>Não existe díodos d3 e d4</w:t>
      </w:r>
    </w:p>
  </w:comment>
  <w:comment w:id="381" w:author="Luis André Magalhães Barros" w:date="2022-06-13T17:40:00Z" w:initials="LAMB">
    <w:p w14:paraId="43724C18" w14:textId="189A4F1F" w:rsidR="00D666E9" w:rsidRDefault="00D666E9">
      <w:pPr>
        <w:pStyle w:val="Textodecomentrio"/>
      </w:pPr>
      <w:r>
        <w:rPr>
          <w:rStyle w:val="Refdecomentrio"/>
        </w:rPr>
        <w:annotationRef/>
      </w:r>
      <w:r>
        <w:t>Siglas?</w:t>
      </w:r>
    </w:p>
  </w:comment>
  <w:comment w:id="395" w:author="Luis André Magalhães Barros" w:date="2022-06-13T17:47:00Z" w:initials="LAMB">
    <w:p w14:paraId="21795439" w14:textId="2BFBB46B" w:rsidR="00D666E9" w:rsidRDefault="00D666E9">
      <w:pPr>
        <w:pStyle w:val="Textodecomentrio"/>
      </w:pPr>
      <w:r>
        <w:rPr>
          <w:rStyle w:val="Refdecomentrio"/>
        </w:rPr>
        <w:annotationRef/>
      </w:r>
      <w:r>
        <w:t>sigla</w:t>
      </w:r>
    </w:p>
  </w:comment>
  <w:comment w:id="444" w:author="Luis André Magalhães Barros" w:date="2022-06-13T18:07:00Z" w:initials="LAMB">
    <w:p w14:paraId="64A4147B" w14:textId="202D7FAC" w:rsidR="00D666E9" w:rsidRDefault="00D666E9">
      <w:pPr>
        <w:pStyle w:val="Textodecomentrio"/>
      </w:pPr>
      <w:r>
        <w:rPr>
          <w:rStyle w:val="Refdecomentrio"/>
        </w:rPr>
        <w:annotationRef/>
      </w:r>
      <w:r>
        <w:t>falta o “t0” na figura de cima</w:t>
      </w:r>
    </w:p>
  </w:comment>
  <w:comment w:id="507" w:author="Luis André Magalhães Barros" w:date="2022-06-13T19:05:00Z" w:initials="LAMB">
    <w:p w14:paraId="062A8E04" w14:textId="77777777" w:rsidR="00D666E9" w:rsidRDefault="00D666E9">
      <w:pPr>
        <w:pStyle w:val="Textodecomentrio"/>
      </w:pPr>
      <w:r>
        <w:rPr>
          <w:rStyle w:val="Refdecomentrio"/>
        </w:rPr>
        <w:annotationRef/>
      </w:r>
      <w:r>
        <w:t xml:space="preserve">apesar de não parecer correto do singular </w:t>
      </w:r>
      <w:proofErr w:type="spellStart"/>
      <w:r>
        <w:t>vs</w:t>
      </w:r>
      <w:proofErr w:type="spellEnd"/>
      <w:r>
        <w:t xml:space="preserve"> </w:t>
      </w:r>
      <w:proofErr w:type="spellStart"/>
      <w:r>
        <w:t>plurar</w:t>
      </w:r>
      <w:proofErr w:type="spellEnd"/>
      <w:r>
        <w:t>, esta escrita é a mais correta</w:t>
      </w:r>
      <w:r>
        <w:br/>
        <w:t>siglas não têm plural!</w:t>
      </w:r>
      <w:r>
        <w:br/>
        <w:t xml:space="preserve">se isto vos meter confusão, podem usar um adjetivo para quantificar o </w:t>
      </w:r>
      <w:proofErr w:type="spellStart"/>
      <w:r>
        <w:t>nr</w:t>
      </w:r>
      <w:proofErr w:type="spellEnd"/>
      <w:r>
        <w:t xml:space="preserve"> de MOSFET</w:t>
      </w:r>
    </w:p>
    <w:p w14:paraId="78D6D053" w14:textId="77777777" w:rsidR="00D666E9" w:rsidRDefault="00D666E9">
      <w:pPr>
        <w:pStyle w:val="Textodecomentrio"/>
      </w:pPr>
      <w:r>
        <w:t>por exemplo</w:t>
      </w:r>
    </w:p>
    <w:p w14:paraId="3F1B9E64" w14:textId="77777777" w:rsidR="00D666E9" w:rsidRDefault="00D666E9">
      <w:pPr>
        <w:pStyle w:val="Textodecomentrio"/>
      </w:pPr>
      <w:r>
        <w:t xml:space="preserve">dispositivo MOSFET </w:t>
      </w:r>
      <w:proofErr w:type="spellStart"/>
      <w:r>
        <w:t>vs</w:t>
      </w:r>
      <w:proofErr w:type="spellEnd"/>
      <w:r>
        <w:t xml:space="preserve"> dispositivos MOSFET</w:t>
      </w:r>
    </w:p>
    <w:p w14:paraId="7FF46CAC" w14:textId="7D17BCB5" w:rsidR="00D666E9" w:rsidRDefault="00D666E9">
      <w:pPr>
        <w:pStyle w:val="Textodecomentrio"/>
      </w:pPr>
      <w:r>
        <w:t xml:space="preserve">mas nunca </w:t>
      </w:r>
      <w:proofErr w:type="spellStart"/>
      <w:r>
        <w:t>MOSFETs</w:t>
      </w:r>
      <w:proofErr w:type="spellEnd"/>
    </w:p>
  </w:comment>
  <w:comment w:id="559" w:author="Luis André Magalhães Barros" w:date="2022-06-13T19:11:00Z" w:initials="LAMB">
    <w:p w14:paraId="20111DAA" w14:textId="5AF1C215" w:rsidR="00D666E9" w:rsidRDefault="00D666E9">
      <w:pPr>
        <w:pStyle w:val="Textodecomentrio"/>
      </w:pPr>
      <w:r>
        <w:rPr>
          <w:rStyle w:val="Refdecomentrio"/>
        </w:rPr>
        <w:annotationRef/>
      </w:r>
      <w:r>
        <w:t>usar a mesma estrutura do anterior</w:t>
      </w:r>
      <w:r>
        <w:br/>
        <w:t>esta confusa a explicação com esta organização</w:t>
      </w:r>
    </w:p>
  </w:comment>
  <w:comment w:id="609" w:author="Luis André Magalhães Barros" w:date="2022-06-13T19:12:00Z" w:initials="LAMB">
    <w:p w14:paraId="341E5A49" w14:textId="70877FBA" w:rsidR="00D666E9" w:rsidRDefault="00D666E9">
      <w:pPr>
        <w:pStyle w:val="Textodecomentrio"/>
      </w:pPr>
      <w:r>
        <w:rPr>
          <w:rStyle w:val="Refdecomentrio"/>
        </w:rPr>
        <w:annotationRef/>
      </w:r>
      <w:r>
        <w:t>???</w:t>
      </w:r>
    </w:p>
  </w:comment>
  <w:comment w:id="615" w:author="Luis André Magalhães Barros" w:date="2022-06-13T19:15:00Z" w:initials="LAMB">
    <w:p w14:paraId="1A5FCD57" w14:textId="03C4B04C" w:rsidR="00D666E9" w:rsidRDefault="00D666E9">
      <w:pPr>
        <w:pStyle w:val="Textodecomentrio"/>
      </w:pPr>
      <w:r>
        <w:rPr>
          <w:rStyle w:val="Refdecomentrio"/>
        </w:rPr>
        <w:annotationRef/>
      </w:r>
      <w:proofErr w:type="spellStart"/>
      <w:r>
        <w:t>Iout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</w:t>
      </w:r>
      <w:proofErr w:type="spellStart"/>
      <w:r>
        <w:t>IOut</w:t>
      </w:r>
      <w:proofErr w:type="spellEnd"/>
      <w:r>
        <w:br/>
        <w:t>ver equação</w:t>
      </w:r>
    </w:p>
  </w:comment>
  <w:comment w:id="616" w:author="Luis André Magalhães Barros" w:date="2022-06-13T20:55:00Z" w:initials="LAMB">
    <w:p w14:paraId="1B660DCF" w14:textId="5DA9E378" w:rsidR="00D666E9" w:rsidRDefault="00D666E9">
      <w:pPr>
        <w:pStyle w:val="Textodecomentrio"/>
      </w:pPr>
      <w:r>
        <w:rPr>
          <w:rStyle w:val="Refdecomentrio"/>
        </w:rPr>
        <w:annotationRef/>
      </w:r>
      <w:r>
        <w:t xml:space="preserve">Senti bastante falta de </w:t>
      </w:r>
      <w:proofErr w:type="spellStart"/>
      <w:r>
        <w:t>refs</w:t>
      </w:r>
      <w:proofErr w:type="spellEnd"/>
      <w:r>
        <w:t xml:space="preserve"> nestas afirmações todas deste capitulo</w:t>
      </w:r>
    </w:p>
  </w:comment>
  <w:comment w:id="617" w:author="Luis André Magalhães Barros" w:date="2022-06-13T19:14:00Z" w:initials="LAMB">
    <w:p w14:paraId="0C2EE589" w14:textId="2B1ACC1E" w:rsidR="00D666E9" w:rsidRDefault="00D666E9">
      <w:pPr>
        <w:pStyle w:val="Textodecomentrio"/>
      </w:pPr>
      <w:r>
        <w:rPr>
          <w:rStyle w:val="Refdecomentrio"/>
        </w:rPr>
        <w:annotationRef/>
      </w:r>
      <w:r>
        <w:t>Já anteriormente mencionado</w:t>
      </w:r>
    </w:p>
  </w:comment>
  <w:comment w:id="643" w:author="Luis André Magalhães Barros" w:date="2022-06-13T19:15:00Z" w:initials="LAMB">
    <w:p w14:paraId="77B3DB8D" w14:textId="5B4B69A3" w:rsidR="00D666E9" w:rsidRDefault="00D666E9">
      <w:pPr>
        <w:pStyle w:val="Textodecomentrio"/>
      </w:pPr>
      <w:r>
        <w:rPr>
          <w:rStyle w:val="Refdecomentrio"/>
        </w:rPr>
        <w:annotationRef/>
      </w:r>
      <w:r>
        <w:t>Falta dizer o significado disto</w:t>
      </w:r>
    </w:p>
  </w:comment>
  <w:comment w:id="657" w:author="Luis André Magalhães Barros" w:date="2022-06-13T20:45:00Z" w:initials="LAMB">
    <w:p w14:paraId="1FF008D2" w14:textId="77FBA216" w:rsidR="00D666E9" w:rsidRDefault="00D666E9">
      <w:pPr>
        <w:pStyle w:val="Textodecomentrio"/>
      </w:pPr>
      <w:r>
        <w:rPr>
          <w:rStyle w:val="Refdecomentrio"/>
        </w:rPr>
        <w:annotationRef/>
      </w:r>
      <w:r>
        <w:t>Muita subjetividade a vossa escrita</w:t>
      </w:r>
    </w:p>
  </w:comment>
  <w:comment w:id="687" w:author="Luis André Magalhães Barros" w:date="2022-06-13T20:52:00Z" w:initials="LAMB">
    <w:p w14:paraId="0B262006" w14:textId="77777777" w:rsidR="00D666E9" w:rsidRDefault="00D666E9">
      <w:pPr>
        <w:pStyle w:val="Textodecomentrio"/>
      </w:pPr>
      <w:r>
        <w:rPr>
          <w:rStyle w:val="Refdecomentrio"/>
        </w:rPr>
        <w:annotationRef/>
      </w:r>
      <w:r>
        <w:t xml:space="preserve">N sei se U é também usado em </w:t>
      </w:r>
      <w:proofErr w:type="spellStart"/>
      <w:r>
        <w:t>dc</w:t>
      </w:r>
      <w:proofErr w:type="spellEnd"/>
    </w:p>
    <w:p w14:paraId="272AB194" w14:textId="77777777" w:rsidR="00D666E9" w:rsidRDefault="00D666E9">
      <w:pPr>
        <w:pStyle w:val="Textodecomentrio"/>
      </w:pPr>
      <w:r>
        <w:t xml:space="preserve">Ainda para mais usam ca não para corrente </w:t>
      </w:r>
      <w:proofErr w:type="gramStart"/>
      <w:r>
        <w:t>alternada</w:t>
      </w:r>
      <w:proofErr w:type="gramEnd"/>
      <w:r>
        <w:t xml:space="preserve"> mas para circuito aberto. Não se poderá criar alguma confusão nesse ponto</w:t>
      </w:r>
    </w:p>
    <w:p w14:paraId="009FF281" w14:textId="77777777" w:rsidR="00D666E9" w:rsidRDefault="00D666E9">
      <w:pPr>
        <w:pStyle w:val="Textodecomentrio"/>
      </w:pPr>
    </w:p>
    <w:p w14:paraId="3298259E" w14:textId="08DCC4E4" w:rsidR="00D666E9" w:rsidRDefault="00D666E9">
      <w:pPr>
        <w:pStyle w:val="Textodecomentrio"/>
      </w:pPr>
      <w:r>
        <w:t xml:space="preserve">Se usam in e out, não vejo o mal de usar </w:t>
      </w:r>
      <w:proofErr w:type="gramStart"/>
      <w:r>
        <w:t>um estrangeirismos</w:t>
      </w:r>
      <w:proofErr w:type="gramEnd"/>
      <w:r>
        <w:t xml:space="preserve"> na sigla do Open Circuito</w:t>
      </w:r>
    </w:p>
    <w:p w14:paraId="0B5A28DD" w14:textId="78836661" w:rsidR="00D666E9" w:rsidRDefault="00D666E9">
      <w:pPr>
        <w:pStyle w:val="Textodecomentrio"/>
      </w:pPr>
      <w:proofErr w:type="spellStart"/>
      <w:r>
        <w:t>Voc_in</w:t>
      </w:r>
      <w:proofErr w:type="spellEnd"/>
      <w:r>
        <w:t>?</w:t>
      </w:r>
    </w:p>
  </w:comment>
  <w:comment w:id="718" w:author="Luis André Magalhães Barros" w:date="2022-06-13T21:01:00Z" w:initials="LAMB">
    <w:p w14:paraId="78586CF0" w14:textId="77777777" w:rsidR="00D666E9" w:rsidRDefault="00D666E9">
      <w:pPr>
        <w:pStyle w:val="Textodecomentrio"/>
      </w:pPr>
      <w:r>
        <w:rPr>
          <w:rStyle w:val="Refdecomentrio"/>
        </w:rPr>
        <w:annotationRef/>
      </w:r>
      <w:r>
        <w:t>O sistema pode continuar a funcionar</w:t>
      </w:r>
    </w:p>
    <w:p w14:paraId="15EF7EF7" w14:textId="77777777" w:rsidR="00D666E9" w:rsidRDefault="00D666E9">
      <w:pPr>
        <w:pStyle w:val="Textodecomentrio"/>
      </w:pPr>
      <w:r>
        <w:t>A questão aqui é</w:t>
      </w:r>
    </w:p>
    <w:p w14:paraId="41C77604" w14:textId="77777777" w:rsidR="00D666E9" w:rsidRDefault="00D666E9">
      <w:pPr>
        <w:pStyle w:val="Textodecomentrio"/>
      </w:pPr>
      <w:r>
        <w:t xml:space="preserve">Se tiveres 2 braços, se um falhar, podes desviar a corrente para o braço ok, o que significa que a corrente de </w:t>
      </w:r>
      <w:proofErr w:type="spellStart"/>
      <w:r>
        <w:t>ref</w:t>
      </w:r>
      <w:proofErr w:type="spellEnd"/>
      <w:r>
        <w:t xml:space="preserve"> desse braço passa a ser 2x</w:t>
      </w:r>
    </w:p>
    <w:p w14:paraId="51AD3893" w14:textId="1A9F582B" w:rsidR="00D666E9" w:rsidRDefault="00D666E9">
      <w:pPr>
        <w:pStyle w:val="Textodecomentrio"/>
      </w:pPr>
      <w:r>
        <w:t>Por sua vez, se tiveres 10 braços e um falhar, podes distribuir 11% da corrente pelos restantes o que significa um ligeiro aumento de operação não muito significativo ao ponto de considerar sobrecarga</w:t>
      </w:r>
    </w:p>
  </w:comment>
  <w:comment w:id="723" w:author="LBarros" w:date="2022-06-13T22:26:00Z" w:initials="L">
    <w:p w14:paraId="6B8FD0E8" w14:textId="59BDF53F" w:rsidR="00D666E9" w:rsidRDefault="00D666E9">
      <w:pPr>
        <w:pStyle w:val="Textodecomentrio"/>
      </w:pPr>
      <w:r>
        <w:rPr>
          <w:rStyle w:val="Refdecomentrio"/>
        </w:rPr>
        <w:annotationRef/>
      </w:r>
      <w:r>
        <w:t xml:space="preserve">Acho que é redundante </w:t>
      </w:r>
      <w:proofErr w:type="gramStart"/>
      <w:r>
        <w:t>isto….</w:t>
      </w:r>
      <w:proofErr w:type="gramEnd"/>
      <w:r>
        <w:t>já foi mencionado em cima</w:t>
      </w:r>
    </w:p>
    <w:p w14:paraId="516D7D72" w14:textId="77777777" w:rsidR="00D666E9" w:rsidRDefault="00D666E9">
      <w:pPr>
        <w:pStyle w:val="Textodecomentrio"/>
      </w:pPr>
      <w:r>
        <w:t xml:space="preserve">A </w:t>
      </w:r>
      <w:proofErr w:type="spellStart"/>
      <w:r>
        <w:t>topogia</w:t>
      </w:r>
      <w:proofErr w:type="spellEnd"/>
      <w:r>
        <w:t xml:space="preserve"> 1 tem x, a 2 tem y, e a 3 tem x y e z</w:t>
      </w:r>
    </w:p>
    <w:p w14:paraId="2706E47F" w14:textId="77777777" w:rsidR="00D666E9" w:rsidRDefault="00D666E9">
      <w:pPr>
        <w:pStyle w:val="Textodecomentrio"/>
      </w:pPr>
      <w:r>
        <w:t>Então escolheu-se a 3 porque x y z</w:t>
      </w:r>
    </w:p>
    <w:p w14:paraId="1C7EFB63" w14:textId="77777777" w:rsidR="00D666E9" w:rsidRDefault="00D666E9">
      <w:pPr>
        <w:pStyle w:val="Textodecomentrio"/>
      </w:pPr>
    </w:p>
    <w:p w14:paraId="1F42A473" w14:textId="2113FBFC" w:rsidR="00D666E9" w:rsidRDefault="00D666E9">
      <w:pPr>
        <w:pStyle w:val="Textodecomentrio"/>
      </w:pPr>
      <w:r>
        <w:t xml:space="preserve">Aqui diria mais que a solução de 2 braços já permite validar o conceito de </w:t>
      </w:r>
      <w:proofErr w:type="spellStart"/>
      <w:r>
        <w:t>interleaved</w:t>
      </w:r>
      <w:proofErr w:type="spellEnd"/>
      <w:r>
        <w:t xml:space="preserve"> sem grandes custos de implementação. Caso seja necessário para sistemas de maior potência, seria necessário aumentar o número de braços e, com isso, ajustar os desfasamentos dos sinais de PWM bem com as referências de corrente para cada braço</w:t>
      </w:r>
    </w:p>
  </w:comment>
  <w:comment w:id="735" w:author="LBarros" w:date="2022-06-13T22:30:00Z" w:initials="L">
    <w:p w14:paraId="423C0707" w14:textId="77777777" w:rsidR="00D666E9" w:rsidRDefault="00D666E9">
      <w:pPr>
        <w:pStyle w:val="Textodecomentrio"/>
      </w:pPr>
      <w:r>
        <w:rPr>
          <w:rStyle w:val="Refdecomentrio"/>
        </w:rPr>
        <w:annotationRef/>
      </w:r>
      <w:r>
        <w:t>Manter as mesmas escalas entre figuras da corrente de entrada (por exemplo, todas de 11A a 13ª</w:t>
      </w:r>
      <w:r>
        <w:br/>
        <w:t>manter também o mesmo tamanho entre figuras</w:t>
      </w:r>
    </w:p>
    <w:p w14:paraId="2414D2E4" w14:textId="77777777" w:rsidR="00D666E9" w:rsidRDefault="00D666E9">
      <w:pPr>
        <w:pStyle w:val="Textodecomentrio"/>
      </w:pPr>
    </w:p>
    <w:p w14:paraId="60E07647" w14:textId="77777777" w:rsidR="00D666E9" w:rsidRDefault="00D666E9">
      <w:pPr>
        <w:pStyle w:val="Textodecomentrio"/>
      </w:pPr>
      <w:r>
        <w:t>Se for só de uma figura (como a 1ª) nem que adicionem outra janela em cima e recortem só a imagem de baixo só para manter a mesma escola e proporção (caso contrário parece mais achatada como fiz)</w:t>
      </w:r>
    </w:p>
    <w:p w14:paraId="6EF6DF1E" w14:textId="77777777" w:rsidR="00D666E9" w:rsidRDefault="00D666E9">
      <w:pPr>
        <w:pStyle w:val="Textodecomentrio"/>
      </w:pPr>
    </w:p>
    <w:p w14:paraId="7E5657C0" w14:textId="6E9C4194" w:rsidR="00D666E9" w:rsidRDefault="00D666E9">
      <w:pPr>
        <w:pStyle w:val="Textodecomentrio"/>
      </w:pPr>
      <w:r>
        <w:t>A mesma escala entre elas fica melhor para efeitos de comparação visual</w:t>
      </w:r>
    </w:p>
  </w:comment>
  <w:comment w:id="748" w:author="LBarros" w:date="2022-06-13T22:34:00Z" w:initials="L">
    <w:p w14:paraId="31999C08" w14:textId="3441B45E" w:rsidR="00D666E9" w:rsidRDefault="00D666E9">
      <w:pPr>
        <w:pStyle w:val="Textodecomentrio"/>
      </w:pPr>
      <w:r>
        <w:rPr>
          <w:rStyle w:val="Refdecomentrio"/>
        </w:rPr>
        <w:annotationRef/>
      </w:r>
      <w:r>
        <w:t>Iniciar sigla</w:t>
      </w:r>
    </w:p>
  </w:comment>
  <w:comment w:id="767" w:author="LBarros" w:date="2022-06-13T22:38:00Z" w:initials="L">
    <w:p w14:paraId="479AB722" w14:textId="319CD25E" w:rsidR="00D666E9" w:rsidRDefault="00D666E9">
      <w:pPr>
        <w:pStyle w:val="Textodecomentrio"/>
      </w:pPr>
      <w:r>
        <w:rPr>
          <w:rStyle w:val="Refdecomentrio"/>
        </w:rPr>
        <w:annotationRef/>
      </w:r>
      <w:r>
        <w:t>Corrente?</w:t>
      </w:r>
    </w:p>
  </w:comment>
  <w:comment w:id="776" w:author="LBarros" w:date="2022-06-13T22:39:00Z" w:initials="L">
    <w:p w14:paraId="124BDBEB" w14:textId="500A833D" w:rsidR="00D666E9" w:rsidRDefault="00D666E9">
      <w:pPr>
        <w:pStyle w:val="Textodecomentrio"/>
      </w:pPr>
      <w:r>
        <w:rPr>
          <w:rStyle w:val="Refdecomentrio"/>
        </w:rPr>
        <w:annotationRef/>
      </w:r>
      <w:r>
        <w:t>Deve? Ainda estão a supor?</w:t>
      </w:r>
    </w:p>
  </w:comment>
  <w:comment w:id="839" w:author="LBarros" w:date="2022-06-13T22:47:00Z" w:initials="L">
    <w:p w14:paraId="69D8DA6E" w14:textId="1B30FCEC" w:rsidR="00D666E9" w:rsidRDefault="00D666E9">
      <w:pPr>
        <w:pStyle w:val="Textodecomentrio"/>
      </w:pPr>
      <w:r>
        <w:rPr>
          <w:rStyle w:val="Refdecomentrio"/>
        </w:rPr>
        <w:annotationRef/>
      </w:r>
      <w:r>
        <w:t xml:space="preserve">Mencionar o </w:t>
      </w:r>
      <w:proofErr w:type="spellStart"/>
      <w:r>
        <w:t>cap</w:t>
      </w:r>
      <w:proofErr w:type="spellEnd"/>
      <w:r>
        <w:t xml:space="preserve"> que dizem a relação do desfasamento com o N</w:t>
      </w:r>
    </w:p>
  </w:comment>
  <w:comment w:id="843" w:author="LBarros" w:date="2022-06-13T22:47:00Z" w:initials="L">
    <w:p w14:paraId="07F4B2C4" w14:textId="77777777" w:rsidR="00D666E9" w:rsidRDefault="00D666E9">
      <w:pPr>
        <w:pStyle w:val="Textodecomentrio"/>
      </w:pPr>
      <w:r>
        <w:rPr>
          <w:rStyle w:val="Refdecomentrio"/>
        </w:rPr>
        <w:annotationRef/>
      </w:r>
      <w:r>
        <w:t>Colocar PV debaixo do PV</w:t>
      </w:r>
    </w:p>
    <w:p w14:paraId="59ACB3DD" w14:textId="77777777" w:rsidR="00D666E9" w:rsidRDefault="00D666E9">
      <w:pPr>
        <w:pStyle w:val="Textodecomentrio"/>
      </w:pPr>
      <w:r>
        <w:t>Deixar uma bolinha nos sensores a indicar a polaridade</w:t>
      </w:r>
    </w:p>
    <w:p w14:paraId="16DA7998" w14:textId="77777777" w:rsidR="00D666E9" w:rsidRDefault="00D666E9">
      <w:pPr>
        <w:pStyle w:val="Textodecomentrio"/>
      </w:pPr>
      <w:r>
        <w:t xml:space="preserve">Colocar </w:t>
      </w:r>
      <w:proofErr w:type="spellStart"/>
      <w:r>
        <w:t>iL</w:t>
      </w:r>
      <w:proofErr w:type="spellEnd"/>
      <w:r>
        <w:t>*/2</w:t>
      </w:r>
    </w:p>
    <w:p w14:paraId="404A92AE" w14:textId="77777777" w:rsidR="00D666E9" w:rsidRDefault="00D666E9">
      <w:pPr>
        <w:pStyle w:val="Textodecomentrio"/>
      </w:pPr>
      <w:r>
        <w:t xml:space="preserve">Colocar </w:t>
      </w:r>
      <w:proofErr w:type="spellStart"/>
      <w:r>
        <w:t>iIN</w:t>
      </w:r>
      <w:proofErr w:type="spellEnd"/>
      <w:r>
        <w:t xml:space="preserve"> mais próximo do sensor de corrente</w:t>
      </w:r>
    </w:p>
    <w:p w14:paraId="3645EACC" w14:textId="3B684EA6" w:rsidR="00D666E9" w:rsidRDefault="00D666E9">
      <w:pPr>
        <w:pStyle w:val="Textodecomentrio"/>
      </w:pPr>
      <w:r>
        <w:t>Colocar as ondas triangulares com o desfasamento de 180º (nem que coloquem um quadrado por cima a cortar o início da onda)</w:t>
      </w:r>
    </w:p>
  </w:comment>
  <w:comment w:id="855" w:author="LBarros" w:date="2022-06-13T22:53:00Z" w:initials="L">
    <w:p w14:paraId="73409623" w14:textId="14AC7D68" w:rsidR="00D666E9" w:rsidRDefault="00D666E9">
      <w:pPr>
        <w:pStyle w:val="Textodecomentrio"/>
      </w:pPr>
      <w:r>
        <w:rPr>
          <w:rStyle w:val="Refdecomentrio"/>
        </w:rPr>
        <w:annotationRef/>
      </w:r>
      <w:r>
        <w:t xml:space="preserve">Associar </w:t>
      </w:r>
      <w:proofErr w:type="spellStart"/>
      <w:r>
        <w:t>labels</w:t>
      </w:r>
      <w:proofErr w:type="spellEnd"/>
      <w:r>
        <w:t xml:space="preserve"> do texto às imagens</w:t>
      </w:r>
    </w:p>
  </w:comment>
  <w:comment w:id="865" w:author="LBarros" w:date="2022-06-13T22:51:00Z" w:initials="L">
    <w:p w14:paraId="140DD634" w14:textId="2B9CE118" w:rsidR="00D666E9" w:rsidRDefault="00D666E9">
      <w:pPr>
        <w:pStyle w:val="Textodecomentrio"/>
      </w:pPr>
      <w:r>
        <w:rPr>
          <w:rStyle w:val="Refdecomentrio"/>
        </w:rPr>
        <w:annotationRef/>
      </w:r>
      <w:r>
        <w:t>Colocar imagens do mesmo tamanho</w:t>
      </w:r>
    </w:p>
  </w:comment>
  <w:comment w:id="868" w:author="LBarros" w:date="2022-06-13T22:52:00Z" w:initials="L">
    <w:p w14:paraId="61F1C955" w14:textId="11C8067F" w:rsidR="00D666E9" w:rsidRDefault="00D666E9">
      <w:pPr>
        <w:pStyle w:val="Textodecomentrio"/>
      </w:pPr>
      <w:r>
        <w:rPr>
          <w:rStyle w:val="Refdecomentrio"/>
        </w:rPr>
        <w:annotationRef/>
      </w:r>
      <w:r>
        <w:t xml:space="preserve">Usar as </w:t>
      </w:r>
      <w:proofErr w:type="spellStart"/>
      <w:r>
        <w:t>labels</w:t>
      </w:r>
      <w:proofErr w:type="spellEnd"/>
      <w:r>
        <w:t xml:space="preserve"> das imagens (p, i e v)</w:t>
      </w:r>
    </w:p>
  </w:comment>
  <w:comment w:id="878" w:author="LBarros" w:date="2022-06-13T22:54:00Z" w:initials="L">
    <w:p w14:paraId="35A78C55" w14:textId="3D397D37" w:rsidR="00D666E9" w:rsidRDefault="00D666E9">
      <w:pPr>
        <w:pStyle w:val="Textodecomentrio"/>
      </w:pPr>
      <w:r>
        <w:rPr>
          <w:rStyle w:val="Refdecomentrio"/>
        </w:rPr>
        <w:annotationRef/>
      </w:r>
      <w:r>
        <w:t>Imagens sem espaçamento depois</w:t>
      </w:r>
    </w:p>
  </w:comment>
  <w:comment w:id="880" w:author="LBarros" w:date="2022-06-13T22:53:00Z" w:initials="L">
    <w:p w14:paraId="4C5573C7" w14:textId="36B4FDD8" w:rsidR="00D666E9" w:rsidRDefault="00D666E9">
      <w:pPr>
        <w:pStyle w:val="Textodecomentrio"/>
      </w:pPr>
      <w:r>
        <w:rPr>
          <w:rStyle w:val="Refdecomentrio"/>
        </w:rPr>
        <w:annotationRef/>
      </w:r>
      <w:r>
        <w:t>Usar formatação “</w:t>
      </w:r>
      <w:proofErr w:type="spellStart"/>
      <w:r>
        <w:t>phd</w:t>
      </w:r>
      <w:proofErr w:type="spellEnd"/>
      <w:r>
        <w:t xml:space="preserve"> cabeçalho figuras”</w:t>
      </w:r>
    </w:p>
  </w:comment>
  <w:comment w:id="888" w:author="LBarros" w:date="2022-06-13T22:54:00Z" w:initials="L">
    <w:p w14:paraId="3CEBF9E6" w14:textId="77777777" w:rsidR="00D666E9" w:rsidRDefault="00D666E9">
      <w:pPr>
        <w:pStyle w:val="Textodecomentrio"/>
      </w:pPr>
      <w:r>
        <w:rPr>
          <w:rStyle w:val="Refdecomentrio"/>
        </w:rPr>
        <w:annotationRef/>
      </w:r>
      <w:r>
        <w:t xml:space="preserve">Isto </w:t>
      </w:r>
      <w:proofErr w:type="spellStart"/>
      <w:r>
        <w:t>so</w:t>
      </w:r>
      <w:proofErr w:type="spellEnd"/>
      <w:r>
        <w:t xml:space="preserve"> aparece aqui…</w:t>
      </w:r>
    </w:p>
    <w:p w14:paraId="7F543E46" w14:textId="2F8EE3FA" w:rsidR="00D666E9" w:rsidRDefault="00D666E9">
      <w:pPr>
        <w:pStyle w:val="Textodecomentrio"/>
      </w:pPr>
      <w:r>
        <w:t xml:space="preserve">Poderiam fazer uma </w:t>
      </w:r>
      <w:proofErr w:type="spellStart"/>
      <w:r>
        <w:t>intro</w:t>
      </w:r>
      <w:proofErr w:type="spellEnd"/>
      <w:r>
        <w:t xml:space="preserve"> antes, tipo um enquadramento na </w:t>
      </w:r>
      <w:proofErr w:type="spellStart"/>
      <w:r>
        <w:t>intro</w:t>
      </w:r>
      <w:proofErr w:type="spellEnd"/>
      <w:r>
        <w:t xml:space="preserve">, bem como ao mencionar as características do sistema enquadrar isto </w:t>
      </w:r>
    </w:p>
  </w:comment>
  <w:comment w:id="902" w:author="LBarros" w:date="2022-06-13T22:56:00Z" w:initials="L">
    <w:p w14:paraId="2A9125AE" w14:textId="77777777" w:rsidR="00D666E9" w:rsidRDefault="00D666E9">
      <w:pPr>
        <w:pStyle w:val="Textodecomentrio"/>
      </w:pPr>
      <w:r>
        <w:rPr>
          <w:rStyle w:val="Refdecomentrio"/>
        </w:rPr>
        <w:annotationRef/>
      </w:r>
      <w:r>
        <w:t xml:space="preserve">Estas </w:t>
      </w:r>
      <w:proofErr w:type="spellStart"/>
      <w:r>
        <w:t>eq</w:t>
      </w:r>
      <w:proofErr w:type="spellEnd"/>
      <w:r>
        <w:t xml:space="preserve"> já foram apresentadas</w:t>
      </w:r>
    </w:p>
    <w:p w14:paraId="3C6BE212" w14:textId="77777777" w:rsidR="00D666E9" w:rsidRDefault="00D666E9">
      <w:pPr>
        <w:pStyle w:val="Textodecomentrio"/>
      </w:pPr>
      <w:r>
        <w:t xml:space="preserve">Aqui é </w:t>
      </w:r>
      <w:proofErr w:type="spellStart"/>
      <w:r>
        <w:t>so</w:t>
      </w:r>
      <w:proofErr w:type="spellEnd"/>
      <w:r>
        <w:t xml:space="preserve"> mencionar que “com base na </w:t>
      </w:r>
      <w:proofErr w:type="spellStart"/>
      <w:r>
        <w:t>eq</w:t>
      </w:r>
      <w:proofErr w:type="spellEnd"/>
      <w:r>
        <w:t xml:space="preserve"> x do </w:t>
      </w:r>
      <w:proofErr w:type="spellStart"/>
      <w:r>
        <w:t>capy</w:t>
      </w:r>
      <w:proofErr w:type="spellEnd"/>
      <w:r>
        <w:t xml:space="preserve">, foi possível determinar um </w:t>
      </w:r>
      <w:proofErr w:type="spellStart"/>
      <w:r>
        <w:t>fs</w:t>
      </w:r>
      <w:proofErr w:type="spellEnd"/>
      <w:r>
        <w:t xml:space="preserve"> de y kHz</w:t>
      </w:r>
    </w:p>
    <w:p w14:paraId="65E87824" w14:textId="7F5C3C6D" w:rsidR="00D666E9" w:rsidRDefault="00D666E9">
      <w:pPr>
        <w:pStyle w:val="Textodecomentrio"/>
      </w:pPr>
      <w:r>
        <w:t>Ou deixam apenas 4.2 e 4.3, mas nunca replicar equações</w:t>
      </w:r>
    </w:p>
  </w:comment>
  <w:comment w:id="904" w:author="LBarros" w:date="2022-06-13T22:57:00Z" w:initials="L">
    <w:p w14:paraId="3D26C616" w14:textId="609D548C" w:rsidR="00D666E9" w:rsidRDefault="00D666E9">
      <w:pPr>
        <w:pStyle w:val="Textodecomentrio"/>
      </w:pPr>
      <w:r>
        <w:rPr>
          <w:rStyle w:val="Refdecomentrio"/>
        </w:rPr>
        <w:annotationRef/>
      </w:r>
      <w:r>
        <w:t xml:space="preserve">De que? </w:t>
      </w:r>
      <w:proofErr w:type="spellStart"/>
      <w:r>
        <w:t>Pv</w:t>
      </w:r>
      <w:proofErr w:type="spellEnd"/>
      <w:r>
        <w:t xml:space="preserve"> ou converter?</w:t>
      </w:r>
    </w:p>
  </w:comment>
  <w:comment w:id="908" w:author="Luis André Magalhães Barros" w:date="2022-06-14T08:26:00Z" w:initials="LAMB">
    <w:p w14:paraId="28754C6F" w14:textId="77777777" w:rsidR="00D666E9" w:rsidRDefault="00D666E9">
      <w:pPr>
        <w:pStyle w:val="Textodecomentrio"/>
      </w:pPr>
      <w:r>
        <w:rPr>
          <w:rStyle w:val="Refdecomentrio"/>
        </w:rPr>
        <w:annotationRef/>
      </w:r>
      <w:r>
        <w:t>Isto são características que podem colocar como siglas e na lista</w:t>
      </w:r>
    </w:p>
    <w:p w14:paraId="4640D182" w14:textId="77777777" w:rsidR="00D666E9" w:rsidRDefault="00D666E9">
      <w:pPr>
        <w:pStyle w:val="Textodecomentrio"/>
      </w:pPr>
      <w:proofErr w:type="spellStart"/>
      <w:r>
        <w:t>Vmpp</w:t>
      </w:r>
      <w:proofErr w:type="spellEnd"/>
    </w:p>
    <w:p w14:paraId="202255A2" w14:textId="619540A5" w:rsidR="00D666E9" w:rsidRDefault="00D666E9">
      <w:pPr>
        <w:pStyle w:val="Textodecomentrio"/>
      </w:pPr>
      <w:proofErr w:type="spellStart"/>
      <w:r>
        <w:t>Impp</w:t>
      </w:r>
      <w:proofErr w:type="spellEnd"/>
    </w:p>
    <w:p w14:paraId="001A1E00" w14:textId="4A75BAAE" w:rsidR="00D666E9" w:rsidRDefault="00D666E9">
      <w:pPr>
        <w:pStyle w:val="Textodecomentrio"/>
      </w:pPr>
      <w:proofErr w:type="spellStart"/>
      <w:r>
        <w:t>Voc</w:t>
      </w:r>
      <w:proofErr w:type="spellEnd"/>
    </w:p>
    <w:p w14:paraId="3C4B1144" w14:textId="6B18C665" w:rsidR="00D666E9" w:rsidRDefault="00D666E9">
      <w:pPr>
        <w:pStyle w:val="Textodecomentrio"/>
      </w:pPr>
      <w:proofErr w:type="spellStart"/>
      <w:r>
        <w:t>isc</w:t>
      </w:r>
      <w:proofErr w:type="spellEnd"/>
    </w:p>
  </w:comment>
  <w:comment w:id="916" w:author="Luis André Magalhães Barros" w:date="2022-06-14T08:28:00Z" w:initials="LAMB">
    <w:p w14:paraId="707E32B0" w14:textId="1599C71B" w:rsidR="00D666E9" w:rsidRDefault="00D666E9">
      <w:pPr>
        <w:pStyle w:val="Textodecomentrio"/>
      </w:pPr>
      <w:r>
        <w:rPr>
          <w:rStyle w:val="Refdecomentrio"/>
        </w:rPr>
        <w:annotationRef/>
      </w:r>
      <w:r>
        <w:t>sem itálicos</w:t>
      </w:r>
    </w:p>
  </w:comment>
  <w:comment w:id="927" w:author="Luis André Magalhães Barros" w:date="2022-06-14T08:30:00Z" w:initials="LAMB">
    <w:p w14:paraId="094649AD" w14:textId="2CF8CE39" w:rsidR="00D666E9" w:rsidRDefault="00D666E9">
      <w:pPr>
        <w:pStyle w:val="Textodecomentrio"/>
      </w:pPr>
      <w:r>
        <w:rPr>
          <w:rStyle w:val="Refdecomentrio"/>
        </w:rPr>
        <w:annotationRef/>
      </w:r>
      <w:r>
        <w:t xml:space="preserve">colocar a </w:t>
      </w:r>
      <w:proofErr w:type="spellStart"/>
      <w:r>
        <w:t>iref</w:t>
      </w:r>
      <w:proofErr w:type="spellEnd"/>
      <w:r>
        <w:t xml:space="preserve"> também</w:t>
      </w:r>
    </w:p>
  </w:comment>
  <w:comment w:id="928" w:author="Luis André Magalhães Barros" w:date="2022-06-14T08:29:00Z" w:initials="LAMB">
    <w:p w14:paraId="6E9C49A1" w14:textId="4B86FAE5" w:rsidR="00D666E9" w:rsidRDefault="00D666E9">
      <w:pPr>
        <w:pStyle w:val="Textodecomentrio"/>
      </w:pPr>
      <w:r>
        <w:rPr>
          <w:rStyle w:val="Refdecomentrio"/>
        </w:rPr>
        <w:annotationRef/>
      </w:r>
      <w:r>
        <w:t>formatações</w:t>
      </w:r>
    </w:p>
  </w:comment>
  <w:comment w:id="944" w:author="Luis André Magalhães Barros" w:date="2022-06-14T08:31:00Z" w:initials="LAMB">
    <w:p w14:paraId="0C3C2A23" w14:textId="006DA5BD" w:rsidR="00D666E9" w:rsidRDefault="00D666E9">
      <w:pPr>
        <w:pStyle w:val="Textodecomentrio"/>
      </w:pPr>
      <w:r>
        <w:rPr>
          <w:rStyle w:val="Refdecomentrio"/>
        </w:rPr>
        <w:annotationRef/>
      </w:r>
      <w:proofErr w:type="spellStart"/>
      <w:r>
        <w:rPr>
          <w:rStyle w:val="Refdecomentrio"/>
        </w:rPr>
        <w:t>formatacoes</w:t>
      </w:r>
      <w:proofErr w:type="spellEnd"/>
    </w:p>
  </w:comment>
  <w:comment w:id="945" w:author="Luis André Magalhães Barros" w:date="2022-06-14T08:30:00Z" w:initials="LAMB">
    <w:p w14:paraId="5FFC49E6" w14:textId="77777777" w:rsidR="00D666E9" w:rsidRDefault="00D666E9">
      <w:pPr>
        <w:pStyle w:val="Textodecomentrio"/>
      </w:pPr>
      <w:r>
        <w:rPr>
          <w:rStyle w:val="Refdecomentrio"/>
        </w:rPr>
        <w:annotationRef/>
      </w:r>
      <w:r>
        <w:t>não acredito que aumente…</w:t>
      </w:r>
    </w:p>
    <w:p w14:paraId="4FBD029F" w14:textId="77777777" w:rsidR="00D666E9" w:rsidRDefault="00D666E9">
      <w:pPr>
        <w:pStyle w:val="Textodecomentrio"/>
      </w:pPr>
      <w:r>
        <w:t xml:space="preserve">apresenta maior </w:t>
      </w:r>
      <w:proofErr w:type="spellStart"/>
      <w:r>
        <w:t>ripple</w:t>
      </w:r>
      <w:proofErr w:type="spellEnd"/>
    </w:p>
    <w:p w14:paraId="5D058436" w14:textId="533BF42C" w:rsidR="00D666E9" w:rsidRDefault="00D666E9">
      <w:pPr>
        <w:pStyle w:val="Textodecomentrio"/>
      </w:pPr>
      <w:r>
        <w:t>mas acredito que se fizerem um valor médio em intervalos curtos, esse valor médio não deve ser assim muito maior</w:t>
      </w:r>
    </w:p>
  </w:comment>
  <w:comment w:id="950" w:author="Luis André Magalhães Barros" w:date="2022-06-14T08:32:00Z" w:initials="LAMB">
    <w:p w14:paraId="3488381B" w14:textId="3A35F999" w:rsidR="00D666E9" w:rsidRDefault="00D666E9">
      <w:pPr>
        <w:pStyle w:val="Textodecomentrio"/>
      </w:pPr>
      <w:r>
        <w:rPr>
          <w:rStyle w:val="Refdecomentrio"/>
        </w:rPr>
        <w:annotationRef/>
      </w:r>
      <w:r>
        <w:t>radiação solar -&gt; w/m2</w:t>
      </w:r>
      <w:r>
        <w:br/>
        <w:t>intensidade luminosa –&gt; candela, é o parâmetro cd nos LED</w:t>
      </w:r>
    </w:p>
  </w:comment>
  <w:comment w:id="955" w:author="Luis André Magalhães Barros" w:date="2022-06-14T08:33:00Z" w:initials="LAMB">
    <w:p w14:paraId="6C9DEE86" w14:textId="36922CF5" w:rsidR="00D666E9" w:rsidRDefault="00D666E9">
      <w:pPr>
        <w:pStyle w:val="Textodecomentrio"/>
      </w:pPr>
      <w:r>
        <w:rPr>
          <w:rStyle w:val="Refdecomentrio"/>
        </w:rPr>
        <w:annotationRef/>
      </w:r>
      <w:r>
        <w:t>já dizem isto no início da legenda</w:t>
      </w:r>
    </w:p>
  </w:comment>
  <w:comment w:id="960" w:author="Luis André Magalhães Barros" w:date="2022-06-14T08:34:00Z" w:initials="LAMB">
    <w:p w14:paraId="79671D4B" w14:textId="7003BF3E" w:rsidR="00D666E9" w:rsidRDefault="00D666E9">
      <w:pPr>
        <w:pStyle w:val="Textodecomentrio"/>
      </w:pPr>
      <w:r>
        <w:rPr>
          <w:rStyle w:val="Refdecomentrio"/>
        </w:rPr>
        <w:annotationRef/>
      </w:r>
      <w:r>
        <w:t>corrigir restantes casos</w:t>
      </w:r>
    </w:p>
  </w:comment>
  <w:comment w:id="976" w:author="Luis André Magalhães Barros" w:date="2022-06-14T08:37:00Z" w:initials="LAMB">
    <w:p w14:paraId="7891325B" w14:textId="7545C025" w:rsidR="007A2C2A" w:rsidRDefault="007A2C2A">
      <w:pPr>
        <w:pStyle w:val="Textodecomentrio"/>
      </w:pPr>
      <w:r>
        <w:rPr>
          <w:rStyle w:val="Refdecomentrio"/>
        </w:rPr>
        <w:annotationRef/>
      </w:r>
    </w:p>
  </w:comment>
  <w:comment w:id="992" w:author="Luis André Magalhães Barros" w:date="2022-06-14T08:38:00Z" w:initials="LAMB">
    <w:p w14:paraId="1A362CBA" w14:textId="627C899F" w:rsidR="007A2C2A" w:rsidRDefault="007A2C2A">
      <w:pPr>
        <w:pStyle w:val="Textodecomentrio"/>
      </w:pPr>
      <w:r>
        <w:rPr>
          <w:rStyle w:val="Refdecomentrio"/>
        </w:rPr>
        <w:annotationRef/>
      </w:r>
      <w:proofErr w:type="spellStart"/>
      <w:r>
        <w:t>ripple</w:t>
      </w:r>
      <w:proofErr w:type="spellEnd"/>
      <w:r>
        <w:t xml:space="preserve"> de corrente em V?</w:t>
      </w:r>
    </w:p>
  </w:comment>
  <w:comment w:id="1004" w:author="Luis André Magalhães Barros" w:date="2022-06-14T08:38:00Z" w:initials="LAMB">
    <w:p w14:paraId="180001C6" w14:textId="1FE998B7" w:rsidR="007A2C2A" w:rsidRDefault="007A2C2A">
      <w:pPr>
        <w:pStyle w:val="Textodecomentrio"/>
      </w:pPr>
      <w:r>
        <w:rPr>
          <w:rStyle w:val="Refdecomentrio"/>
        </w:rPr>
        <w:annotationRef/>
      </w:r>
      <w:r>
        <w:t>eu é que vou ficar!!</w:t>
      </w:r>
    </w:p>
  </w:comment>
  <w:comment w:id="1002" w:author="Luis André Magalhães Barros" w:date="2022-06-14T08:39:00Z" w:initials="LAMB">
    <w:p w14:paraId="5D69AF5F" w14:textId="0767FF0C" w:rsidR="007A2C2A" w:rsidRPr="007A2C2A" w:rsidRDefault="007A2C2A">
      <w:pPr>
        <w:pStyle w:val="Textodecomentrio"/>
        <w:rPr>
          <w:u w:val="single"/>
        </w:rPr>
      </w:pPr>
      <w:r>
        <w:rPr>
          <w:rStyle w:val="Refdecomentrio"/>
        </w:rPr>
        <w:annotationRef/>
      </w:r>
      <w:r>
        <w:t>remover</w:t>
      </w:r>
    </w:p>
  </w:comment>
  <w:comment w:id="1025" w:author="Luis André Magalhães Barros" w:date="2022-06-14T08:40:00Z" w:initials="LAMB">
    <w:p w14:paraId="3A3A9AAF" w14:textId="77777777" w:rsidR="007A2C2A" w:rsidRDefault="007A2C2A">
      <w:pPr>
        <w:pStyle w:val="Textodecomentrio"/>
      </w:pPr>
      <w:r>
        <w:rPr>
          <w:rStyle w:val="Refdecomentrio"/>
        </w:rPr>
        <w:annotationRef/>
      </w:r>
      <w:r>
        <w:t>???</w:t>
      </w:r>
    </w:p>
    <w:p w14:paraId="4F09FB4C" w14:textId="41ABFA0E" w:rsidR="005A2165" w:rsidRDefault="005A2165">
      <w:pPr>
        <w:pStyle w:val="Textodecomentrio"/>
      </w:pPr>
      <w:r>
        <w:t xml:space="preserve">Mediu-se uma de </w:t>
      </w:r>
      <w:proofErr w:type="gramStart"/>
      <w:r>
        <w:t>133</w:t>
      </w:r>
      <w:proofErr w:type="gramEnd"/>
      <w:r>
        <w:t xml:space="preserve"> mas usaram 133 e 500</w:t>
      </w:r>
    </w:p>
  </w:comment>
  <w:comment w:id="1095" w:author="Luis André Magalhães Barros" w:date="2022-06-14T09:13:00Z" w:initials="LAMB">
    <w:p w14:paraId="5291FB46" w14:textId="77777777" w:rsidR="003045FB" w:rsidRDefault="003045FB">
      <w:pPr>
        <w:pStyle w:val="Textodecomentrio"/>
      </w:pPr>
      <w:r>
        <w:rPr>
          <w:rStyle w:val="Refdecomentrio"/>
        </w:rPr>
        <w:annotationRef/>
      </w:r>
      <w:r>
        <w:t>Colocar o nome dos sensores e não braços</w:t>
      </w:r>
    </w:p>
    <w:p w14:paraId="10FFF0DB" w14:textId="77777777" w:rsidR="003045FB" w:rsidRDefault="003045FB">
      <w:pPr>
        <w:pStyle w:val="Textodecomentrio"/>
      </w:pPr>
      <w:r>
        <w:t xml:space="preserve">É mais fácil associar </w:t>
      </w:r>
      <w:proofErr w:type="spellStart"/>
      <w:r>
        <w:t>iIN</w:t>
      </w:r>
      <w:proofErr w:type="spellEnd"/>
      <w:r>
        <w:t>, iL1 e iL2 do que braços</w:t>
      </w:r>
      <w:r>
        <w:br/>
        <w:t xml:space="preserve">no esquema têm essas </w:t>
      </w:r>
      <w:proofErr w:type="spellStart"/>
      <w:r>
        <w:t>labels</w:t>
      </w:r>
      <w:proofErr w:type="spellEnd"/>
      <w:r>
        <w:t xml:space="preserve"> e nunca braços 1 e 2</w:t>
      </w:r>
    </w:p>
    <w:p w14:paraId="2EBEB4DA" w14:textId="57F6B939" w:rsidR="003045FB" w:rsidRDefault="003045FB">
      <w:pPr>
        <w:pStyle w:val="Textodecomentrio"/>
      </w:pPr>
      <w:r>
        <w:t>Mesmo caso para restantes</w:t>
      </w:r>
    </w:p>
  </w:comment>
  <w:comment w:id="1106" w:author="Luis André Magalhães Barros" w:date="2022-06-14T10:02:00Z" w:initials="LAMB">
    <w:p w14:paraId="390BEC54" w14:textId="77777777" w:rsidR="002E03FF" w:rsidRDefault="002E03FF">
      <w:pPr>
        <w:pStyle w:val="Textodecomentrio"/>
      </w:pPr>
      <w:r>
        <w:rPr>
          <w:rStyle w:val="Refdecomentrio"/>
        </w:rPr>
        <w:annotationRef/>
      </w:r>
      <w:r>
        <w:t>??</w:t>
      </w:r>
    </w:p>
    <w:p w14:paraId="68779D6C" w14:textId="77777777" w:rsidR="002E03FF" w:rsidRDefault="002E03FF">
      <w:pPr>
        <w:pStyle w:val="Textodecomentrio"/>
      </w:pPr>
      <w:r>
        <w:t>Colocavam a mesma condição de operação</w:t>
      </w:r>
    </w:p>
    <w:p w14:paraId="1084F458" w14:textId="25FEBB9D" w:rsidR="002E03FF" w:rsidRDefault="002E03FF">
      <w:pPr>
        <w:pStyle w:val="Textodecomentrio"/>
      </w:pPr>
      <w:r>
        <w:t>Caso contrário estão a variar duas variáveis</w:t>
      </w:r>
    </w:p>
  </w:comment>
  <w:comment w:id="1108" w:author="Luis André Magalhães Barros" w:date="2022-06-14T10:03:00Z" w:initials="LAMB">
    <w:p w14:paraId="6F36AF27" w14:textId="492EAD40" w:rsidR="002E03FF" w:rsidRDefault="002E03FF">
      <w:pPr>
        <w:pStyle w:val="Textodecomentrio"/>
      </w:pPr>
      <w:r>
        <w:rPr>
          <w:rStyle w:val="Refdecomentrio"/>
        </w:rPr>
        <w:annotationRef/>
      </w:r>
      <w:r>
        <w:t xml:space="preserve">Uma das origens é a queda de tensão direta dos semicondutores </w:t>
      </w:r>
    </w:p>
  </w:comment>
  <w:comment w:id="1110" w:author="Luis André Magalhães Barros" w:date="2022-06-14T10:06:00Z" w:initials="LAMB">
    <w:p w14:paraId="6EFB1231" w14:textId="37F3C1C9" w:rsidR="002E03FF" w:rsidRDefault="002E03FF">
      <w:pPr>
        <w:pStyle w:val="Textodecomentrio"/>
      </w:pPr>
      <w:r>
        <w:rPr>
          <w:rStyle w:val="Refdecomentrio"/>
        </w:rPr>
        <w:annotationRef/>
      </w:r>
      <w:r>
        <w:t xml:space="preserve">Colocava umas setas </w:t>
      </w:r>
    </w:p>
  </w:comment>
  <w:comment w:id="1126" w:author="Luis André Magalhães Barros" w:date="2022-06-14T10:39:00Z" w:initials="LAMB">
    <w:p w14:paraId="3ED1F366" w14:textId="132CC978" w:rsidR="00666EBC" w:rsidRDefault="00666EBC">
      <w:pPr>
        <w:pStyle w:val="Textodecomentrio"/>
      </w:pPr>
      <w:r>
        <w:rPr>
          <w:rStyle w:val="Refdecomentrio"/>
        </w:rPr>
        <w:annotationRef/>
      </w:r>
      <w:r>
        <w:t>Apresentar as principais conclusões e as sugestões de trabalho futuro</w:t>
      </w:r>
    </w:p>
  </w:comment>
  <w:comment w:id="1148" w:author="Luis André Magalhães Barros" w:date="2022-06-14T10:40:00Z" w:initials="LAMB">
    <w:p w14:paraId="5CAA71D1" w14:textId="0F272A1A" w:rsidR="00666EBC" w:rsidRDefault="00666EBC">
      <w:pPr>
        <w:pStyle w:val="Textodecomentrio"/>
      </w:pPr>
      <w:r>
        <w:rPr>
          <w:rStyle w:val="Refdecomentrio"/>
        </w:rPr>
        <w:annotationRef/>
      </w:r>
      <w:r>
        <w:t>Falta um sujeito na frase</w:t>
      </w:r>
    </w:p>
  </w:comment>
  <w:comment w:id="1149" w:author="Luis André Magalhães Barros" w:date="2022-06-14T12:23:00Z" w:initials="LAMB">
    <w:p w14:paraId="6D6756EC" w14:textId="307E97E4" w:rsidR="009B3452" w:rsidRDefault="009B3452">
      <w:pPr>
        <w:pStyle w:val="Textodecomentrio"/>
      </w:pPr>
      <w:r>
        <w:rPr>
          <w:rStyle w:val="Refdecomentrio"/>
        </w:rPr>
        <w:annotationRef/>
      </w:r>
    </w:p>
  </w:comment>
  <w:comment w:id="1157" w:author="Luis André Magalhães Barros" w:date="2022-06-14T19:32:00Z" w:initials="LAMB">
    <w:p w14:paraId="7F27F02A" w14:textId="1CA1D1D3" w:rsidR="00446FA8" w:rsidRDefault="00446FA8">
      <w:pPr>
        <w:pStyle w:val="Textodecomentrio"/>
      </w:pPr>
      <w:r>
        <w:rPr>
          <w:rStyle w:val="Refdecomentrio"/>
        </w:rPr>
        <w:annotationRef/>
      </w:r>
      <w:r>
        <w:t>O mono é mais antigo que o poli?</w:t>
      </w:r>
    </w:p>
  </w:comment>
  <w:comment w:id="1158" w:author="Luis André Magalhães Barros" w:date="2022-06-14T19:32:00Z" w:initials="LAMB">
    <w:p w14:paraId="21FB01B1" w14:textId="0022BE52" w:rsidR="00446FA8" w:rsidRDefault="00446FA8">
      <w:pPr>
        <w:pStyle w:val="Textodecomentrio"/>
      </w:pPr>
      <w:r>
        <w:rPr>
          <w:rStyle w:val="Refdecomentrio"/>
        </w:rPr>
        <w:annotationRef/>
      </w:r>
      <w:r>
        <w:t>??</w:t>
      </w:r>
    </w:p>
  </w:comment>
  <w:comment w:id="1168" w:author="Luis André Magalhães Barros" w:date="2022-06-14T19:34:00Z" w:initials="LAMB">
    <w:p w14:paraId="339C50D2" w14:textId="77777777" w:rsidR="00446FA8" w:rsidRDefault="00446FA8">
      <w:pPr>
        <w:pStyle w:val="Textodecomentrio"/>
      </w:pPr>
      <w:r>
        <w:rPr>
          <w:rStyle w:val="Refdecomentrio"/>
        </w:rPr>
        <w:annotationRef/>
      </w:r>
      <w:r>
        <w:t>Não há verbo na frase??</w:t>
      </w:r>
    </w:p>
    <w:p w14:paraId="708B1037" w14:textId="1A84A506" w:rsidR="00446FA8" w:rsidRDefault="00446FA8">
      <w:pPr>
        <w:pStyle w:val="Textodecomentrio"/>
      </w:pPr>
      <w:proofErr w:type="spellStart"/>
      <w:r>
        <w:t>Fig</w:t>
      </w:r>
      <w:proofErr w:type="spellEnd"/>
      <w:r>
        <w:t xml:space="preserve"> no texto?</w:t>
      </w:r>
    </w:p>
  </w:comment>
  <w:comment w:id="1172" w:author="Luis André Magalhães Barros" w:date="2022-06-14T19:38:00Z" w:initials="LAMB">
    <w:p w14:paraId="51F978CE" w14:textId="26C662E2" w:rsidR="00446FA8" w:rsidRDefault="00446FA8">
      <w:pPr>
        <w:pStyle w:val="Textodecomentrio"/>
      </w:pPr>
      <w:r>
        <w:rPr>
          <w:rStyle w:val="Refdecomentrio"/>
        </w:rPr>
        <w:annotationRef/>
      </w:r>
      <w:proofErr w:type="spellStart"/>
      <w:r>
        <w:t>Fig</w:t>
      </w:r>
      <w:proofErr w:type="spellEnd"/>
      <w:r>
        <w:t xml:space="preserve"> no texto?</w:t>
      </w:r>
    </w:p>
  </w:comment>
  <w:comment w:id="1175" w:author="Luis André Magalhães Barros" w:date="2022-06-14T19:38:00Z" w:initials="LAMB">
    <w:p w14:paraId="1C675D71" w14:textId="74416D27" w:rsidR="00446FA8" w:rsidRDefault="00446FA8">
      <w:pPr>
        <w:pStyle w:val="Textodecomentrio"/>
      </w:pPr>
      <w:r>
        <w:rPr>
          <w:rStyle w:val="Refdecomentrio"/>
        </w:rPr>
        <w:annotationRef/>
      </w:r>
      <w:proofErr w:type="spellStart"/>
      <w:r>
        <w:t>Fig</w:t>
      </w:r>
      <w:proofErr w:type="spellEnd"/>
      <w:r>
        <w:t xml:space="preserve"> no texto</w:t>
      </w:r>
      <w:r w:rsidR="00333012">
        <w:t xml:space="preserve"> </w:t>
      </w:r>
    </w:p>
    <w:p w14:paraId="0D055EDE" w14:textId="756C5F30" w:rsidR="00333012" w:rsidRDefault="00333012">
      <w:pPr>
        <w:pStyle w:val="Textodecomentrio"/>
      </w:pPr>
      <w:r>
        <w:t xml:space="preserve">Ver </w:t>
      </w:r>
      <w:proofErr w:type="spellStart"/>
      <w:r>
        <w:t>portunhol</w:t>
      </w:r>
      <w:proofErr w:type="spellEnd"/>
      <w:r>
        <w:t xml:space="preserve"> em todos</w:t>
      </w:r>
    </w:p>
  </w:comment>
  <w:comment w:id="1176" w:author="Luis André Magalhães Barros" w:date="2022-06-14T19:45:00Z" w:initials="LAMB">
    <w:p w14:paraId="7263287C" w14:textId="77777777" w:rsidR="00333012" w:rsidRDefault="00333012">
      <w:pPr>
        <w:pStyle w:val="Textodecomentrio"/>
      </w:pPr>
      <w:r>
        <w:rPr>
          <w:rStyle w:val="Refdecomentrio"/>
        </w:rPr>
        <w:annotationRef/>
      </w:r>
      <w:r>
        <w:t xml:space="preserve">Descarregaram demasiado aqui as </w:t>
      </w:r>
      <w:proofErr w:type="spellStart"/>
      <w:r>
        <w:t>refs</w:t>
      </w:r>
      <w:proofErr w:type="spellEnd"/>
      <w:r>
        <w:t xml:space="preserve"> enquanto que </w:t>
      </w:r>
      <w:proofErr w:type="gramStart"/>
      <w:r>
        <w:t>as restantes nada</w:t>
      </w:r>
      <w:proofErr w:type="gramEnd"/>
    </w:p>
    <w:p w14:paraId="59D3C3A2" w14:textId="77777777" w:rsidR="00333012" w:rsidRDefault="00333012">
      <w:pPr>
        <w:pStyle w:val="Textodecomentrio"/>
      </w:pPr>
      <w:r>
        <w:t>Acho que deveriam distribuir em quantidade</w:t>
      </w:r>
    </w:p>
    <w:p w14:paraId="50C6093F" w14:textId="75A7DBAF" w:rsidR="00333012" w:rsidRDefault="00333012">
      <w:pPr>
        <w:pStyle w:val="Textodecomentrio"/>
      </w:pPr>
      <w:r>
        <w:t>Se esta merece 6 citações, as outras nem uma?</w:t>
      </w:r>
    </w:p>
  </w:comment>
  <w:comment w:id="1181" w:author="Luis André Magalhães Barros" w:date="2022-06-14T20:03:00Z" w:initials="LAMB">
    <w:p w14:paraId="47F18583" w14:textId="75A16F6E" w:rsidR="00332DAC" w:rsidRDefault="00332DAC">
      <w:pPr>
        <w:pStyle w:val="Textodecomentrio"/>
      </w:pPr>
      <w:r>
        <w:rPr>
          <w:rStyle w:val="Refdecomentrio"/>
        </w:rPr>
        <w:annotationRef/>
      </w:r>
      <w:r>
        <w:t>A mitiga “eu sei uma coisa que não te posso dizer”</w:t>
      </w:r>
      <w:r>
        <w:br/>
        <w:t>devido às suas vantagens [</w:t>
      </w:r>
      <w:proofErr w:type="spellStart"/>
      <w:r>
        <w:t>ref</w:t>
      </w:r>
      <w:proofErr w:type="spellEnd"/>
      <w:r>
        <w:t xml:space="preserve"> </w:t>
      </w:r>
      <w:proofErr w:type="spellStart"/>
      <w:r>
        <w:t>ref</w:t>
      </w:r>
      <w:proofErr w:type="spellEnd"/>
      <w:r>
        <w:t xml:space="preserve"> </w:t>
      </w:r>
      <w:proofErr w:type="spellStart"/>
      <w:r>
        <w:t>ref</w:t>
      </w:r>
      <w:proofErr w:type="spellEnd"/>
      <w:r>
        <w:t xml:space="preserve"> </w:t>
      </w:r>
      <w:proofErr w:type="spellStart"/>
      <w:r>
        <w:t>ref</w:t>
      </w:r>
      <w:proofErr w:type="spellEnd"/>
      <w:r>
        <w:t>] -&gt; vou ter de ver isto para saber que vantagens falas?</w:t>
      </w:r>
    </w:p>
  </w:comment>
  <w:comment w:id="1182" w:author="Luis André Magalhães Barros" w:date="2022-06-14T20:05:00Z" w:initials="LAMB">
    <w:p w14:paraId="56A052AA" w14:textId="26B1ACD1" w:rsidR="00332DAC" w:rsidRDefault="00332DAC">
      <w:pPr>
        <w:pStyle w:val="Textodecomentrio"/>
      </w:pPr>
      <w:r>
        <w:rPr>
          <w:rStyle w:val="Refdecomentrio"/>
        </w:rPr>
        <w:annotationRef/>
      </w:r>
      <w:r>
        <w:t>Mais formal</w:t>
      </w:r>
    </w:p>
  </w:comment>
  <w:comment w:id="1188" w:author="Luis André Magalhães Barros" w:date="2022-06-14T20:06:00Z" w:initials="LAMB">
    <w:p w14:paraId="0F231AD0" w14:textId="53BD0285" w:rsidR="007B6670" w:rsidRDefault="007B6670">
      <w:pPr>
        <w:pStyle w:val="Textodecomentrio"/>
      </w:pPr>
      <w:r>
        <w:rPr>
          <w:rStyle w:val="Refdecomentrio"/>
        </w:rPr>
        <w:annotationRef/>
      </w:r>
      <w:r>
        <w:t>?? e o contexto disto? Começam assim o parágrafo?</w:t>
      </w:r>
    </w:p>
    <w:p w14:paraId="1516975D" w14:textId="5A623939" w:rsidR="007B6670" w:rsidRDefault="007B6670">
      <w:pPr>
        <w:pStyle w:val="Textodecomentrio"/>
      </w:pPr>
      <w:r>
        <w:t xml:space="preserve">Ver restante </w:t>
      </w:r>
      <w:proofErr w:type="spellStart"/>
      <w:r>
        <w:t>pt-pt</w:t>
      </w:r>
      <w:proofErr w:type="spellEnd"/>
    </w:p>
    <w:p w14:paraId="053A2ADC" w14:textId="308FBAF5" w:rsidR="007B6670" w:rsidRDefault="007B6670">
      <w:pPr>
        <w:pStyle w:val="Textodecomentrio"/>
      </w:pPr>
      <w:r>
        <w:t>Vou focar-me apenas nas cenas mais técnicas</w:t>
      </w:r>
    </w:p>
  </w:comment>
  <w:comment w:id="1208" w:author="Luis André Magalhães Barros" w:date="2022-06-14T20:11:00Z" w:initials="LAMB">
    <w:p w14:paraId="007F533D" w14:textId="592153F5" w:rsidR="007B6670" w:rsidRDefault="007B6670">
      <w:pPr>
        <w:pStyle w:val="Textodecomentrio"/>
      </w:pPr>
      <w:r>
        <w:rPr>
          <w:rStyle w:val="Refdecomentrio"/>
        </w:rPr>
        <w:annotationRef/>
      </w:r>
      <w:r>
        <w:t>Não podem determinar P[k] e logo a seguir dizer p[k-1] = P[k]</w:t>
      </w:r>
      <w:r>
        <w:br/>
      </w:r>
      <w:r>
        <w:br/>
        <w:t>esta condição deve ser feita no final do ciclo, coisa que já existe -&gt; remover 3ª caixinha quadrada</w:t>
      </w:r>
    </w:p>
    <w:p w14:paraId="6E9ECB2C" w14:textId="26623D87" w:rsidR="007B6670" w:rsidRDefault="007B6670">
      <w:pPr>
        <w:pStyle w:val="Textodecomentrio"/>
      </w:pPr>
    </w:p>
    <w:p w14:paraId="21DF2EE6" w14:textId="1E5DFB6F" w:rsidR="007B6670" w:rsidRDefault="007B6670">
      <w:pPr>
        <w:pStyle w:val="Textodecomentrio"/>
      </w:pPr>
      <w:r>
        <w:t>Depois, a condição do sim da 1ª decisão deve aparecer antes da atualização das variáveis. Apesar de p[k-1] ser igual a p[k], as tensões podem ser diferentes e isso deve ser atualizado para a interação seguinte</w:t>
      </w:r>
    </w:p>
  </w:comment>
  <w:comment w:id="1229" w:author="Luis André Magalhães Barros" w:date="2022-06-14T20:09:00Z" w:initials="LAMB">
    <w:p w14:paraId="69E69FEE" w14:textId="6DE1FE8A" w:rsidR="007B6670" w:rsidRDefault="007B6670">
      <w:pPr>
        <w:pStyle w:val="Textodecomentrio"/>
      </w:pPr>
      <w:r>
        <w:rPr>
          <w:rStyle w:val="Refdecomentrio"/>
        </w:rPr>
        <w:annotationRef/>
      </w:r>
      <w:r>
        <w:t>Em baixo têm +-12V ou +-15V</w:t>
      </w:r>
      <w:r>
        <w:br/>
        <w:t>aqui é só tensões positivas?</w:t>
      </w:r>
    </w:p>
  </w:comment>
  <w:comment w:id="1249" w:author="Luis André Magalhães Barros" w:date="2022-06-14T20:14:00Z" w:initials="LAMB">
    <w:p w14:paraId="0AA74134" w14:textId="77777777" w:rsidR="007B6670" w:rsidRDefault="007B6670">
      <w:pPr>
        <w:pStyle w:val="Textodecomentrio"/>
      </w:pPr>
      <w:r>
        <w:rPr>
          <w:rStyle w:val="Refdecomentrio"/>
        </w:rPr>
        <w:annotationRef/>
      </w:r>
      <w:r>
        <w:t>[4] colocar nome dos autores direito</w:t>
      </w:r>
    </w:p>
    <w:p w14:paraId="7E17A988" w14:textId="77777777" w:rsidR="007B6670" w:rsidRDefault="007B6670">
      <w:pPr>
        <w:pStyle w:val="Textodecomentrio"/>
      </w:pPr>
      <w:r>
        <w:t>[9] [10] e afins, colocar tipo “</w:t>
      </w:r>
      <w:proofErr w:type="spellStart"/>
      <w:r>
        <w:t>Datasheet</w:t>
      </w:r>
      <w:proofErr w:type="spellEnd"/>
      <w:r>
        <w:t xml:space="preserve">: LG </w:t>
      </w:r>
      <w:proofErr w:type="spellStart"/>
      <w:proofErr w:type="gramStart"/>
      <w:r>
        <w:t>Neon</w:t>
      </w:r>
      <w:proofErr w:type="spellEnd"/>
      <w:r>
        <w:t>….</w:t>
      </w:r>
      <w:proofErr w:type="gramEnd"/>
      <w:r>
        <w:t>”</w:t>
      </w:r>
    </w:p>
    <w:p w14:paraId="3F212D8F" w14:textId="77777777" w:rsidR="00477A66" w:rsidRDefault="00477A66">
      <w:pPr>
        <w:pStyle w:val="Textodecomentrio"/>
      </w:pPr>
      <w:r>
        <w:t xml:space="preserve">Completar ao máximo esta </w:t>
      </w:r>
      <w:proofErr w:type="spellStart"/>
      <w:r>
        <w:t>info</w:t>
      </w:r>
      <w:proofErr w:type="spellEnd"/>
    </w:p>
    <w:p w14:paraId="434E5742" w14:textId="77777777" w:rsidR="00477A66" w:rsidRDefault="00477A66">
      <w:pPr>
        <w:pStyle w:val="Textodecomentrio"/>
      </w:pPr>
    </w:p>
    <w:p w14:paraId="087FB753" w14:textId="77777777" w:rsidR="00477A66" w:rsidRDefault="00477A66">
      <w:pPr>
        <w:pStyle w:val="Textodecomentrio"/>
      </w:pPr>
      <w:r>
        <w:t xml:space="preserve">Colocar </w:t>
      </w:r>
      <w:proofErr w:type="spellStart"/>
      <w:r>
        <w:t>papers</w:t>
      </w:r>
      <w:proofErr w:type="spellEnd"/>
      <w:r>
        <w:t xml:space="preserve"> ou dissertações do </w:t>
      </w:r>
      <w:proofErr w:type="spellStart"/>
      <w:r>
        <w:t>gepe</w:t>
      </w:r>
      <w:proofErr w:type="spellEnd"/>
      <w:r>
        <w:t xml:space="preserve">. Deves ter muita </w:t>
      </w:r>
      <w:proofErr w:type="spellStart"/>
      <w:r>
        <w:t>info</w:t>
      </w:r>
      <w:proofErr w:type="spellEnd"/>
      <w:r>
        <w:t xml:space="preserve"> lá e valorizas a casa</w:t>
      </w:r>
    </w:p>
    <w:p w14:paraId="67A04EC4" w14:textId="5E8752C8" w:rsidR="00477A66" w:rsidRDefault="00477A66">
      <w:pPr>
        <w:pStyle w:val="Textodecoment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4C07415" w15:done="0"/>
  <w15:commentEx w15:paraId="64185F2B" w15:done="0"/>
  <w15:commentEx w15:paraId="5DE80B28" w15:done="0"/>
  <w15:commentEx w15:paraId="675A52D9" w15:done="0"/>
  <w15:commentEx w15:paraId="4A5039EA" w15:done="0"/>
  <w15:commentEx w15:paraId="0073A970" w15:done="0"/>
  <w15:commentEx w15:paraId="75931F4E" w15:done="0"/>
  <w15:commentEx w15:paraId="6E69CB45" w15:done="0"/>
  <w15:commentEx w15:paraId="31ABE3F9" w15:done="0"/>
  <w15:commentEx w15:paraId="24ED3FE5" w15:done="0"/>
  <w15:commentEx w15:paraId="207A0033" w15:done="0"/>
  <w15:commentEx w15:paraId="4F15ED65" w15:done="0"/>
  <w15:commentEx w15:paraId="1ADAAF45" w15:done="0"/>
  <w15:commentEx w15:paraId="7489CEA8" w15:done="0"/>
  <w15:commentEx w15:paraId="4D55F271" w15:done="0"/>
  <w15:commentEx w15:paraId="43724C18" w15:done="0"/>
  <w15:commentEx w15:paraId="21795439" w15:done="0"/>
  <w15:commentEx w15:paraId="64A4147B" w15:done="0"/>
  <w15:commentEx w15:paraId="7FF46CAC" w15:done="0"/>
  <w15:commentEx w15:paraId="20111DAA" w15:done="0"/>
  <w15:commentEx w15:paraId="341E5A49" w15:done="0"/>
  <w15:commentEx w15:paraId="1A5FCD57" w15:done="0"/>
  <w15:commentEx w15:paraId="1B660DCF" w15:done="0"/>
  <w15:commentEx w15:paraId="0C2EE589" w15:done="0"/>
  <w15:commentEx w15:paraId="77B3DB8D" w15:done="0"/>
  <w15:commentEx w15:paraId="1FF008D2" w15:done="0"/>
  <w15:commentEx w15:paraId="0B5A28DD" w15:done="0"/>
  <w15:commentEx w15:paraId="51AD3893" w15:done="0"/>
  <w15:commentEx w15:paraId="1F42A473" w15:done="0"/>
  <w15:commentEx w15:paraId="7E5657C0" w15:done="0"/>
  <w15:commentEx w15:paraId="31999C08" w15:done="0"/>
  <w15:commentEx w15:paraId="479AB722" w15:done="0"/>
  <w15:commentEx w15:paraId="124BDBEB" w15:done="0"/>
  <w15:commentEx w15:paraId="69D8DA6E" w15:done="0"/>
  <w15:commentEx w15:paraId="3645EACC" w15:done="0"/>
  <w15:commentEx w15:paraId="73409623" w15:done="0"/>
  <w15:commentEx w15:paraId="140DD634" w15:done="0"/>
  <w15:commentEx w15:paraId="61F1C955" w15:done="0"/>
  <w15:commentEx w15:paraId="35A78C55" w15:done="0"/>
  <w15:commentEx w15:paraId="4C5573C7" w15:done="0"/>
  <w15:commentEx w15:paraId="7F543E46" w15:done="0"/>
  <w15:commentEx w15:paraId="65E87824" w15:done="0"/>
  <w15:commentEx w15:paraId="3D26C616" w15:done="0"/>
  <w15:commentEx w15:paraId="3C4B1144" w15:done="0"/>
  <w15:commentEx w15:paraId="707E32B0" w15:done="0"/>
  <w15:commentEx w15:paraId="094649AD" w15:done="0"/>
  <w15:commentEx w15:paraId="6E9C49A1" w15:done="0"/>
  <w15:commentEx w15:paraId="0C3C2A23" w15:done="0"/>
  <w15:commentEx w15:paraId="5D058436" w15:done="0"/>
  <w15:commentEx w15:paraId="3488381B" w15:done="0"/>
  <w15:commentEx w15:paraId="6C9DEE86" w15:done="0"/>
  <w15:commentEx w15:paraId="79671D4B" w15:done="0"/>
  <w15:commentEx w15:paraId="7891325B" w15:done="0"/>
  <w15:commentEx w15:paraId="1A362CBA" w15:done="0"/>
  <w15:commentEx w15:paraId="180001C6" w15:done="0"/>
  <w15:commentEx w15:paraId="5D69AF5F" w15:done="0"/>
  <w15:commentEx w15:paraId="4F09FB4C" w15:done="0"/>
  <w15:commentEx w15:paraId="2EBEB4DA" w15:done="0"/>
  <w15:commentEx w15:paraId="1084F458" w15:done="0"/>
  <w15:commentEx w15:paraId="6F36AF27" w15:done="0"/>
  <w15:commentEx w15:paraId="6EFB1231" w15:done="0"/>
  <w15:commentEx w15:paraId="3ED1F366" w15:done="0"/>
  <w15:commentEx w15:paraId="5CAA71D1" w15:done="0"/>
  <w15:commentEx w15:paraId="6D6756EC" w15:paraIdParent="5CAA71D1" w15:done="0"/>
  <w15:commentEx w15:paraId="7F27F02A" w15:done="0"/>
  <w15:commentEx w15:paraId="21FB01B1" w15:done="0"/>
  <w15:commentEx w15:paraId="708B1037" w15:done="0"/>
  <w15:commentEx w15:paraId="51F978CE" w15:done="0"/>
  <w15:commentEx w15:paraId="0D055EDE" w15:done="0"/>
  <w15:commentEx w15:paraId="50C6093F" w15:done="0"/>
  <w15:commentEx w15:paraId="47F18583" w15:done="0"/>
  <w15:commentEx w15:paraId="56A052AA" w15:done="0"/>
  <w15:commentEx w15:paraId="053A2ADC" w15:done="0"/>
  <w15:commentEx w15:paraId="21DF2EE6" w15:done="0"/>
  <w15:commentEx w15:paraId="69E69FEE" w15:done="0"/>
  <w15:commentEx w15:paraId="67A04EC4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DC2D0D9" w14:textId="77777777" w:rsidR="00C94EE9" w:rsidRDefault="00C94EE9">
      <w:r>
        <w:separator/>
      </w:r>
    </w:p>
    <w:p w14:paraId="35D30EE4" w14:textId="77777777" w:rsidR="00C94EE9" w:rsidRDefault="00C94EE9"/>
  </w:endnote>
  <w:endnote w:type="continuationSeparator" w:id="0">
    <w:p w14:paraId="7B43AAC6" w14:textId="77777777" w:rsidR="00C94EE9" w:rsidRDefault="00C94EE9">
      <w:r>
        <w:continuationSeparator/>
      </w:r>
    </w:p>
    <w:p w14:paraId="6DFB660A" w14:textId="77777777" w:rsidR="00C94EE9" w:rsidRDefault="00C94EE9"/>
  </w:endnote>
  <w:endnote w:type="continuationNotice" w:id="1">
    <w:p w14:paraId="20395353" w14:textId="77777777" w:rsidR="00C94EE9" w:rsidRDefault="00C94EE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ewsGotT">
    <w:altName w:val="Calibri"/>
    <w:panose1 w:val="00000000000000000000"/>
    <w:charset w:val="00"/>
    <w:family w:val="auto"/>
    <w:pitch w:val="variable"/>
    <w:sig w:usb0="800000AF" w:usb1="000078FB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D666E9" w14:paraId="4EB21B92" w14:textId="77777777" w:rsidTr="504C5A0F">
      <w:tc>
        <w:tcPr>
          <w:tcW w:w="2000" w:type="dxa"/>
        </w:tcPr>
        <w:p w14:paraId="273B54D8" w14:textId="62F97BAB" w:rsidR="00D666E9" w:rsidRDefault="00D666E9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4DBFEACD" w14:textId="3C85866C" w:rsidR="00D666E9" w:rsidRDefault="00D666E9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0017202C" w14:textId="2B774D6B" w:rsidR="00D666E9" w:rsidRDefault="00D666E9" w:rsidP="504C5A0F">
          <w:pPr>
            <w:pStyle w:val="Cabealho"/>
            <w:ind w:right="-115"/>
            <w:jc w:val="right"/>
          </w:pPr>
        </w:p>
      </w:tc>
    </w:tr>
  </w:tbl>
  <w:p w14:paraId="2AB867F1" w14:textId="3AA72EC7" w:rsidR="00D666E9" w:rsidRDefault="00D666E9" w:rsidP="504C5A0F">
    <w:pPr>
      <w:pStyle w:val="Rodap"/>
    </w:pP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D666E9" w14:paraId="7F59E96D" w14:textId="77777777" w:rsidTr="504C5A0F">
      <w:tc>
        <w:tcPr>
          <w:tcW w:w="3020" w:type="dxa"/>
        </w:tcPr>
        <w:p w14:paraId="21EF0FB2" w14:textId="0D71111D" w:rsidR="00D666E9" w:rsidRDefault="00D666E9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3BA8F784" w14:textId="689A6093" w:rsidR="00D666E9" w:rsidRDefault="00D666E9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043C92B5" w14:textId="03D0258C" w:rsidR="00D666E9" w:rsidRDefault="00D666E9" w:rsidP="504C5A0F">
          <w:pPr>
            <w:pStyle w:val="Cabealho"/>
            <w:ind w:right="-115"/>
            <w:jc w:val="right"/>
          </w:pPr>
        </w:p>
      </w:tc>
    </w:tr>
  </w:tbl>
  <w:p w14:paraId="75AAEDD8" w14:textId="25A1342E" w:rsidR="00D666E9" w:rsidRDefault="00D666E9" w:rsidP="504C5A0F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acomgrelh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296"/>
      <w:gridCol w:w="775"/>
    </w:tblGrid>
    <w:tr w:rsidR="00D666E9" w14:paraId="2041FF36" w14:textId="77777777" w:rsidTr="00116A27">
      <w:tc>
        <w:tcPr>
          <w:tcW w:w="4573" w:type="pc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</w:tcPr>
        <w:p w14:paraId="65B38133" w14:textId="44990770" w:rsidR="00D666E9" w:rsidRPr="00354264" w:rsidRDefault="00D666E9" w:rsidP="003760A4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427" w:type="pct"/>
          <w:vMerge w:val="restar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  <w:vAlign w:val="center"/>
        </w:tcPr>
        <w:p w14:paraId="32707B96" w14:textId="4E272241" w:rsidR="00D666E9" w:rsidRDefault="00D666E9" w:rsidP="003760A4">
          <w:pPr>
            <w:pStyle w:val="Rodap"/>
            <w:jc w:val="center"/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xv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D666E9" w14:paraId="0FBB791D" w14:textId="77777777" w:rsidTr="00116A27">
      <w:tc>
        <w:tcPr>
          <w:tcW w:w="4573" w:type="pct"/>
          <w:noWrap/>
          <w:tcMar>
            <w:left w:w="0" w:type="dxa"/>
            <w:right w:w="0" w:type="dxa"/>
          </w:tcMar>
        </w:tcPr>
        <w:p w14:paraId="1EE88CAA" w14:textId="4B35EF25" w:rsidR="00D666E9" w:rsidRPr="00354264" w:rsidRDefault="00D666E9" w:rsidP="003760A4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427" w:type="pct"/>
          <w:vMerge/>
          <w:noWrap/>
          <w:tcMar>
            <w:left w:w="0" w:type="dxa"/>
            <w:right w:w="0" w:type="dxa"/>
          </w:tcMar>
        </w:tcPr>
        <w:p w14:paraId="5A692BA0" w14:textId="77777777" w:rsidR="00D666E9" w:rsidRDefault="00D666E9" w:rsidP="003760A4">
          <w:pPr>
            <w:pStyle w:val="Rodap"/>
          </w:pPr>
        </w:p>
      </w:tc>
    </w:tr>
  </w:tbl>
  <w:p w14:paraId="2621F4CD" w14:textId="77777777" w:rsidR="00D666E9" w:rsidRDefault="00D666E9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D666E9" w14:paraId="65438696" w14:textId="77777777" w:rsidTr="504C5A0F">
      <w:tc>
        <w:tcPr>
          <w:tcW w:w="3020" w:type="dxa"/>
        </w:tcPr>
        <w:p w14:paraId="39454347" w14:textId="650404E6" w:rsidR="00D666E9" w:rsidRDefault="00D666E9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1D4CE986" w14:textId="1048269A" w:rsidR="00D666E9" w:rsidRDefault="00D666E9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2EBA902C" w14:textId="332423E6" w:rsidR="00D666E9" w:rsidRDefault="00D666E9" w:rsidP="504C5A0F">
          <w:pPr>
            <w:pStyle w:val="Cabealho"/>
            <w:ind w:right="-115"/>
            <w:jc w:val="right"/>
          </w:pPr>
        </w:p>
      </w:tc>
    </w:tr>
  </w:tbl>
  <w:p w14:paraId="251AF390" w14:textId="7B6780EE" w:rsidR="00D666E9" w:rsidRDefault="00D666E9" w:rsidP="504C5A0F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2"/>
    </w:tblGrid>
    <w:tr w:rsidR="00D666E9" w:rsidRPr="00DD207E" w14:paraId="21D5FC12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6599FB72" w14:textId="7A2BBEB3" w:rsidR="00D666E9" w:rsidRPr="00FA5AA6" w:rsidRDefault="00D666E9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49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5F502CDD" w14:textId="14D07C81" w:rsidR="00D666E9" w:rsidRPr="00FA5AA6" w:rsidRDefault="00D666E9" w:rsidP="00DD207E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xix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D666E9" w:rsidRPr="00DD207E" w14:paraId="3A0D35B8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2933F397" w14:textId="106B13AF" w:rsidR="00D666E9" w:rsidRPr="00FA5AA6" w:rsidRDefault="00D666E9" w:rsidP="00DD207E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FA5AA6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49" w:type="pct"/>
          <w:vMerge/>
          <w:shd w:val="clear" w:color="auto" w:fill="auto"/>
        </w:tcPr>
        <w:p w14:paraId="4914B269" w14:textId="77777777" w:rsidR="00D666E9" w:rsidRPr="00DD207E" w:rsidRDefault="00D666E9" w:rsidP="00DD207E">
          <w:pPr>
            <w:pStyle w:val="Rodap"/>
            <w:rPr>
              <w:sz w:val="18"/>
              <w:szCs w:val="18"/>
            </w:rPr>
          </w:pPr>
        </w:p>
      </w:tc>
    </w:tr>
  </w:tbl>
  <w:p w14:paraId="27D2A9F0" w14:textId="77777777" w:rsidR="00D666E9" w:rsidRDefault="00D666E9">
    <w:pPr>
      <w:pStyle w:val="Rodap"/>
    </w:pPr>
  </w:p>
</w:ftr>
</file>

<file path=word/footer1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D666E9" w14:paraId="676AE925" w14:textId="77777777" w:rsidTr="00FB49BC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53DAE9BE" w14:textId="77777777" w:rsidR="00D666E9" w:rsidRPr="00F80B0C" w:rsidRDefault="00D666E9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34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1045F8EA" w14:textId="77777777" w:rsidR="00D666E9" w:rsidRPr="00F80B0C" w:rsidRDefault="00D666E9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D666E9" w14:paraId="0F195C4B" w14:textId="77777777" w:rsidTr="00FB49BC">
      <w:tc>
        <w:tcPr>
          <w:tcW w:w="426" w:type="dxa"/>
          <w:vMerge/>
        </w:tcPr>
        <w:p w14:paraId="0B7F1CDE" w14:textId="77777777" w:rsidR="00D666E9" w:rsidRDefault="00D666E9" w:rsidP="00116A27">
          <w:pPr>
            <w:pStyle w:val="Rodap"/>
            <w:ind w:right="360"/>
          </w:pPr>
        </w:p>
      </w:tc>
      <w:tc>
        <w:tcPr>
          <w:tcW w:w="8068" w:type="dxa"/>
        </w:tcPr>
        <w:p w14:paraId="26831DC2" w14:textId="77777777" w:rsidR="00D666E9" w:rsidRPr="00F80B0C" w:rsidRDefault="00D666E9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7ABB8352" w14:textId="77777777" w:rsidR="00D666E9" w:rsidRDefault="00D666E9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D666E9" w:rsidRPr="00DD207E" w14:paraId="35862A76" w14:textId="77777777" w:rsidTr="009E354D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5AF6614B" w14:textId="77777777" w:rsidR="00D666E9" w:rsidRPr="00F80B0C" w:rsidRDefault="00D666E9" w:rsidP="00481AA9">
          <w:pPr>
            <w:pStyle w:val="Rodap"/>
            <w:spacing w:before="60"/>
            <w:rPr>
              <w:sz w:val="14"/>
              <w:szCs w:val="14"/>
            </w:rPr>
          </w:pPr>
          <w:r w:rsidRPr="00757673">
            <w:rPr>
              <w:sz w:val="14"/>
              <w:szCs w:val="14"/>
            </w:rPr>
            <w:t>Conversor CC-CC para Instalações Solares Fotovoltaicas de Potência Elevada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8FF4EFE" w14:textId="74F54F2A" w:rsidR="00D666E9" w:rsidRPr="00F80B0C" w:rsidRDefault="00D666E9" w:rsidP="00481AA9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 w:rsidR="00566495">
            <w:rPr>
              <w:rStyle w:val="Nmerodepgina"/>
              <w:noProof/>
              <w:sz w:val="16"/>
              <w:szCs w:val="16"/>
            </w:rPr>
            <w:t>14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D666E9" w:rsidRPr="00DD207E" w14:paraId="3EA39991" w14:textId="77777777" w:rsidTr="009E354D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7717AF94" w14:textId="77777777" w:rsidR="00D666E9" w:rsidRPr="00F80B0C" w:rsidRDefault="00D666E9" w:rsidP="00481AA9">
          <w:pPr>
            <w:pStyle w:val="Rodap"/>
            <w:rPr>
              <w:sz w:val="14"/>
              <w:szCs w:val="14"/>
            </w:rPr>
          </w:pPr>
          <w:r w:rsidRPr="00757673">
            <w:rPr>
              <w:sz w:val="14"/>
              <w:szCs w:val="14"/>
            </w:rPr>
            <w:t>Projeto Integrador</w:t>
          </w:r>
          <w:r>
            <w:rPr>
              <w:sz w:val="14"/>
              <w:szCs w:val="14"/>
            </w:rPr>
            <w:t xml:space="preserve"> </w:t>
          </w:r>
          <w:r w:rsidRPr="00757673">
            <w:rPr>
              <w:sz w:val="14"/>
              <w:szCs w:val="14"/>
            </w:rPr>
            <w:t>Eletrónica Industrial e Computadores</w:t>
          </w:r>
          <w:r>
            <w:rPr>
              <w:sz w:val="14"/>
              <w:szCs w:val="14"/>
            </w:rPr>
            <w:t xml:space="preserve"> </w:t>
          </w:r>
          <w:r w:rsidRPr="004208B3">
            <w:rPr>
              <w:sz w:val="14"/>
              <w:szCs w:val="14"/>
            </w:rPr>
            <w:t>- Universidade do Minho</w:t>
          </w:r>
        </w:p>
      </w:tc>
      <w:tc>
        <w:tcPr>
          <w:tcW w:w="250" w:type="pct"/>
          <w:vMerge/>
          <w:shd w:val="clear" w:color="auto" w:fill="auto"/>
        </w:tcPr>
        <w:p w14:paraId="62B7C23D" w14:textId="77777777" w:rsidR="00D666E9" w:rsidRPr="00DD207E" w:rsidRDefault="00D666E9" w:rsidP="00481AA9">
          <w:pPr>
            <w:pStyle w:val="Rodap"/>
            <w:rPr>
              <w:sz w:val="18"/>
              <w:szCs w:val="18"/>
            </w:rPr>
          </w:pPr>
        </w:p>
      </w:tc>
    </w:tr>
  </w:tbl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D666E9" w14:paraId="14D0A612" w14:textId="77777777" w:rsidTr="504C5A0F">
      <w:tc>
        <w:tcPr>
          <w:tcW w:w="3020" w:type="dxa"/>
        </w:tcPr>
        <w:p w14:paraId="6876912A" w14:textId="5A688618" w:rsidR="00D666E9" w:rsidRDefault="00D666E9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601C3162" w14:textId="11EA3785" w:rsidR="00D666E9" w:rsidRDefault="00D666E9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4BEB93A7" w14:textId="4B147776" w:rsidR="00D666E9" w:rsidRDefault="00D666E9" w:rsidP="504C5A0F">
          <w:pPr>
            <w:pStyle w:val="Cabealho"/>
            <w:ind w:right="-115"/>
            <w:jc w:val="right"/>
          </w:pPr>
        </w:p>
      </w:tc>
    </w:tr>
  </w:tbl>
  <w:p w14:paraId="1403B3B7" w14:textId="38ED14DB" w:rsidR="00D666E9" w:rsidRDefault="00D666E9" w:rsidP="504C5A0F">
    <w:pPr>
      <w:pStyle w:val="Rodap"/>
    </w:pPr>
  </w:p>
</w:ftr>
</file>

<file path=word/footer1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D666E9" w:rsidRPr="00DD207E" w14:paraId="228A2C03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36FF13E4" w14:textId="77777777" w:rsidR="00D666E9" w:rsidRPr="00F80B0C" w:rsidRDefault="00D666E9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2AAEE70" w14:textId="77777777" w:rsidR="00D666E9" w:rsidRPr="00F80B0C" w:rsidRDefault="00D666E9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D666E9" w:rsidRPr="00DD207E" w14:paraId="39160CD9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29C7232B" w14:textId="77777777" w:rsidR="00D666E9" w:rsidRPr="00F80B0C" w:rsidRDefault="00D666E9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579CE550" w14:textId="77777777" w:rsidR="00D666E9" w:rsidRPr="00DD207E" w:rsidRDefault="00D666E9" w:rsidP="00116A27">
          <w:pPr>
            <w:pStyle w:val="Rodap"/>
            <w:rPr>
              <w:sz w:val="18"/>
              <w:szCs w:val="18"/>
            </w:rPr>
          </w:pPr>
        </w:p>
      </w:tc>
    </w:tr>
  </w:tbl>
  <w:p w14:paraId="3AA86A5F" w14:textId="77777777" w:rsidR="00D666E9" w:rsidRDefault="00D666E9">
    <w:pPr>
      <w:pStyle w:val="Rodap"/>
    </w:pPr>
  </w:p>
</w:ftr>
</file>

<file path=word/footer1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E3BB30" w14:textId="77777777" w:rsidR="00D666E9" w:rsidRDefault="00D666E9">
    <w:pPr>
      <w:pStyle w:val="Rodap"/>
    </w:pPr>
  </w:p>
</w:ftr>
</file>

<file path=word/footer1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D666E9" w:rsidRPr="00DD207E" w14:paraId="500049D3" w14:textId="77777777" w:rsidTr="009E354D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6422D0B" w14:textId="77777777" w:rsidR="00D666E9" w:rsidRPr="00F80B0C" w:rsidRDefault="00D666E9" w:rsidP="00481AA9">
          <w:pPr>
            <w:pStyle w:val="Rodap"/>
            <w:spacing w:before="60"/>
            <w:rPr>
              <w:sz w:val="14"/>
              <w:szCs w:val="14"/>
            </w:rPr>
          </w:pPr>
          <w:r w:rsidRPr="00757673">
            <w:rPr>
              <w:sz w:val="14"/>
              <w:szCs w:val="14"/>
            </w:rPr>
            <w:t>Conversor CC-CC para Instalações Solares Fotovoltaicas de Potência Elevada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13C6E307" w14:textId="2F89EDAC" w:rsidR="00D666E9" w:rsidRPr="00F80B0C" w:rsidRDefault="00D666E9" w:rsidP="00481AA9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 w:rsidR="00566495">
            <w:rPr>
              <w:rStyle w:val="Nmerodepgina"/>
              <w:noProof/>
              <w:sz w:val="16"/>
              <w:szCs w:val="16"/>
            </w:rPr>
            <w:t>53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D666E9" w:rsidRPr="00DD207E" w14:paraId="61776665" w14:textId="77777777" w:rsidTr="009E354D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1363435C" w14:textId="2F2BC567" w:rsidR="00D666E9" w:rsidRPr="00F80B0C" w:rsidRDefault="00D666E9" w:rsidP="00481AA9">
          <w:pPr>
            <w:pStyle w:val="Rodap"/>
            <w:rPr>
              <w:sz w:val="14"/>
              <w:szCs w:val="14"/>
            </w:rPr>
          </w:pPr>
          <w:r w:rsidRPr="00757673">
            <w:rPr>
              <w:sz w:val="14"/>
              <w:szCs w:val="14"/>
            </w:rPr>
            <w:t>Projeto Integrador</w:t>
          </w:r>
          <w:r>
            <w:rPr>
              <w:sz w:val="14"/>
              <w:szCs w:val="14"/>
            </w:rPr>
            <w:t xml:space="preserve"> </w:t>
          </w:r>
          <w:r w:rsidRPr="00757673">
            <w:rPr>
              <w:sz w:val="14"/>
              <w:szCs w:val="14"/>
            </w:rPr>
            <w:t>Eletrónica Industrial e Computadores</w:t>
          </w:r>
          <w:r>
            <w:rPr>
              <w:sz w:val="14"/>
              <w:szCs w:val="14"/>
            </w:rPr>
            <w:t xml:space="preserve"> </w:t>
          </w:r>
          <w:r w:rsidRPr="004208B3">
            <w:rPr>
              <w:sz w:val="14"/>
              <w:szCs w:val="14"/>
            </w:rPr>
            <w:t>- Universidade do Minho</w:t>
          </w:r>
        </w:p>
      </w:tc>
      <w:tc>
        <w:tcPr>
          <w:tcW w:w="250" w:type="pct"/>
          <w:vMerge/>
          <w:shd w:val="clear" w:color="auto" w:fill="auto"/>
        </w:tcPr>
        <w:p w14:paraId="621BD997" w14:textId="77777777" w:rsidR="00D666E9" w:rsidRPr="00DD207E" w:rsidRDefault="00D666E9" w:rsidP="00481AA9">
          <w:pPr>
            <w:pStyle w:val="Rodap"/>
            <w:rPr>
              <w:sz w:val="18"/>
              <w:szCs w:val="18"/>
            </w:rPr>
          </w:pPr>
        </w:p>
      </w:tc>
    </w:tr>
  </w:tbl>
  <w:p w14:paraId="7E7F14B6" w14:textId="77777777" w:rsidR="00D666E9" w:rsidRPr="00F943D0" w:rsidRDefault="00D666E9" w:rsidP="00F943D0">
    <w:pPr>
      <w:pStyle w:val="Rodap"/>
    </w:pPr>
  </w:p>
</w:ftr>
</file>

<file path=word/footer1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480489" w14:textId="77777777" w:rsidR="00D666E9" w:rsidRDefault="00D666E9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D666E9" w14:paraId="6362728F" w14:textId="77777777" w:rsidTr="504C5A0F">
      <w:tc>
        <w:tcPr>
          <w:tcW w:w="2000" w:type="dxa"/>
        </w:tcPr>
        <w:p w14:paraId="1A08798C" w14:textId="41DD6DD9" w:rsidR="00D666E9" w:rsidRDefault="00D666E9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EC0D9EE" w14:textId="37CD3118" w:rsidR="00D666E9" w:rsidRDefault="00D666E9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56BA6F35" w14:textId="35F07733" w:rsidR="00D666E9" w:rsidRDefault="00D666E9" w:rsidP="504C5A0F">
          <w:pPr>
            <w:pStyle w:val="Cabealho"/>
            <w:ind w:right="-115"/>
            <w:jc w:val="right"/>
          </w:pPr>
        </w:p>
      </w:tc>
    </w:tr>
  </w:tbl>
  <w:p w14:paraId="5FEA4D0B" w14:textId="48137CEF" w:rsidR="00D666E9" w:rsidRDefault="00D666E9" w:rsidP="504C5A0F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D666E9" w14:paraId="2ECEBF8D" w14:textId="77777777" w:rsidTr="504C5A0F">
      <w:tc>
        <w:tcPr>
          <w:tcW w:w="3020" w:type="dxa"/>
        </w:tcPr>
        <w:p w14:paraId="50EC4146" w14:textId="0BAFCA69" w:rsidR="00D666E9" w:rsidRDefault="00D666E9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6A61EA37" w14:textId="5D2124FA" w:rsidR="00D666E9" w:rsidRDefault="00D666E9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319D6077" w14:textId="36F81B9D" w:rsidR="00D666E9" w:rsidRDefault="00D666E9" w:rsidP="504C5A0F">
          <w:pPr>
            <w:pStyle w:val="Cabealho"/>
            <w:ind w:right="-115"/>
            <w:jc w:val="right"/>
          </w:pPr>
        </w:p>
      </w:tc>
    </w:tr>
  </w:tbl>
  <w:p w14:paraId="6C152327" w14:textId="62702EF7" w:rsidR="00D666E9" w:rsidRDefault="00D666E9" w:rsidP="504C5A0F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D666E9" w14:paraId="2C389830" w14:textId="77777777" w:rsidTr="504C5A0F">
      <w:tc>
        <w:tcPr>
          <w:tcW w:w="3020" w:type="dxa"/>
        </w:tcPr>
        <w:p w14:paraId="13B72DB5" w14:textId="2C49A089" w:rsidR="00D666E9" w:rsidRDefault="00D666E9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069AA128" w14:textId="73E714B4" w:rsidR="00D666E9" w:rsidRDefault="00D666E9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044D7206" w14:textId="77C21418" w:rsidR="00D666E9" w:rsidRDefault="00D666E9" w:rsidP="504C5A0F">
          <w:pPr>
            <w:pStyle w:val="Cabealho"/>
            <w:ind w:right="-115"/>
            <w:jc w:val="right"/>
          </w:pPr>
        </w:p>
      </w:tc>
    </w:tr>
  </w:tbl>
  <w:p w14:paraId="5978EF2C" w14:textId="55E1C2EE" w:rsidR="00D666E9" w:rsidRDefault="00D666E9" w:rsidP="504C5A0F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D666E9" w:rsidRPr="00711296" w14:paraId="194C4E9C" w14:textId="77777777" w:rsidTr="00334F25">
      <w:trPr>
        <w:jc w:val="center"/>
      </w:trPr>
      <w:tc>
        <w:tcPr>
          <w:tcW w:w="250" w:type="pct"/>
          <w:vMerge w:val="restart"/>
          <w:tcBorders>
            <w:top w:val="single" w:sz="4" w:space="0" w:color="auto"/>
          </w:tcBorders>
          <w:shd w:val="clear" w:color="auto" w:fill="auto"/>
          <w:vAlign w:val="center"/>
        </w:tcPr>
        <w:p w14:paraId="6F3F6E59" w14:textId="174198D5" w:rsidR="00D666E9" w:rsidRPr="00666C8C" w:rsidRDefault="00D666E9" w:rsidP="00DD207E">
          <w:pPr>
            <w:pStyle w:val="Rodap"/>
            <w:jc w:val="center"/>
            <w:rPr>
              <w:sz w:val="16"/>
              <w:szCs w:val="16"/>
            </w:rPr>
          </w:pPr>
          <w:r w:rsidRPr="00666C8C">
            <w:rPr>
              <w:rStyle w:val="Nmerodepgina"/>
              <w:sz w:val="16"/>
              <w:szCs w:val="16"/>
            </w:rPr>
            <w:fldChar w:fldCharType="begin"/>
          </w:r>
          <w:r w:rsidRPr="00666C8C">
            <w:rPr>
              <w:rStyle w:val="Nmerodepgina"/>
              <w:sz w:val="16"/>
              <w:szCs w:val="16"/>
            </w:rPr>
            <w:instrText xml:space="preserve"> PAGE </w:instrText>
          </w:r>
          <w:r w:rsidRPr="00666C8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xii</w:t>
          </w:r>
          <w:r w:rsidRPr="00666C8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tcBorders>
            <w:top w:val="single" w:sz="4" w:space="0" w:color="auto"/>
          </w:tcBorders>
          <w:shd w:val="clear" w:color="auto" w:fill="auto"/>
        </w:tcPr>
        <w:p w14:paraId="6F793DFF" w14:textId="77777777" w:rsidR="00D666E9" w:rsidRPr="00666C8C" w:rsidRDefault="00D666E9" w:rsidP="00DD207E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D666E9" w:rsidRPr="00711296" w14:paraId="09766E0F" w14:textId="77777777" w:rsidTr="00666C8C">
      <w:trPr>
        <w:jc w:val="center"/>
      </w:trPr>
      <w:tc>
        <w:tcPr>
          <w:tcW w:w="250" w:type="pct"/>
          <w:vMerge/>
          <w:shd w:val="clear" w:color="auto" w:fill="auto"/>
        </w:tcPr>
        <w:p w14:paraId="1F706A99" w14:textId="77777777" w:rsidR="00D666E9" w:rsidRPr="00711296" w:rsidRDefault="00D666E9" w:rsidP="00DD207E">
          <w:pPr>
            <w:pStyle w:val="Rodap"/>
            <w:ind w:right="360"/>
            <w:rPr>
              <w:sz w:val="16"/>
              <w:szCs w:val="16"/>
            </w:rPr>
          </w:pPr>
        </w:p>
      </w:tc>
      <w:tc>
        <w:tcPr>
          <w:tcW w:w="4750" w:type="pct"/>
          <w:shd w:val="clear" w:color="auto" w:fill="auto"/>
        </w:tcPr>
        <w:p w14:paraId="36B644B4" w14:textId="77777777" w:rsidR="00D666E9" w:rsidRPr="00666C8C" w:rsidRDefault="00D666E9" w:rsidP="00DD207E">
          <w:pPr>
            <w:pStyle w:val="Rodap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Bruno Fernandes Exposto - Universidade do Minho</w:t>
          </w:r>
        </w:p>
      </w:tc>
    </w:tr>
  </w:tbl>
  <w:p w14:paraId="1F68DF90" w14:textId="77777777" w:rsidR="00D666E9" w:rsidRPr="00711296" w:rsidRDefault="00D666E9">
    <w:pPr>
      <w:pStyle w:val="Rodap"/>
      <w:ind w:right="360"/>
      <w:rPr>
        <w:sz w:val="16"/>
        <w:szCs w:val="16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D666E9" w14:paraId="5CB6C275" w14:textId="77777777" w:rsidTr="504C5A0F">
      <w:tc>
        <w:tcPr>
          <w:tcW w:w="3020" w:type="dxa"/>
        </w:tcPr>
        <w:p w14:paraId="159B66FC" w14:textId="76133797" w:rsidR="00D666E9" w:rsidRDefault="00D666E9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6CF18AFE" w14:textId="288882D1" w:rsidR="00D666E9" w:rsidRDefault="00D666E9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3857E03B" w14:textId="1148FFAD" w:rsidR="00D666E9" w:rsidRDefault="00D666E9" w:rsidP="504C5A0F">
          <w:pPr>
            <w:pStyle w:val="Cabealho"/>
            <w:ind w:right="-115"/>
            <w:jc w:val="right"/>
          </w:pPr>
        </w:p>
      </w:tc>
    </w:tr>
  </w:tbl>
  <w:p w14:paraId="1AAD0FEB" w14:textId="15E4C869" w:rsidR="00D666E9" w:rsidRDefault="00D666E9" w:rsidP="504C5A0F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D666E9" w:rsidRPr="00DD207E" w14:paraId="1244FC76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20B0F91D" w14:textId="5095D40F" w:rsidR="00D666E9" w:rsidRPr="00354264" w:rsidRDefault="00D666E9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40518415" w14:textId="0AE553D2" w:rsidR="00D666E9" w:rsidRPr="00354264" w:rsidRDefault="00D666E9" w:rsidP="00DD207E">
          <w:pPr>
            <w:pStyle w:val="Rodap"/>
            <w:jc w:val="center"/>
            <w:rPr>
              <w:sz w:val="16"/>
              <w:szCs w:val="16"/>
            </w:rPr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D666E9" w:rsidRPr="00DD207E" w14:paraId="67695559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B9604BE" w14:textId="3ED1B536" w:rsidR="00D666E9" w:rsidRPr="00354264" w:rsidRDefault="00D666E9" w:rsidP="0011407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4540F0F9" w14:textId="77777777" w:rsidR="00D666E9" w:rsidRPr="00DD207E" w:rsidRDefault="00D666E9" w:rsidP="00114077">
          <w:pPr>
            <w:pStyle w:val="Rodap"/>
            <w:rPr>
              <w:sz w:val="18"/>
              <w:szCs w:val="18"/>
            </w:rPr>
          </w:pPr>
        </w:p>
      </w:tc>
    </w:tr>
  </w:tbl>
  <w:p w14:paraId="4EFC2FD1" w14:textId="77777777" w:rsidR="00D666E9" w:rsidRDefault="00D666E9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D666E9" w14:paraId="3637EA72" w14:textId="77777777" w:rsidTr="504C5A0F">
      <w:tc>
        <w:tcPr>
          <w:tcW w:w="3020" w:type="dxa"/>
        </w:tcPr>
        <w:p w14:paraId="24B49222" w14:textId="637339E9" w:rsidR="00D666E9" w:rsidRDefault="00D666E9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018833DC" w14:textId="4F487337" w:rsidR="00D666E9" w:rsidRDefault="00D666E9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6C91CB37" w14:textId="1174D47E" w:rsidR="00D666E9" w:rsidRDefault="00D666E9" w:rsidP="504C5A0F">
          <w:pPr>
            <w:pStyle w:val="Cabealho"/>
            <w:ind w:right="-115"/>
            <w:jc w:val="right"/>
          </w:pPr>
        </w:p>
      </w:tc>
    </w:tr>
  </w:tbl>
  <w:p w14:paraId="27A8C193" w14:textId="3906DF3A" w:rsidR="00D666E9" w:rsidRDefault="00D666E9" w:rsidP="504C5A0F">
    <w:pPr>
      <w:pStyle w:val="Rodap"/>
    </w:pP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D666E9" w14:paraId="700C3E4C" w14:textId="77777777" w:rsidTr="00FA5AA6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506774CA" w14:textId="40551AB2" w:rsidR="00D666E9" w:rsidRPr="00FA5AA6" w:rsidRDefault="00D666E9" w:rsidP="004208B3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xxviii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2BF84F70" w14:textId="77777777" w:rsidR="00D666E9" w:rsidRPr="00FA5AA6" w:rsidRDefault="00D666E9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D666E9" w14:paraId="7D184060" w14:textId="77777777" w:rsidTr="00FA5AA6">
      <w:trPr>
        <w:jc w:val="center"/>
      </w:trPr>
      <w:tc>
        <w:tcPr>
          <w:tcW w:w="250" w:type="pct"/>
          <w:vMerge/>
          <w:shd w:val="clear" w:color="auto" w:fill="auto"/>
        </w:tcPr>
        <w:p w14:paraId="20BED5CF" w14:textId="77777777" w:rsidR="00D666E9" w:rsidRDefault="00D666E9" w:rsidP="004208B3">
          <w:pPr>
            <w:pStyle w:val="Rodap"/>
            <w:ind w:right="360"/>
          </w:pPr>
        </w:p>
      </w:tc>
      <w:tc>
        <w:tcPr>
          <w:tcW w:w="4750" w:type="pct"/>
          <w:shd w:val="clear" w:color="auto" w:fill="auto"/>
        </w:tcPr>
        <w:p w14:paraId="541D24C3" w14:textId="77777777" w:rsidR="00D666E9" w:rsidRPr="00FA5AA6" w:rsidRDefault="00D666E9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Bruno Fernandes Exposto - Universidade do Minho</w:t>
          </w:r>
        </w:p>
      </w:tc>
    </w:tr>
  </w:tbl>
  <w:p w14:paraId="266AA687" w14:textId="77777777" w:rsidR="00D666E9" w:rsidRDefault="00D666E9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BACE1D" w14:textId="77777777" w:rsidR="00C94EE9" w:rsidRDefault="00C94EE9">
      <w:r>
        <w:separator/>
      </w:r>
    </w:p>
  </w:footnote>
  <w:footnote w:type="continuationSeparator" w:id="0">
    <w:p w14:paraId="6CE87FDE" w14:textId="77777777" w:rsidR="00C94EE9" w:rsidRDefault="00C94EE9">
      <w:r>
        <w:continuationSeparator/>
      </w:r>
    </w:p>
    <w:p w14:paraId="2E7E6B4D" w14:textId="77777777" w:rsidR="00C94EE9" w:rsidRDefault="00C94EE9"/>
  </w:footnote>
  <w:footnote w:type="continuationNotice" w:id="1">
    <w:p w14:paraId="380FEFE1" w14:textId="77777777" w:rsidR="00C94EE9" w:rsidRDefault="00C94EE9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E28B1A" w14:textId="1511805D" w:rsidR="00D666E9" w:rsidRDefault="00D666E9" w:rsidP="00FA2CCF">
    <w:pPr>
      <w:pStyle w:val="Cabealho"/>
      <w:jc w:val="center"/>
    </w:pPr>
    <w:r>
      <w:t>Índice</w:t>
    </w:r>
  </w:p>
</w:hdr>
</file>

<file path=word/header1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05D540" w14:textId="69134E4B" w:rsidR="00D666E9" w:rsidRDefault="00D666E9" w:rsidP="00FA2CCF">
    <w:pPr>
      <w:pStyle w:val="Cabealho"/>
      <w:jc w:val="center"/>
    </w:pPr>
    <w:r>
      <w:t>Acrónimos e Siglas</w:t>
    </w:r>
  </w:p>
</w:hdr>
</file>

<file path=word/header1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2F42A9" w14:textId="10A77E29" w:rsidR="00D666E9" w:rsidRDefault="00D666E9" w:rsidP="00941F36">
    <w:pPr>
      <w:pStyle w:val="Cabealho"/>
      <w:jc w:val="center"/>
    </w:pPr>
    <w:r>
      <w:t>Acrónimos e Siglas</w:t>
    </w:r>
  </w:p>
</w:hdr>
</file>

<file path=word/header1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666E9" w:rsidRPr="00DD207E" w14:paraId="0F365F3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B351A15" w14:textId="32CB6067" w:rsidR="00D666E9" w:rsidRPr="00271158" w:rsidRDefault="00D666E9" w:rsidP="00D869D2">
          <w:pPr>
            <w:pStyle w:val="Cabealho"/>
            <w:jc w:val="center"/>
          </w:pPr>
          <w:r>
            <w:t xml:space="preserve">Capítulo 3 – </w:t>
          </w:r>
          <w:r w:rsidRPr="00FD3208">
            <w:t>Controlo de Condicionadores Ativos de Potência</w:t>
          </w:r>
        </w:p>
      </w:tc>
    </w:tr>
  </w:tbl>
  <w:p w14:paraId="33EE79D2" w14:textId="77777777" w:rsidR="00D666E9" w:rsidRDefault="00D666E9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C192D5" w14:textId="2249CB24" w:rsidR="00D666E9" w:rsidRDefault="00D666E9" w:rsidP="00FA2CCF">
    <w:pPr>
      <w:pStyle w:val="Cabealho"/>
      <w:jc w:val="center"/>
    </w:pPr>
    <w:r>
      <w:t>Nomenclatura</w:t>
    </w:r>
  </w:p>
</w:hdr>
</file>

<file path=word/header1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9BD865" w14:textId="320EB892" w:rsidR="00D666E9" w:rsidRDefault="00D666E9" w:rsidP="00B748D3">
    <w:pPr>
      <w:pStyle w:val="Cabealho"/>
      <w:jc w:val="center"/>
    </w:pPr>
    <w:r>
      <w:t>Capítulo 3 –</w:t>
    </w:r>
    <w:r w:rsidRPr="00FD3208">
      <w:t xml:space="preserve"> Co</w:t>
    </w:r>
    <w:r>
      <w:t>nversores de Eletrónica de Potência e Técnicas de Controlo</w:t>
    </w:r>
  </w:p>
  <w:p w14:paraId="3F6E0761" w14:textId="3226763F" w:rsidR="00D666E9" w:rsidRDefault="00D666E9" w:rsidP="00941F36">
    <w:pPr>
      <w:pStyle w:val="Cabealho"/>
      <w:jc w:val="center"/>
    </w:pPr>
  </w:p>
</w:hdr>
</file>

<file path=word/header1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666E9" w:rsidRPr="00DD207E" w14:paraId="371915C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66ADDD8B" w14:textId="2A6EF161" w:rsidR="00D666E9" w:rsidRPr="00271158" w:rsidRDefault="00D666E9" w:rsidP="00FA2CCF">
          <w:pPr>
            <w:pStyle w:val="Cabealho"/>
            <w:jc w:val="center"/>
          </w:pPr>
          <w:r>
            <w:t>Capítulo 1</w:t>
          </w:r>
          <w:r w:rsidRPr="00941F36">
            <w:t xml:space="preserve"> – </w:t>
          </w:r>
          <w:r>
            <w:t>Introdução</w:t>
          </w:r>
        </w:p>
      </w:tc>
    </w:tr>
  </w:tbl>
  <w:p w14:paraId="58647B68" w14:textId="77777777" w:rsidR="00D666E9" w:rsidRDefault="00D666E9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666E9" w:rsidRPr="00DD207E" w14:paraId="38005E2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2775B90" w14:textId="500E7540" w:rsidR="00D666E9" w:rsidRPr="00271158" w:rsidRDefault="00D666E9" w:rsidP="00FA2CCF">
          <w:pPr>
            <w:pStyle w:val="Cabealho"/>
            <w:jc w:val="center"/>
          </w:pPr>
          <w:r>
            <w:t>Capítulo 2</w:t>
          </w:r>
          <w:r w:rsidRPr="00941F36">
            <w:t xml:space="preserve"> – </w:t>
          </w:r>
          <w:r>
            <w:t>Estado da Arte</w:t>
          </w:r>
        </w:p>
      </w:tc>
    </w:tr>
  </w:tbl>
  <w:p w14:paraId="01280863" w14:textId="77777777" w:rsidR="00D666E9" w:rsidRDefault="00D666E9">
    <w:pPr>
      <w:pStyle w:val="Cabealho"/>
    </w:pPr>
  </w:p>
</w:hdr>
</file>

<file path=word/header1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666E9" w:rsidRPr="00DD207E" w14:paraId="34F73AE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6FA2200" w14:textId="77777777" w:rsidR="00D666E9" w:rsidRPr="00271158" w:rsidRDefault="00D666E9" w:rsidP="00DD207E">
          <w:pPr>
            <w:pStyle w:val="Cabealho"/>
            <w:jc w:val="center"/>
          </w:pPr>
          <w:r>
            <w:t>Referências</w:t>
          </w:r>
        </w:p>
      </w:tc>
    </w:tr>
  </w:tbl>
  <w:p w14:paraId="0B9AC4A0" w14:textId="77777777" w:rsidR="00D666E9" w:rsidRDefault="00D666E9"/>
</w:hdr>
</file>

<file path=word/header1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666E9" w:rsidRPr="00DD207E" w14:paraId="517036E9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3BBA9DD" w14:textId="4F9583BB" w:rsidR="00D666E9" w:rsidRPr="00271158" w:rsidRDefault="00D666E9" w:rsidP="00DD207E">
          <w:pPr>
            <w:pStyle w:val="Cabealho"/>
            <w:jc w:val="center"/>
          </w:pPr>
          <w:r>
            <w:t>Capítulo 3 – Simulações Computacionais</w:t>
          </w:r>
        </w:p>
      </w:tc>
    </w:tr>
  </w:tbl>
  <w:p w14:paraId="58F76840" w14:textId="77777777" w:rsidR="00D666E9" w:rsidRDefault="00D666E9">
    <w:pPr>
      <w:pStyle w:val="Cabealho"/>
    </w:pPr>
  </w:p>
</w:hdr>
</file>

<file path=word/header1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7845D0" w14:textId="77777777" w:rsidR="00D666E9" w:rsidRDefault="00D666E9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D666E9" w14:paraId="67434144" w14:textId="77777777" w:rsidTr="504C5A0F">
      <w:tc>
        <w:tcPr>
          <w:tcW w:w="2000" w:type="dxa"/>
        </w:tcPr>
        <w:p w14:paraId="28623E03" w14:textId="325C0DDF" w:rsidR="00D666E9" w:rsidRDefault="00D666E9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970D089" w14:textId="75CB2B37" w:rsidR="00D666E9" w:rsidRDefault="00D666E9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3524EC5D" w14:textId="6472FAF3" w:rsidR="00D666E9" w:rsidRDefault="00D666E9" w:rsidP="504C5A0F">
          <w:pPr>
            <w:pStyle w:val="Cabealho"/>
            <w:ind w:right="-115"/>
            <w:jc w:val="right"/>
          </w:pPr>
        </w:p>
      </w:tc>
    </w:tr>
  </w:tbl>
  <w:p w14:paraId="3941D95C" w14:textId="1E4268CE" w:rsidR="00D666E9" w:rsidRDefault="00D666E9" w:rsidP="504C5A0F">
    <w:pPr>
      <w:pStyle w:val="Cabealho"/>
    </w:pPr>
  </w:p>
</w:hdr>
</file>

<file path=word/header2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666E9" w:rsidRPr="00DD207E" w14:paraId="60ED30C3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11515AC" w14:textId="2A2F33A4" w:rsidR="00D666E9" w:rsidRPr="00271158" w:rsidRDefault="00D666E9" w:rsidP="00DD207E">
          <w:pPr>
            <w:pStyle w:val="Cabealho"/>
            <w:jc w:val="center"/>
          </w:pPr>
          <w:r>
            <w:t>Capítulo 4 – Protótipo Escala Reduzida</w:t>
          </w:r>
        </w:p>
      </w:tc>
    </w:tr>
  </w:tbl>
  <w:p w14:paraId="06749B69" w14:textId="77777777" w:rsidR="00D666E9" w:rsidRDefault="00D666E9">
    <w:pPr>
      <w:pStyle w:val="Cabealho"/>
    </w:pPr>
  </w:p>
</w:hdr>
</file>

<file path=word/header2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666E9" w:rsidRPr="00DD207E" w14:paraId="7E30B853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CFAD7AC" w14:textId="3CBB7B09" w:rsidR="00D666E9" w:rsidRPr="00271158" w:rsidRDefault="00D666E9" w:rsidP="00DD207E">
          <w:pPr>
            <w:pStyle w:val="Cabealho"/>
            <w:jc w:val="center"/>
          </w:pPr>
          <w:r>
            <w:t>Anexo A</w:t>
          </w:r>
        </w:p>
      </w:tc>
    </w:tr>
  </w:tbl>
  <w:p w14:paraId="2E1C3600" w14:textId="77777777" w:rsidR="00D666E9" w:rsidRDefault="00D666E9">
    <w:pPr>
      <w:pStyle w:val="Cabealho"/>
    </w:pPr>
  </w:p>
</w:hdr>
</file>

<file path=word/header2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666E9" w:rsidRPr="00DD207E" w14:paraId="4B4AE86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DF857BE" w14:textId="50DCAA1D" w:rsidR="00D666E9" w:rsidRPr="00271158" w:rsidRDefault="00D666E9" w:rsidP="00DD207E">
          <w:pPr>
            <w:pStyle w:val="Cabealho"/>
            <w:jc w:val="center"/>
          </w:pPr>
          <w:r>
            <w:t>Anexo B</w:t>
          </w:r>
        </w:p>
      </w:tc>
    </w:tr>
  </w:tbl>
  <w:p w14:paraId="13C23267" w14:textId="77777777" w:rsidR="00D666E9" w:rsidRDefault="00D666E9">
    <w:pPr>
      <w:pStyle w:val="Cabealho"/>
    </w:pPr>
  </w:p>
</w:hdr>
</file>

<file path=word/header2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666E9" w:rsidRPr="00DD207E" w14:paraId="388BE7E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BE0C254" w14:textId="402A90B0" w:rsidR="00D666E9" w:rsidRPr="00271158" w:rsidRDefault="00D666E9" w:rsidP="00DD207E">
          <w:pPr>
            <w:pStyle w:val="Cabealho"/>
            <w:jc w:val="center"/>
          </w:pPr>
          <w:r>
            <w:t>Anexo C</w:t>
          </w:r>
        </w:p>
      </w:tc>
    </w:tr>
  </w:tbl>
  <w:p w14:paraId="6A4B9AFF" w14:textId="77777777" w:rsidR="00D666E9" w:rsidRDefault="00D666E9">
    <w:pPr>
      <w:pStyle w:val="Cabealho"/>
    </w:pPr>
  </w:p>
</w:hdr>
</file>

<file path=word/header2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4E078C" w14:textId="77777777" w:rsidR="00D666E9" w:rsidRDefault="00D666E9">
    <w:pPr>
      <w:pStyle w:val="Cabealho"/>
    </w:pPr>
  </w:p>
</w:hdr>
</file>

<file path=word/header2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666E9" w:rsidRPr="00DD207E" w14:paraId="1FCFB25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6D1027B1" w14:textId="62440C44" w:rsidR="00D666E9" w:rsidRPr="00271158" w:rsidRDefault="00D666E9" w:rsidP="00DD207E">
          <w:pPr>
            <w:pStyle w:val="Cabealho"/>
            <w:jc w:val="center"/>
          </w:pPr>
          <w:r>
            <w:t>Referências</w:t>
          </w:r>
        </w:p>
      </w:tc>
    </w:tr>
  </w:tbl>
  <w:p w14:paraId="7DF91242" w14:textId="77777777" w:rsidR="00D666E9" w:rsidRDefault="00D666E9">
    <w:pPr>
      <w:pStyle w:val="Cabealho"/>
    </w:pPr>
  </w:p>
</w:hdr>
</file>

<file path=word/header2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A295C2" w14:textId="77777777" w:rsidR="00D666E9" w:rsidRDefault="00D666E9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9BB3A0" w14:textId="3A80F1A7" w:rsidR="00D666E9" w:rsidRDefault="00D666E9" w:rsidP="00941F36">
    <w:pPr>
      <w:pStyle w:val="Cabealho"/>
      <w:jc w:val="center"/>
    </w:pPr>
    <w:r>
      <w:t>Índice</w:t>
    </w:r>
  </w:p>
  <w:p w14:paraId="6446C6E2" w14:textId="77777777" w:rsidR="00D666E9" w:rsidRDefault="00D666E9"/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9D565C" w14:textId="5B5BCDAC" w:rsidR="00D666E9" w:rsidRDefault="00D666E9" w:rsidP="00FA2CCF">
    <w:pPr>
      <w:pStyle w:val="Cabealho"/>
      <w:jc w:val="center"/>
    </w:pPr>
    <w:r>
      <w:t>Lista de Figuras</w:t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54773E" w14:textId="167E0A77" w:rsidR="00D666E9" w:rsidRDefault="00D666E9" w:rsidP="00941F36">
    <w:pPr>
      <w:pStyle w:val="Cabealho"/>
      <w:jc w:val="center"/>
    </w:pPr>
    <w:r>
      <w:t>Lista de Figuras</w:t>
    </w:r>
  </w:p>
  <w:p w14:paraId="7D6F3181" w14:textId="77777777" w:rsidR="00D666E9" w:rsidRDefault="00D666E9"/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666E9" w:rsidRPr="00DD207E" w14:paraId="4AB4146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CBEB1B4" w14:textId="77777777" w:rsidR="00D666E9" w:rsidRPr="00271158" w:rsidRDefault="00D666E9" w:rsidP="00DD207E">
          <w:pPr>
            <w:pStyle w:val="Cabealho"/>
            <w:jc w:val="center"/>
          </w:pPr>
          <w:r>
            <w:t>Lista de Acrónimos</w:t>
          </w:r>
        </w:p>
      </w:tc>
    </w:tr>
  </w:tbl>
  <w:p w14:paraId="797F1D89" w14:textId="77777777" w:rsidR="00D666E9" w:rsidRDefault="00D666E9">
    <w:pPr>
      <w:pStyle w:val="Cabealho"/>
    </w:pP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86A1334" w14:textId="73389D4F" w:rsidR="00D666E9" w:rsidRDefault="00D666E9" w:rsidP="00FA2CCF">
    <w:pPr>
      <w:pStyle w:val="Cabealho"/>
      <w:jc w:val="center"/>
    </w:pPr>
    <w:r>
      <w:t>Lista de Tabelas</w:t>
    </w: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8A426C" w14:textId="4863FA6E" w:rsidR="00D666E9" w:rsidRDefault="00D666E9" w:rsidP="00941F36">
    <w:pPr>
      <w:pStyle w:val="Cabealho"/>
      <w:jc w:val="center"/>
    </w:pPr>
    <w:r>
      <w:t>Lista de Tabelas</w:t>
    </w: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666E9" w:rsidRPr="00DD207E" w14:paraId="058387C3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AAE230C" w14:textId="442FAD61" w:rsidR="00D666E9" w:rsidRPr="00271158" w:rsidRDefault="00D666E9" w:rsidP="00DD207E">
          <w:pPr>
            <w:pStyle w:val="Cabealho"/>
            <w:jc w:val="center"/>
          </w:pPr>
          <w:r w:rsidRPr="00941F36">
            <w:t xml:space="preserve">Capítulo </w:t>
          </w:r>
          <w:r>
            <w:t>1</w:t>
          </w:r>
          <w:r w:rsidRPr="00941F36">
            <w:t xml:space="preserve"> – </w:t>
          </w:r>
          <w:r>
            <w:t>Introdução</w:t>
          </w:r>
        </w:p>
      </w:tc>
    </w:tr>
  </w:tbl>
  <w:p w14:paraId="21FBF5D2" w14:textId="77777777" w:rsidR="00D666E9" w:rsidRDefault="00D666E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0220E9A6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multilevel"/>
    <w:tmpl w:val="F6A8240C"/>
    <w:name w:val="WW8Num4"/>
    <w:lvl w:ilvl="0">
      <w:start w:val="1"/>
      <w:numFmt w:val="upperRoman"/>
      <w:pStyle w:val="sectionhead1"/>
      <w:lvlText w:val="%1."/>
      <w:lvlJc w:val="left"/>
      <w:pPr>
        <w:tabs>
          <w:tab w:val="num" w:pos="720"/>
        </w:tabs>
        <w:ind w:left="720" w:hanging="7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016AB1"/>
    <w:multiLevelType w:val="hybridMultilevel"/>
    <w:tmpl w:val="498E21B0"/>
    <w:lvl w:ilvl="0" w:tplc="BE1CEC6C">
      <w:start w:val="1"/>
      <w:numFmt w:val="bullet"/>
      <w:pStyle w:val="trao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9B45150"/>
    <w:multiLevelType w:val="multilevel"/>
    <w:tmpl w:val="85661482"/>
    <w:styleLink w:val="Estilo7"/>
    <w:lvl w:ilvl="0">
      <w:start w:val="1"/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34125EEA"/>
    <w:multiLevelType w:val="multilevel"/>
    <w:tmpl w:val="FABA60FE"/>
    <w:lvl w:ilvl="0">
      <w:start w:val="1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pStyle w:val="Estilo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5" w15:restartNumberingAfterBreak="0">
    <w:nsid w:val="52B07441"/>
    <w:multiLevelType w:val="multilevel"/>
    <w:tmpl w:val="AF643726"/>
    <w:lvl w:ilvl="0">
      <w:start w:val="1"/>
      <w:numFmt w:val="upperLetter"/>
      <w:lvlText w:val="Anexo %1"/>
      <w:lvlJc w:val="left"/>
      <w:pPr>
        <w:ind w:left="360" w:hanging="360"/>
      </w:pPr>
      <w:rPr>
        <w:rFonts w:hint="default"/>
        <w:spacing w:val="0"/>
      </w:rPr>
    </w:lvl>
    <w:lvl w:ilvl="1">
      <w:start w:val="1"/>
      <w:numFmt w:val="decimalZero"/>
      <w:isLgl/>
      <w:lvlText w:val="Secção %1.%2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ind w:left="864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hint="default"/>
      </w:rPr>
    </w:lvl>
  </w:abstractNum>
  <w:abstractNum w:abstractNumId="6" w15:restartNumberingAfterBreak="0">
    <w:nsid w:val="52B11262"/>
    <w:multiLevelType w:val="hybridMultilevel"/>
    <w:tmpl w:val="FB20AD8A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3675BC"/>
    <w:multiLevelType w:val="multilevel"/>
    <w:tmpl w:val="EB8AA03E"/>
    <w:styleLink w:val="Estilo8"/>
    <w:lvl w:ilvl="0">
      <w:start w:val="1"/>
      <w:numFmt w:val="decimal"/>
      <w:pStyle w:val="Cabealho1"/>
      <w:suff w:val="nothing"/>
      <w:lvlText w:val="Capítulo %1"/>
      <w:lvlJc w:val="left"/>
      <w:pPr>
        <w:ind w:left="5104" w:firstLine="0"/>
      </w:pPr>
      <w:rPr>
        <w:rFonts w:hint="default"/>
        <w:spacing w:val="0"/>
      </w:rPr>
    </w:lvl>
    <w:lvl w:ilvl="1">
      <w:start w:val="1"/>
      <w:numFmt w:val="decimal"/>
      <w:pStyle w:val="Cabealh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abealh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abealh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601B3170"/>
    <w:multiLevelType w:val="hybridMultilevel"/>
    <w:tmpl w:val="FD0A26B8"/>
    <w:lvl w:ilvl="0" w:tplc="99E0CBC0">
      <w:start w:val="1"/>
      <w:numFmt w:val="decimal"/>
      <w:pStyle w:val="Publicaes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2F163B"/>
    <w:multiLevelType w:val="multilevel"/>
    <w:tmpl w:val="392CC216"/>
    <w:lvl w:ilvl="0">
      <w:start w:val="1"/>
      <w:numFmt w:val="decimal"/>
      <w:lvlText w:val="Capítulo %1"/>
      <w:lvlJc w:val="left"/>
      <w:pPr>
        <w:ind w:left="0" w:firstLine="0"/>
      </w:pPr>
      <w:rPr>
        <w:rFonts w:hint="default"/>
        <w:spacing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abealh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abealh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abealh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abealh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abealh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63922D31"/>
    <w:multiLevelType w:val="hybridMultilevel"/>
    <w:tmpl w:val="E4C4E0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0104FA"/>
    <w:multiLevelType w:val="hybridMultilevel"/>
    <w:tmpl w:val="49A4A4C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9C6A39"/>
    <w:multiLevelType w:val="multilevel"/>
    <w:tmpl w:val="EB8AA03E"/>
    <w:numStyleLink w:val="Estilo8"/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9"/>
  </w:num>
  <w:num w:numId="6">
    <w:abstractNumId w:val="7"/>
  </w:num>
  <w:num w:numId="7">
    <w:abstractNumId w:val="12"/>
    <w:lvlOverride w:ilvl="0">
      <w:lvl w:ilvl="0">
        <w:start w:val="1"/>
        <w:numFmt w:val="decimal"/>
        <w:pStyle w:val="Cabealho1"/>
        <w:suff w:val="nothing"/>
        <w:lvlText w:val="Capítulo %1"/>
        <w:lvlJc w:val="left"/>
        <w:pPr>
          <w:ind w:left="5104" w:firstLine="0"/>
        </w:pPr>
        <w:rPr>
          <w:rFonts w:hint="default"/>
          <w:spacing w:val="0"/>
        </w:rPr>
      </w:lvl>
    </w:lvlOverride>
  </w:num>
  <w:num w:numId="8">
    <w:abstractNumId w:val="8"/>
  </w:num>
  <w:num w:numId="9">
    <w:abstractNumId w:val="8"/>
    <w:lvlOverride w:ilvl="0">
      <w:startOverride w:val="1"/>
    </w:lvlOverride>
  </w:num>
  <w:num w:numId="10">
    <w:abstractNumId w:val="0"/>
  </w:num>
  <w:num w:numId="11">
    <w:abstractNumId w:val="8"/>
    <w:lvlOverride w:ilvl="0">
      <w:startOverride w:val="1"/>
    </w:lvlOverride>
  </w:num>
  <w:num w:numId="12">
    <w:abstractNumId w:val="8"/>
  </w:num>
  <w:num w:numId="13">
    <w:abstractNumId w:val="12"/>
  </w:num>
  <w:num w:numId="14">
    <w:abstractNumId w:val="12"/>
  </w:num>
  <w:num w:numId="15">
    <w:abstractNumId w:val="12"/>
  </w:num>
  <w:num w:numId="16">
    <w:abstractNumId w:val="6"/>
  </w:num>
  <w:num w:numId="17">
    <w:abstractNumId w:val="12"/>
  </w:num>
  <w:num w:numId="18">
    <w:abstractNumId w:val="8"/>
  </w:num>
  <w:num w:numId="19">
    <w:abstractNumId w:val="12"/>
  </w:num>
  <w:num w:numId="20">
    <w:abstractNumId w:val="12"/>
  </w:num>
  <w:num w:numId="21">
    <w:abstractNumId w:val="12"/>
    <w:lvlOverride w:ilvl="0">
      <w:lvl w:ilvl="0">
        <w:start w:val="1"/>
        <w:numFmt w:val="decimal"/>
        <w:pStyle w:val="Cabealho1"/>
        <w:suff w:val="nothing"/>
        <w:lvlText w:val="Capítulo %1"/>
        <w:lvlJc w:val="left"/>
        <w:pPr>
          <w:ind w:left="5104" w:firstLine="0"/>
        </w:pPr>
      </w:lvl>
    </w:lvlOverride>
  </w:num>
  <w:num w:numId="22">
    <w:abstractNumId w:val="5"/>
  </w:num>
  <w:num w:numId="23">
    <w:abstractNumId w:val="11"/>
  </w:num>
  <w:num w:numId="24">
    <w:abstractNumId w:val="10"/>
  </w:num>
  <w:numIdMacAtCleanup w:val="10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Luis André Magalhães Barros">
    <w15:presenceInfo w15:providerId="AD" w15:userId="S-1-5-21-3615620550-3582532007-2825383087-2190"/>
  </w15:person>
  <w15:person w15:author="LBarros">
    <w15:presenceInfo w15:providerId="Windows Live" w15:userId="44153910d414bcf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SystemFonts/>
  <w:activeWritingStyle w:appName="MSWord" w:lang="pt-PT" w:vendorID="75" w:dllVersion="513" w:checkStyle="1"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trackRevisions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MjA2MrAwN7a0MDdT0lEKTi0uzszPAykwrAUATQLSSywAAAA="/>
  </w:docVars>
  <w:rsids>
    <w:rsidRoot w:val="008C1EA5"/>
    <w:rsid w:val="000003DF"/>
    <w:rsid w:val="0000048B"/>
    <w:rsid w:val="0000077A"/>
    <w:rsid w:val="000007E3"/>
    <w:rsid w:val="00000DAB"/>
    <w:rsid w:val="00000DF4"/>
    <w:rsid w:val="00000F02"/>
    <w:rsid w:val="00000FCA"/>
    <w:rsid w:val="00000FD0"/>
    <w:rsid w:val="00001187"/>
    <w:rsid w:val="000013D7"/>
    <w:rsid w:val="000014CC"/>
    <w:rsid w:val="00001564"/>
    <w:rsid w:val="00001600"/>
    <w:rsid w:val="000017C5"/>
    <w:rsid w:val="00001836"/>
    <w:rsid w:val="00001999"/>
    <w:rsid w:val="00001B12"/>
    <w:rsid w:val="00001C2C"/>
    <w:rsid w:val="00001C41"/>
    <w:rsid w:val="00001E8F"/>
    <w:rsid w:val="00002197"/>
    <w:rsid w:val="000026A0"/>
    <w:rsid w:val="00002862"/>
    <w:rsid w:val="00002883"/>
    <w:rsid w:val="00002A31"/>
    <w:rsid w:val="00002A4C"/>
    <w:rsid w:val="00002E43"/>
    <w:rsid w:val="0000303F"/>
    <w:rsid w:val="000032EA"/>
    <w:rsid w:val="00003414"/>
    <w:rsid w:val="000036BC"/>
    <w:rsid w:val="00003794"/>
    <w:rsid w:val="00003AB9"/>
    <w:rsid w:val="00003CCD"/>
    <w:rsid w:val="00003CF5"/>
    <w:rsid w:val="00003E2A"/>
    <w:rsid w:val="00004095"/>
    <w:rsid w:val="0000412E"/>
    <w:rsid w:val="00004154"/>
    <w:rsid w:val="000044B5"/>
    <w:rsid w:val="00004691"/>
    <w:rsid w:val="000048A2"/>
    <w:rsid w:val="0000493E"/>
    <w:rsid w:val="00004DB6"/>
    <w:rsid w:val="00004FB9"/>
    <w:rsid w:val="00005268"/>
    <w:rsid w:val="00005473"/>
    <w:rsid w:val="000054D0"/>
    <w:rsid w:val="00005536"/>
    <w:rsid w:val="000056FB"/>
    <w:rsid w:val="00005803"/>
    <w:rsid w:val="000058A3"/>
    <w:rsid w:val="0000591B"/>
    <w:rsid w:val="00005BE7"/>
    <w:rsid w:val="00005C27"/>
    <w:rsid w:val="00005D18"/>
    <w:rsid w:val="00005D2A"/>
    <w:rsid w:val="00005D3A"/>
    <w:rsid w:val="00005FA0"/>
    <w:rsid w:val="000061BC"/>
    <w:rsid w:val="0000627A"/>
    <w:rsid w:val="0000627F"/>
    <w:rsid w:val="0000657E"/>
    <w:rsid w:val="00006596"/>
    <w:rsid w:val="000066CB"/>
    <w:rsid w:val="000067FE"/>
    <w:rsid w:val="0000681D"/>
    <w:rsid w:val="00006903"/>
    <w:rsid w:val="00006C87"/>
    <w:rsid w:val="00006DD0"/>
    <w:rsid w:val="00007015"/>
    <w:rsid w:val="000071DC"/>
    <w:rsid w:val="00007711"/>
    <w:rsid w:val="00007801"/>
    <w:rsid w:val="000078E0"/>
    <w:rsid w:val="00007A0B"/>
    <w:rsid w:val="00007AF8"/>
    <w:rsid w:val="00007CE5"/>
    <w:rsid w:val="00007D4B"/>
    <w:rsid w:val="00007E2E"/>
    <w:rsid w:val="00007FED"/>
    <w:rsid w:val="00010016"/>
    <w:rsid w:val="00010129"/>
    <w:rsid w:val="0001038D"/>
    <w:rsid w:val="00010494"/>
    <w:rsid w:val="00010809"/>
    <w:rsid w:val="00010919"/>
    <w:rsid w:val="000109E0"/>
    <w:rsid w:val="00010ADA"/>
    <w:rsid w:val="00010D8A"/>
    <w:rsid w:val="0001103F"/>
    <w:rsid w:val="00011047"/>
    <w:rsid w:val="00011099"/>
    <w:rsid w:val="00011215"/>
    <w:rsid w:val="000112DB"/>
    <w:rsid w:val="0001131B"/>
    <w:rsid w:val="00011470"/>
    <w:rsid w:val="00011497"/>
    <w:rsid w:val="00011556"/>
    <w:rsid w:val="00011D5D"/>
    <w:rsid w:val="00011E20"/>
    <w:rsid w:val="00011F69"/>
    <w:rsid w:val="0001247A"/>
    <w:rsid w:val="000126DF"/>
    <w:rsid w:val="00012816"/>
    <w:rsid w:val="00012A55"/>
    <w:rsid w:val="00012C3A"/>
    <w:rsid w:val="00012D8A"/>
    <w:rsid w:val="00012F83"/>
    <w:rsid w:val="00012FEA"/>
    <w:rsid w:val="0001365A"/>
    <w:rsid w:val="00013826"/>
    <w:rsid w:val="00013B80"/>
    <w:rsid w:val="00013CAB"/>
    <w:rsid w:val="00013D35"/>
    <w:rsid w:val="00013D87"/>
    <w:rsid w:val="00014293"/>
    <w:rsid w:val="0001434B"/>
    <w:rsid w:val="00014498"/>
    <w:rsid w:val="0001450F"/>
    <w:rsid w:val="00014609"/>
    <w:rsid w:val="00014D28"/>
    <w:rsid w:val="0001504F"/>
    <w:rsid w:val="00015118"/>
    <w:rsid w:val="0001521B"/>
    <w:rsid w:val="0001539C"/>
    <w:rsid w:val="0001599B"/>
    <w:rsid w:val="000159D2"/>
    <w:rsid w:val="00015A00"/>
    <w:rsid w:val="00015AC8"/>
    <w:rsid w:val="00015C5E"/>
    <w:rsid w:val="00015CB0"/>
    <w:rsid w:val="00015CC1"/>
    <w:rsid w:val="00015D89"/>
    <w:rsid w:val="00015E63"/>
    <w:rsid w:val="00016121"/>
    <w:rsid w:val="0001622A"/>
    <w:rsid w:val="000162F0"/>
    <w:rsid w:val="00016320"/>
    <w:rsid w:val="000163B6"/>
    <w:rsid w:val="0001648B"/>
    <w:rsid w:val="000165EA"/>
    <w:rsid w:val="0001688E"/>
    <w:rsid w:val="000168F5"/>
    <w:rsid w:val="00016923"/>
    <w:rsid w:val="00017052"/>
    <w:rsid w:val="00017241"/>
    <w:rsid w:val="00017297"/>
    <w:rsid w:val="000173B1"/>
    <w:rsid w:val="00017513"/>
    <w:rsid w:val="0001765C"/>
    <w:rsid w:val="00017B0A"/>
    <w:rsid w:val="00017DA2"/>
    <w:rsid w:val="00017DA6"/>
    <w:rsid w:val="00017EDE"/>
    <w:rsid w:val="00017F41"/>
    <w:rsid w:val="00020161"/>
    <w:rsid w:val="000201A6"/>
    <w:rsid w:val="000206D4"/>
    <w:rsid w:val="00020779"/>
    <w:rsid w:val="00020780"/>
    <w:rsid w:val="00020856"/>
    <w:rsid w:val="00020882"/>
    <w:rsid w:val="0002095B"/>
    <w:rsid w:val="00020A50"/>
    <w:rsid w:val="00020AC5"/>
    <w:rsid w:val="00020BCB"/>
    <w:rsid w:val="00020F14"/>
    <w:rsid w:val="00020F39"/>
    <w:rsid w:val="00020FB6"/>
    <w:rsid w:val="000210C1"/>
    <w:rsid w:val="000210E6"/>
    <w:rsid w:val="0002155D"/>
    <w:rsid w:val="0002172B"/>
    <w:rsid w:val="00021730"/>
    <w:rsid w:val="00021A66"/>
    <w:rsid w:val="00021B10"/>
    <w:rsid w:val="00021CAB"/>
    <w:rsid w:val="00021D37"/>
    <w:rsid w:val="00021EE0"/>
    <w:rsid w:val="00021EE1"/>
    <w:rsid w:val="00021FA2"/>
    <w:rsid w:val="0002223F"/>
    <w:rsid w:val="00022291"/>
    <w:rsid w:val="00022386"/>
    <w:rsid w:val="000223CA"/>
    <w:rsid w:val="00022565"/>
    <w:rsid w:val="000225ED"/>
    <w:rsid w:val="00022643"/>
    <w:rsid w:val="00022683"/>
    <w:rsid w:val="000227DE"/>
    <w:rsid w:val="00022879"/>
    <w:rsid w:val="00022D13"/>
    <w:rsid w:val="00022EF7"/>
    <w:rsid w:val="00023062"/>
    <w:rsid w:val="00023393"/>
    <w:rsid w:val="00023413"/>
    <w:rsid w:val="000234B1"/>
    <w:rsid w:val="0002360D"/>
    <w:rsid w:val="00023759"/>
    <w:rsid w:val="00023BF0"/>
    <w:rsid w:val="00023C67"/>
    <w:rsid w:val="00023F52"/>
    <w:rsid w:val="00024327"/>
    <w:rsid w:val="0002460F"/>
    <w:rsid w:val="0002467C"/>
    <w:rsid w:val="0002467F"/>
    <w:rsid w:val="00024736"/>
    <w:rsid w:val="000247FC"/>
    <w:rsid w:val="000249B3"/>
    <w:rsid w:val="000249D4"/>
    <w:rsid w:val="00024B14"/>
    <w:rsid w:val="00024B4E"/>
    <w:rsid w:val="00024CCB"/>
    <w:rsid w:val="00024DF4"/>
    <w:rsid w:val="00024E3C"/>
    <w:rsid w:val="00024E64"/>
    <w:rsid w:val="00025209"/>
    <w:rsid w:val="000252A3"/>
    <w:rsid w:val="000253A7"/>
    <w:rsid w:val="000253E7"/>
    <w:rsid w:val="00025451"/>
    <w:rsid w:val="0002549B"/>
    <w:rsid w:val="0002552E"/>
    <w:rsid w:val="00025C76"/>
    <w:rsid w:val="00025DCD"/>
    <w:rsid w:val="00025F3F"/>
    <w:rsid w:val="00026303"/>
    <w:rsid w:val="000263B3"/>
    <w:rsid w:val="000263F5"/>
    <w:rsid w:val="000264CF"/>
    <w:rsid w:val="000265D2"/>
    <w:rsid w:val="0002661D"/>
    <w:rsid w:val="000267F7"/>
    <w:rsid w:val="000268B3"/>
    <w:rsid w:val="00026A99"/>
    <w:rsid w:val="00026D51"/>
    <w:rsid w:val="00026E5C"/>
    <w:rsid w:val="000270DA"/>
    <w:rsid w:val="0002713D"/>
    <w:rsid w:val="000275F2"/>
    <w:rsid w:val="0002777A"/>
    <w:rsid w:val="000277E7"/>
    <w:rsid w:val="0002797D"/>
    <w:rsid w:val="00027AEA"/>
    <w:rsid w:val="00027AEB"/>
    <w:rsid w:val="00027B22"/>
    <w:rsid w:val="00027FA7"/>
    <w:rsid w:val="00030079"/>
    <w:rsid w:val="000301E7"/>
    <w:rsid w:val="000302FB"/>
    <w:rsid w:val="000303DE"/>
    <w:rsid w:val="00030443"/>
    <w:rsid w:val="00030449"/>
    <w:rsid w:val="00030482"/>
    <w:rsid w:val="00030561"/>
    <w:rsid w:val="000305CC"/>
    <w:rsid w:val="00030682"/>
    <w:rsid w:val="0003074E"/>
    <w:rsid w:val="0003079C"/>
    <w:rsid w:val="000307A3"/>
    <w:rsid w:val="0003094A"/>
    <w:rsid w:val="000309F2"/>
    <w:rsid w:val="000309F4"/>
    <w:rsid w:val="00030C3E"/>
    <w:rsid w:val="00030C4F"/>
    <w:rsid w:val="00030C6F"/>
    <w:rsid w:val="00030D05"/>
    <w:rsid w:val="00030D10"/>
    <w:rsid w:val="00030D7C"/>
    <w:rsid w:val="00030E23"/>
    <w:rsid w:val="00030F13"/>
    <w:rsid w:val="00030FD0"/>
    <w:rsid w:val="00030FE6"/>
    <w:rsid w:val="00031008"/>
    <w:rsid w:val="000311F2"/>
    <w:rsid w:val="00031369"/>
    <w:rsid w:val="00031451"/>
    <w:rsid w:val="00031568"/>
    <w:rsid w:val="00031596"/>
    <w:rsid w:val="0003187F"/>
    <w:rsid w:val="00031998"/>
    <w:rsid w:val="00031A61"/>
    <w:rsid w:val="00031B71"/>
    <w:rsid w:val="00031BA5"/>
    <w:rsid w:val="00031BBE"/>
    <w:rsid w:val="00031BE8"/>
    <w:rsid w:val="00031C7D"/>
    <w:rsid w:val="00031D0E"/>
    <w:rsid w:val="00031D1C"/>
    <w:rsid w:val="00031F83"/>
    <w:rsid w:val="0003210E"/>
    <w:rsid w:val="00032305"/>
    <w:rsid w:val="0003283E"/>
    <w:rsid w:val="000328F4"/>
    <w:rsid w:val="0003290F"/>
    <w:rsid w:val="000329A4"/>
    <w:rsid w:val="000329B5"/>
    <w:rsid w:val="000329C2"/>
    <w:rsid w:val="00032AA3"/>
    <w:rsid w:val="00032BC4"/>
    <w:rsid w:val="00032E7D"/>
    <w:rsid w:val="00032F2D"/>
    <w:rsid w:val="00032F6C"/>
    <w:rsid w:val="000330E5"/>
    <w:rsid w:val="000333C9"/>
    <w:rsid w:val="0003353D"/>
    <w:rsid w:val="000335EA"/>
    <w:rsid w:val="000336BD"/>
    <w:rsid w:val="0003375D"/>
    <w:rsid w:val="00033948"/>
    <w:rsid w:val="00033A16"/>
    <w:rsid w:val="00033A73"/>
    <w:rsid w:val="00033A74"/>
    <w:rsid w:val="00033AF6"/>
    <w:rsid w:val="00033B4C"/>
    <w:rsid w:val="00033C51"/>
    <w:rsid w:val="00033ECE"/>
    <w:rsid w:val="00033FCA"/>
    <w:rsid w:val="00034359"/>
    <w:rsid w:val="000344AF"/>
    <w:rsid w:val="000344D1"/>
    <w:rsid w:val="0003451D"/>
    <w:rsid w:val="00034619"/>
    <w:rsid w:val="000347FB"/>
    <w:rsid w:val="00034840"/>
    <w:rsid w:val="00034923"/>
    <w:rsid w:val="000349CB"/>
    <w:rsid w:val="00034A23"/>
    <w:rsid w:val="00034C07"/>
    <w:rsid w:val="00034C77"/>
    <w:rsid w:val="00034CE3"/>
    <w:rsid w:val="00034D73"/>
    <w:rsid w:val="00034E01"/>
    <w:rsid w:val="00034E2B"/>
    <w:rsid w:val="00034EAE"/>
    <w:rsid w:val="000350B8"/>
    <w:rsid w:val="000351BA"/>
    <w:rsid w:val="000351D1"/>
    <w:rsid w:val="0003538F"/>
    <w:rsid w:val="00035591"/>
    <w:rsid w:val="000357BA"/>
    <w:rsid w:val="00035947"/>
    <w:rsid w:val="000359F2"/>
    <w:rsid w:val="00035A42"/>
    <w:rsid w:val="00035C7A"/>
    <w:rsid w:val="00035D8E"/>
    <w:rsid w:val="00035E5D"/>
    <w:rsid w:val="00036155"/>
    <w:rsid w:val="00036495"/>
    <w:rsid w:val="000364F9"/>
    <w:rsid w:val="00036530"/>
    <w:rsid w:val="000365EF"/>
    <w:rsid w:val="0003663D"/>
    <w:rsid w:val="000368B9"/>
    <w:rsid w:val="00036A33"/>
    <w:rsid w:val="00036CCB"/>
    <w:rsid w:val="00036D63"/>
    <w:rsid w:val="00036D93"/>
    <w:rsid w:val="00036E73"/>
    <w:rsid w:val="00036F99"/>
    <w:rsid w:val="00037096"/>
    <w:rsid w:val="00037519"/>
    <w:rsid w:val="0003774E"/>
    <w:rsid w:val="00037832"/>
    <w:rsid w:val="000379EF"/>
    <w:rsid w:val="00037A0C"/>
    <w:rsid w:val="00037A7F"/>
    <w:rsid w:val="00037C67"/>
    <w:rsid w:val="00037F0F"/>
    <w:rsid w:val="00040131"/>
    <w:rsid w:val="000402BB"/>
    <w:rsid w:val="000403CC"/>
    <w:rsid w:val="00040481"/>
    <w:rsid w:val="00040492"/>
    <w:rsid w:val="0004050F"/>
    <w:rsid w:val="000406E1"/>
    <w:rsid w:val="000407D7"/>
    <w:rsid w:val="000407E7"/>
    <w:rsid w:val="000408C0"/>
    <w:rsid w:val="00040A0B"/>
    <w:rsid w:val="00040C54"/>
    <w:rsid w:val="00040FCA"/>
    <w:rsid w:val="00040FDC"/>
    <w:rsid w:val="00041214"/>
    <w:rsid w:val="0004128F"/>
    <w:rsid w:val="00041423"/>
    <w:rsid w:val="000415B8"/>
    <w:rsid w:val="0004175C"/>
    <w:rsid w:val="00041833"/>
    <w:rsid w:val="00041863"/>
    <w:rsid w:val="00041897"/>
    <w:rsid w:val="00041C49"/>
    <w:rsid w:val="00041C4E"/>
    <w:rsid w:val="00041CB3"/>
    <w:rsid w:val="00041CDE"/>
    <w:rsid w:val="00041F3E"/>
    <w:rsid w:val="00041F5E"/>
    <w:rsid w:val="00042125"/>
    <w:rsid w:val="0004215A"/>
    <w:rsid w:val="00042272"/>
    <w:rsid w:val="00042293"/>
    <w:rsid w:val="000422A7"/>
    <w:rsid w:val="00042569"/>
    <w:rsid w:val="000426AA"/>
    <w:rsid w:val="000427A1"/>
    <w:rsid w:val="000428C3"/>
    <w:rsid w:val="000428F6"/>
    <w:rsid w:val="00042962"/>
    <w:rsid w:val="000429C8"/>
    <w:rsid w:val="00042A00"/>
    <w:rsid w:val="00042C31"/>
    <w:rsid w:val="00042E2B"/>
    <w:rsid w:val="00043007"/>
    <w:rsid w:val="00043024"/>
    <w:rsid w:val="000430FE"/>
    <w:rsid w:val="000432B0"/>
    <w:rsid w:val="0004375E"/>
    <w:rsid w:val="000438E2"/>
    <w:rsid w:val="00043A1D"/>
    <w:rsid w:val="00043B41"/>
    <w:rsid w:val="0004403A"/>
    <w:rsid w:val="000441B0"/>
    <w:rsid w:val="00044835"/>
    <w:rsid w:val="00044896"/>
    <w:rsid w:val="00044A19"/>
    <w:rsid w:val="00044A49"/>
    <w:rsid w:val="00044A54"/>
    <w:rsid w:val="00044A72"/>
    <w:rsid w:val="00044A8D"/>
    <w:rsid w:val="00044B27"/>
    <w:rsid w:val="00044B35"/>
    <w:rsid w:val="00044BB6"/>
    <w:rsid w:val="00044C92"/>
    <w:rsid w:val="00044DA1"/>
    <w:rsid w:val="00044E65"/>
    <w:rsid w:val="00044E82"/>
    <w:rsid w:val="0004500F"/>
    <w:rsid w:val="00045141"/>
    <w:rsid w:val="00045156"/>
    <w:rsid w:val="000451FA"/>
    <w:rsid w:val="0004535B"/>
    <w:rsid w:val="0004545C"/>
    <w:rsid w:val="00045501"/>
    <w:rsid w:val="000455FB"/>
    <w:rsid w:val="00045606"/>
    <w:rsid w:val="000456EA"/>
    <w:rsid w:val="00045721"/>
    <w:rsid w:val="0004572B"/>
    <w:rsid w:val="00045847"/>
    <w:rsid w:val="00045890"/>
    <w:rsid w:val="00045A2B"/>
    <w:rsid w:val="00045D0A"/>
    <w:rsid w:val="00045FE7"/>
    <w:rsid w:val="00046077"/>
    <w:rsid w:val="000460E6"/>
    <w:rsid w:val="000462BE"/>
    <w:rsid w:val="0004638D"/>
    <w:rsid w:val="000463C5"/>
    <w:rsid w:val="0004663F"/>
    <w:rsid w:val="000466A7"/>
    <w:rsid w:val="000466F2"/>
    <w:rsid w:val="0004674C"/>
    <w:rsid w:val="0004675F"/>
    <w:rsid w:val="00046AA8"/>
    <w:rsid w:val="00046AF4"/>
    <w:rsid w:val="00046B6F"/>
    <w:rsid w:val="00046C62"/>
    <w:rsid w:val="00046E1E"/>
    <w:rsid w:val="00046F5E"/>
    <w:rsid w:val="00046F6F"/>
    <w:rsid w:val="00046FB6"/>
    <w:rsid w:val="00046FDA"/>
    <w:rsid w:val="0004711D"/>
    <w:rsid w:val="00047180"/>
    <w:rsid w:val="00047429"/>
    <w:rsid w:val="00047522"/>
    <w:rsid w:val="00047A65"/>
    <w:rsid w:val="00047DE0"/>
    <w:rsid w:val="00047FE8"/>
    <w:rsid w:val="0005010C"/>
    <w:rsid w:val="00050288"/>
    <w:rsid w:val="000506B6"/>
    <w:rsid w:val="00050795"/>
    <w:rsid w:val="000508C3"/>
    <w:rsid w:val="00050B94"/>
    <w:rsid w:val="00050CAD"/>
    <w:rsid w:val="00050F83"/>
    <w:rsid w:val="000510AA"/>
    <w:rsid w:val="0005114E"/>
    <w:rsid w:val="00051260"/>
    <w:rsid w:val="00051378"/>
    <w:rsid w:val="00051468"/>
    <w:rsid w:val="000514F4"/>
    <w:rsid w:val="000515B8"/>
    <w:rsid w:val="00051624"/>
    <w:rsid w:val="0005199B"/>
    <w:rsid w:val="00051AEF"/>
    <w:rsid w:val="00051BC6"/>
    <w:rsid w:val="00051CA7"/>
    <w:rsid w:val="00051E51"/>
    <w:rsid w:val="00051F22"/>
    <w:rsid w:val="00051FAE"/>
    <w:rsid w:val="00052136"/>
    <w:rsid w:val="000522A8"/>
    <w:rsid w:val="00052446"/>
    <w:rsid w:val="000525BA"/>
    <w:rsid w:val="00052637"/>
    <w:rsid w:val="00052721"/>
    <w:rsid w:val="00052889"/>
    <w:rsid w:val="0005297B"/>
    <w:rsid w:val="00052B77"/>
    <w:rsid w:val="00052BEF"/>
    <w:rsid w:val="00052E97"/>
    <w:rsid w:val="00052EE4"/>
    <w:rsid w:val="00052F58"/>
    <w:rsid w:val="00052FCF"/>
    <w:rsid w:val="00053071"/>
    <w:rsid w:val="0005321D"/>
    <w:rsid w:val="0005363B"/>
    <w:rsid w:val="0005364D"/>
    <w:rsid w:val="00053774"/>
    <w:rsid w:val="00053971"/>
    <w:rsid w:val="000539A7"/>
    <w:rsid w:val="00053A13"/>
    <w:rsid w:val="00053D3E"/>
    <w:rsid w:val="00053D77"/>
    <w:rsid w:val="00053DF9"/>
    <w:rsid w:val="00053FB3"/>
    <w:rsid w:val="00054121"/>
    <w:rsid w:val="0005420B"/>
    <w:rsid w:val="0005422C"/>
    <w:rsid w:val="00054271"/>
    <w:rsid w:val="000542A5"/>
    <w:rsid w:val="00054330"/>
    <w:rsid w:val="00054525"/>
    <w:rsid w:val="00054693"/>
    <w:rsid w:val="000547A4"/>
    <w:rsid w:val="000548A5"/>
    <w:rsid w:val="00054AB1"/>
    <w:rsid w:val="00054B2B"/>
    <w:rsid w:val="00054E26"/>
    <w:rsid w:val="00054E91"/>
    <w:rsid w:val="00054EF3"/>
    <w:rsid w:val="00054F09"/>
    <w:rsid w:val="00055018"/>
    <w:rsid w:val="000550A5"/>
    <w:rsid w:val="00055215"/>
    <w:rsid w:val="00055231"/>
    <w:rsid w:val="00055246"/>
    <w:rsid w:val="000552D9"/>
    <w:rsid w:val="000553F0"/>
    <w:rsid w:val="00055412"/>
    <w:rsid w:val="0005566A"/>
    <w:rsid w:val="000557E6"/>
    <w:rsid w:val="0005582F"/>
    <w:rsid w:val="00055882"/>
    <w:rsid w:val="00055B69"/>
    <w:rsid w:val="00055D63"/>
    <w:rsid w:val="00055D7A"/>
    <w:rsid w:val="00055E13"/>
    <w:rsid w:val="000560F0"/>
    <w:rsid w:val="00056182"/>
    <w:rsid w:val="000561C3"/>
    <w:rsid w:val="00056500"/>
    <w:rsid w:val="000565A5"/>
    <w:rsid w:val="00056B45"/>
    <w:rsid w:val="00056C38"/>
    <w:rsid w:val="00056C43"/>
    <w:rsid w:val="00057226"/>
    <w:rsid w:val="00057270"/>
    <w:rsid w:val="000572B4"/>
    <w:rsid w:val="0005760D"/>
    <w:rsid w:val="00057641"/>
    <w:rsid w:val="0005783B"/>
    <w:rsid w:val="00057ACA"/>
    <w:rsid w:val="00057D3B"/>
    <w:rsid w:val="00057DC9"/>
    <w:rsid w:val="00057E84"/>
    <w:rsid w:val="00057EA2"/>
    <w:rsid w:val="00057F5F"/>
    <w:rsid w:val="0006011A"/>
    <w:rsid w:val="000601A3"/>
    <w:rsid w:val="0006024C"/>
    <w:rsid w:val="0006024F"/>
    <w:rsid w:val="000606C0"/>
    <w:rsid w:val="000607F7"/>
    <w:rsid w:val="00060887"/>
    <w:rsid w:val="00060C98"/>
    <w:rsid w:val="00060E09"/>
    <w:rsid w:val="00060ECC"/>
    <w:rsid w:val="00060EFF"/>
    <w:rsid w:val="00060F0E"/>
    <w:rsid w:val="00060F16"/>
    <w:rsid w:val="00061029"/>
    <w:rsid w:val="00061082"/>
    <w:rsid w:val="000613CF"/>
    <w:rsid w:val="00061494"/>
    <w:rsid w:val="000615D9"/>
    <w:rsid w:val="000615EC"/>
    <w:rsid w:val="0006178F"/>
    <w:rsid w:val="0006181A"/>
    <w:rsid w:val="0006187C"/>
    <w:rsid w:val="000619D7"/>
    <w:rsid w:val="00061A35"/>
    <w:rsid w:val="00061A6B"/>
    <w:rsid w:val="00061B7C"/>
    <w:rsid w:val="00061BC6"/>
    <w:rsid w:val="00062324"/>
    <w:rsid w:val="0006241C"/>
    <w:rsid w:val="0006247C"/>
    <w:rsid w:val="00062B0A"/>
    <w:rsid w:val="00062B6E"/>
    <w:rsid w:val="00062BF6"/>
    <w:rsid w:val="00062CD7"/>
    <w:rsid w:val="00062D41"/>
    <w:rsid w:val="00062EC8"/>
    <w:rsid w:val="00062F66"/>
    <w:rsid w:val="0006305E"/>
    <w:rsid w:val="00063128"/>
    <w:rsid w:val="0006314C"/>
    <w:rsid w:val="00063168"/>
    <w:rsid w:val="00063228"/>
    <w:rsid w:val="000632B8"/>
    <w:rsid w:val="00063508"/>
    <w:rsid w:val="00063854"/>
    <w:rsid w:val="00063B84"/>
    <w:rsid w:val="00063BCB"/>
    <w:rsid w:val="00063BE2"/>
    <w:rsid w:val="00063EDA"/>
    <w:rsid w:val="00063F46"/>
    <w:rsid w:val="00064302"/>
    <w:rsid w:val="00064317"/>
    <w:rsid w:val="000644BC"/>
    <w:rsid w:val="00064588"/>
    <w:rsid w:val="000647D6"/>
    <w:rsid w:val="00064A92"/>
    <w:rsid w:val="00064B9E"/>
    <w:rsid w:val="00064CDE"/>
    <w:rsid w:val="00064FD0"/>
    <w:rsid w:val="000650AF"/>
    <w:rsid w:val="000650BF"/>
    <w:rsid w:val="0006510C"/>
    <w:rsid w:val="000653CF"/>
    <w:rsid w:val="00065593"/>
    <w:rsid w:val="000655E4"/>
    <w:rsid w:val="000657FE"/>
    <w:rsid w:val="0006591D"/>
    <w:rsid w:val="00065AAD"/>
    <w:rsid w:val="00065AB9"/>
    <w:rsid w:val="00065DB4"/>
    <w:rsid w:val="00065E5D"/>
    <w:rsid w:val="00065F29"/>
    <w:rsid w:val="00066007"/>
    <w:rsid w:val="00066195"/>
    <w:rsid w:val="0006628C"/>
    <w:rsid w:val="00066364"/>
    <w:rsid w:val="00066426"/>
    <w:rsid w:val="00066463"/>
    <w:rsid w:val="00066972"/>
    <w:rsid w:val="00066C61"/>
    <w:rsid w:val="00066CCE"/>
    <w:rsid w:val="00066D2A"/>
    <w:rsid w:val="0006703E"/>
    <w:rsid w:val="000671ED"/>
    <w:rsid w:val="00067204"/>
    <w:rsid w:val="000673EA"/>
    <w:rsid w:val="000674A0"/>
    <w:rsid w:val="000677AE"/>
    <w:rsid w:val="0006782B"/>
    <w:rsid w:val="000678A8"/>
    <w:rsid w:val="00067A3E"/>
    <w:rsid w:val="00067B33"/>
    <w:rsid w:val="00067DE7"/>
    <w:rsid w:val="00067E9B"/>
    <w:rsid w:val="000701F3"/>
    <w:rsid w:val="0007040E"/>
    <w:rsid w:val="00070542"/>
    <w:rsid w:val="00070581"/>
    <w:rsid w:val="000705E0"/>
    <w:rsid w:val="000707A5"/>
    <w:rsid w:val="00070AA8"/>
    <w:rsid w:val="00070E19"/>
    <w:rsid w:val="00070E44"/>
    <w:rsid w:val="00071183"/>
    <w:rsid w:val="000716B9"/>
    <w:rsid w:val="00071BBA"/>
    <w:rsid w:val="00071C27"/>
    <w:rsid w:val="00071D76"/>
    <w:rsid w:val="00072044"/>
    <w:rsid w:val="000720EF"/>
    <w:rsid w:val="000723D8"/>
    <w:rsid w:val="0007251D"/>
    <w:rsid w:val="0007265D"/>
    <w:rsid w:val="000726B1"/>
    <w:rsid w:val="000726B9"/>
    <w:rsid w:val="000729DB"/>
    <w:rsid w:val="000729FA"/>
    <w:rsid w:val="00072AC3"/>
    <w:rsid w:val="00072DB8"/>
    <w:rsid w:val="00072FCA"/>
    <w:rsid w:val="00073278"/>
    <w:rsid w:val="00073429"/>
    <w:rsid w:val="000734AA"/>
    <w:rsid w:val="000734DC"/>
    <w:rsid w:val="00073503"/>
    <w:rsid w:val="000735D3"/>
    <w:rsid w:val="000736DD"/>
    <w:rsid w:val="000738A7"/>
    <w:rsid w:val="00073C27"/>
    <w:rsid w:val="00073D11"/>
    <w:rsid w:val="00073D76"/>
    <w:rsid w:val="00073DE0"/>
    <w:rsid w:val="00073F64"/>
    <w:rsid w:val="00074081"/>
    <w:rsid w:val="000741C3"/>
    <w:rsid w:val="000741C9"/>
    <w:rsid w:val="000742D5"/>
    <w:rsid w:val="00074400"/>
    <w:rsid w:val="00074550"/>
    <w:rsid w:val="00074772"/>
    <w:rsid w:val="000747CC"/>
    <w:rsid w:val="000748FC"/>
    <w:rsid w:val="00074938"/>
    <w:rsid w:val="00074CCA"/>
    <w:rsid w:val="00074D42"/>
    <w:rsid w:val="00074FCF"/>
    <w:rsid w:val="0007515D"/>
    <w:rsid w:val="0007564B"/>
    <w:rsid w:val="0007587E"/>
    <w:rsid w:val="00075A8A"/>
    <w:rsid w:val="00075AB2"/>
    <w:rsid w:val="00075C2F"/>
    <w:rsid w:val="00075EC7"/>
    <w:rsid w:val="0007616C"/>
    <w:rsid w:val="000761A9"/>
    <w:rsid w:val="000761AF"/>
    <w:rsid w:val="000761B6"/>
    <w:rsid w:val="000765B4"/>
    <w:rsid w:val="000768B1"/>
    <w:rsid w:val="000768D7"/>
    <w:rsid w:val="00076973"/>
    <w:rsid w:val="00076AD0"/>
    <w:rsid w:val="00076E19"/>
    <w:rsid w:val="00076F12"/>
    <w:rsid w:val="00077040"/>
    <w:rsid w:val="0007713C"/>
    <w:rsid w:val="000772DB"/>
    <w:rsid w:val="000772E9"/>
    <w:rsid w:val="00077407"/>
    <w:rsid w:val="000774C4"/>
    <w:rsid w:val="0007766D"/>
    <w:rsid w:val="00077793"/>
    <w:rsid w:val="000777FC"/>
    <w:rsid w:val="0007790B"/>
    <w:rsid w:val="00077A8D"/>
    <w:rsid w:val="00077A9D"/>
    <w:rsid w:val="00077B16"/>
    <w:rsid w:val="00077CAA"/>
    <w:rsid w:val="00077F0A"/>
    <w:rsid w:val="00080183"/>
    <w:rsid w:val="00080319"/>
    <w:rsid w:val="000803B3"/>
    <w:rsid w:val="00080988"/>
    <w:rsid w:val="00080A32"/>
    <w:rsid w:val="00080C97"/>
    <w:rsid w:val="00080CE3"/>
    <w:rsid w:val="00080D22"/>
    <w:rsid w:val="00080D56"/>
    <w:rsid w:val="00080EAA"/>
    <w:rsid w:val="00080FAF"/>
    <w:rsid w:val="000810D5"/>
    <w:rsid w:val="00081731"/>
    <w:rsid w:val="000818CA"/>
    <w:rsid w:val="0008191D"/>
    <w:rsid w:val="0008199B"/>
    <w:rsid w:val="000819D8"/>
    <w:rsid w:val="00081AD3"/>
    <w:rsid w:val="00081AE7"/>
    <w:rsid w:val="00081B02"/>
    <w:rsid w:val="00081B4E"/>
    <w:rsid w:val="00081E6C"/>
    <w:rsid w:val="00081EB9"/>
    <w:rsid w:val="00082383"/>
    <w:rsid w:val="000823F1"/>
    <w:rsid w:val="000826E9"/>
    <w:rsid w:val="0008279D"/>
    <w:rsid w:val="000827D4"/>
    <w:rsid w:val="000827F9"/>
    <w:rsid w:val="00082A26"/>
    <w:rsid w:val="00082B21"/>
    <w:rsid w:val="00082BE5"/>
    <w:rsid w:val="00082CD8"/>
    <w:rsid w:val="00082D23"/>
    <w:rsid w:val="00082D54"/>
    <w:rsid w:val="00082DB8"/>
    <w:rsid w:val="00082DE7"/>
    <w:rsid w:val="00082F15"/>
    <w:rsid w:val="00082F2D"/>
    <w:rsid w:val="00083230"/>
    <w:rsid w:val="00083378"/>
    <w:rsid w:val="00083498"/>
    <w:rsid w:val="00083521"/>
    <w:rsid w:val="000836BD"/>
    <w:rsid w:val="00083852"/>
    <w:rsid w:val="00083A05"/>
    <w:rsid w:val="00083CA6"/>
    <w:rsid w:val="00083EE5"/>
    <w:rsid w:val="00084140"/>
    <w:rsid w:val="00084296"/>
    <w:rsid w:val="0008431D"/>
    <w:rsid w:val="00084508"/>
    <w:rsid w:val="00084686"/>
    <w:rsid w:val="000846CB"/>
    <w:rsid w:val="000847D0"/>
    <w:rsid w:val="0008486B"/>
    <w:rsid w:val="00084A43"/>
    <w:rsid w:val="00084CEF"/>
    <w:rsid w:val="00084DB5"/>
    <w:rsid w:val="00084FD7"/>
    <w:rsid w:val="00085065"/>
    <w:rsid w:val="000852F9"/>
    <w:rsid w:val="000853F5"/>
    <w:rsid w:val="00085499"/>
    <w:rsid w:val="00085649"/>
    <w:rsid w:val="000857F4"/>
    <w:rsid w:val="00085859"/>
    <w:rsid w:val="00085B99"/>
    <w:rsid w:val="00085C03"/>
    <w:rsid w:val="00085C7C"/>
    <w:rsid w:val="00085EED"/>
    <w:rsid w:val="00086004"/>
    <w:rsid w:val="00086627"/>
    <w:rsid w:val="0008676F"/>
    <w:rsid w:val="00086A93"/>
    <w:rsid w:val="00086B73"/>
    <w:rsid w:val="00086C6D"/>
    <w:rsid w:val="00086D58"/>
    <w:rsid w:val="00086DF2"/>
    <w:rsid w:val="00086E82"/>
    <w:rsid w:val="0008702F"/>
    <w:rsid w:val="00087114"/>
    <w:rsid w:val="0008763F"/>
    <w:rsid w:val="00087752"/>
    <w:rsid w:val="0008790C"/>
    <w:rsid w:val="00087C99"/>
    <w:rsid w:val="00087CD3"/>
    <w:rsid w:val="00087DB5"/>
    <w:rsid w:val="00087F74"/>
    <w:rsid w:val="00087F96"/>
    <w:rsid w:val="00090014"/>
    <w:rsid w:val="0009054D"/>
    <w:rsid w:val="00090A37"/>
    <w:rsid w:val="00090ADB"/>
    <w:rsid w:val="00090C2F"/>
    <w:rsid w:val="000911F1"/>
    <w:rsid w:val="000912BF"/>
    <w:rsid w:val="00091373"/>
    <w:rsid w:val="000913A6"/>
    <w:rsid w:val="00091648"/>
    <w:rsid w:val="00091D57"/>
    <w:rsid w:val="000920D3"/>
    <w:rsid w:val="00092161"/>
    <w:rsid w:val="000923E1"/>
    <w:rsid w:val="000924FB"/>
    <w:rsid w:val="00092597"/>
    <w:rsid w:val="0009265F"/>
    <w:rsid w:val="000928FE"/>
    <w:rsid w:val="00092970"/>
    <w:rsid w:val="00092C44"/>
    <w:rsid w:val="00092E1E"/>
    <w:rsid w:val="00092EA3"/>
    <w:rsid w:val="00092F49"/>
    <w:rsid w:val="0009308C"/>
    <w:rsid w:val="000930A1"/>
    <w:rsid w:val="0009335C"/>
    <w:rsid w:val="000934A4"/>
    <w:rsid w:val="000935D8"/>
    <w:rsid w:val="000938D8"/>
    <w:rsid w:val="00093C3F"/>
    <w:rsid w:val="00093CAA"/>
    <w:rsid w:val="00093CC2"/>
    <w:rsid w:val="00093DEB"/>
    <w:rsid w:val="00093E54"/>
    <w:rsid w:val="000940E6"/>
    <w:rsid w:val="00094412"/>
    <w:rsid w:val="00094506"/>
    <w:rsid w:val="00094532"/>
    <w:rsid w:val="0009466E"/>
    <w:rsid w:val="0009472B"/>
    <w:rsid w:val="000949A3"/>
    <w:rsid w:val="000949CE"/>
    <w:rsid w:val="00094A83"/>
    <w:rsid w:val="00094A94"/>
    <w:rsid w:val="00094B33"/>
    <w:rsid w:val="00094BDA"/>
    <w:rsid w:val="00094DB1"/>
    <w:rsid w:val="00094E2D"/>
    <w:rsid w:val="00094FF8"/>
    <w:rsid w:val="000950EA"/>
    <w:rsid w:val="00095182"/>
    <w:rsid w:val="0009522F"/>
    <w:rsid w:val="00095377"/>
    <w:rsid w:val="00095442"/>
    <w:rsid w:val="0009545D"/>
    <w:rsid w:val="000954E3"/>
    <w:rsid w:val="0009574D"/>
    <w:rsid w:val="0009579C"/>
    <w:rsid w:val="000958D3"/>
    <w:rsid w:val="000959E7"/>
    <w:rsid w:val="00095A82"/>
    <w:rsid w:val="00095C2D"/>
    <w:rsid w:val="00095D63"/>
    <w:rsid w:val="00095E3C"/>
    <w:rsid w:val="00095EEC"/>
    <w:rsid w:val="00095F18"/>
    <w:rsid w:val="00096451"/>
    <w:rsid w:val="00096590"/>
    <w:rsid w:val="00096641"/>
    <w:rsid w:val="00096864"/>
    <w:rsid w:val="00096A30"/>
    <w:rsid w:val="00096AB5"/>
    <w:rsid w:val="00097106"/>
    <w:rsid w:val="000972C8"/>
    <w:rsid w:val="00097544"/>
    <w:rsid w:val="000977F5"/>
    <w:rsid w:val="00097859"/>
    <w:rsid w:val="0009790C"/>
    <w:rsid w:val="000979C7"/>
    <w:rsid w:val="000979D2"/>
    <w:rsid w:val="000979DD"/>
    <w:rsid w:val="00097A7B"/>
    <w:rsid w:val="00097D00"/>
    <w:rsid w:val="00097DDA"/>
    <w:rsid w:val="00097E65"/>
    <w:rsid w:val="000A01E6"/>
    <w:rsid w:val="000A024C"/>
    <w:rsid w:val="000A03FA"/>
    <w:rsid w:val="000A054E"/>
    <w:rsid w:val="000A05DB"/>
    <w:rsid w:val="000A065B"/>
    <w:rsid w:val="000A0690"/>
    <w:rsid w:val="000A0864"/>
    <w:rsid w:val="000A0888"/>
    <w:rsid w:val="000A08A9"/>
    <w:rsid w:val="000A08F5"/>
    <w:rsid w:val="000A099A"/>
    <w:rsid w:val="000A0C6E"/>
    <w:rsid w:val="000A0CB5"/>
    <w:rsid w:val="000A0F12"/>
    <w:rsid w:val="000A0FAB"/>
    <w:rsid w:val="000A1144"/>
    <w:rsid w:val="000A1286"/>
    <w:rsid w:val="000A151A"/>
    <w:rsid w:val="000A164C"/>
    <w:rsid w:val="000A1729"/>
    <w:rsid w:val="000A17A1"/>
    <w:rsid w:val="000A1958"/>
    <w:rsid w:val="000A1AA6"/>
    <w:rsid w:val="000A1AC3"/>
    <w:rsid w:val="000A1AC7"/>
    <w:rsid w:val="000A1BBD"/>
    <w:rsid w:val="000A1CE4"/>
    <w:rsid w:val="000A1E9B"/>
    <w:rsid w:val="000A1FDD"/>
    <w:rsid w:val="000A23FB"/>
    <w:rsid w:val="000A25C3"/>
    <w:rsid w:val="000A276D"/>
    <w:rsid w:val="000A29B9"/>
    <w:rsid w:val="000A2A56"/>
    <w:rsid w:val="000A2B32"/>
    <w:rsid w:val="000A2B35"/>
    <w:rsid w:val="000A2B54"/>
    <w:rsid w:val="000A2C57"/>
    <w:rsid w:val="000A2F3D"/>
    <w:rsid w:val="000A2FD6"/>
    <w:rsid w:val="000A335D"/>
    <w:rsid w:val="000A342C"/>
    <w:rsid w:val="000A3A79"/>
    <w:rsid w:val="000A3F6F"/>
    <w:rsid w:val="000A3FC9"/>
    <w:rsid w:val="000A416C"/>
    <w:rsid w:val="000A41C7"/>
    <w:rsid w:val="000A4392"/>
    <w:rsid w:val="000A44CD"/>
    <w:rsid w:val="000A47F9"/>
    <w:rsid w:val="000A4888"/>
    <w:rsid w:val="000A494C"/>
    <w:rsid w:val="000A49E3"/>
    <w:rsid w:val="000A4A7E"/>
    <w:rsid w:val="000A4DA2"/>
    <w:rsid w:val="000A4EAC"/>
    <w:rsid w:val="000A4EE9"/>
    <w:rsid w:val="000A51ED"/>
    <w:rsid w:val="000A52C0"/>
    <w:rsid w:val="000A541E"/>
    <w:rsid w:val="000A5A00"/>
    <w:rsid w:val="000A5D36"/>
    <w:rsid w:val="000A5FA4"/>
    <w:rsid w:val="000A60D0"/>
    <w:rsid w:val="000A60E3"/>
    <w:rsid w:val="000A61F4"/>
    <w:rsid w:val="000A63EA"/>
    <w:rsid w:val="000A660F"/>
    <w:rsid w:val="000A6684"/>
    <w:rsid w:val="000A6712"/>
    <w:rsid w:val="000A6886"/>
    <w:rsid w:val="000A69D9"/>
    <w:rsid w:val="000A6A04"/>
    <w:rsid w:val="000A6ACC"/>
    <w:rsid w:val="000A6E1B"/>
    <w:rsid w:val="000A71B2"/>
    <w:rsid w:val="000A71F2"/>
    <w:rsid w:val="000A72F9"/>
    <w:rsid w:val="000A7528"/>
    <w:rsid w:val="000A75D6"/>
    <w:rsid w:val="000A7651"/>
    <w:rsid w:val="000A7687"/>
    <w:rsid w:val="000A7732"/>
    <w:rsid w:val="000A78AA"/>
    <w:rsid w:val="000A7C6E"/>
    <w:rsid w:val="000A7CF3"/>
    <w:rsid w:val="000A7F64"/>
    <w:rsid w:val="000A7F80"/>
    <w:rsid w:val="000B0387"/>
    <w:rsid w:val="000B04FA"/>
    <w:rsid w:val="000B06DB"/>
    <w:rsid w:val="000B0833"/>
    <w:rsid w:val="000B09F1"/>
    <w:rsid w:val="000B0A2D"/>
    <w:rsid w:val="000B0A5D"/>
    <w:rsid w:val="000B0A8A"/>
    <w:rsid w:val="000B0C5C"/>
    <w:rsid w:val="000B0D72"/>
    <w:rsid w:val="000B0F69"/>
    <w:rsid w:val="000B1049"/>
    <w:rsid w:val="000B1115"/>
    <w:rsid w:val="000B11D9"/>
    <w:rsid w:val="000B123E"/>
    <w:rsid w:val="000B12E2"/>
    <w:rsid w:val="000B1771"/>
    <w:rsid w:val="000B1AC3"/>
    <w:rsid w:val="000B1BEC"/>
    <w:rsid w:val="000B1DD9"/>
    <w:rsid w:val="000B1FEA"/>
    <w:rsid w:val="000B2063"/>
    <w:rsid w:val="000B2092"/>
    <w:rsid w:val="000B20CC"/>
    <w:rsid w:val="000B20F9"/>
    <w:rsid w:val="000B2223"/>
    <w:rsid w:val="000B2486"/>
    <w:rsid w:val="000B2515"/>
    <w:rsid w:val="000B25E8"/>
    <w:rsid w:val="000B2650"/>
    <w:rsid w:val="000B27BF"/>
    <w:rsid w:val="000B2882"/>
    <w:rsid w:val="000B2A38"/>
    <w:rsid w:val="000B2AD5"/>
    <w:rsid w:val="000B2AE3"/>
    <w:rsid w:val="000B2BF9"/>
    <w:rsid w:val="000B2DC0"/>
    <w:rsid w:val="000B2FD9"/>
    <w:rsid w:val="000B3107"/>
    <w:rsid w:val="000B3112"/>
    <w:rsid w:val="000B32BB"/>
    <w:rsid w:val="000B36F8"/>
    <w:rsid w:val="000B3789"/>
    <w:rsid w:val="000B3869"/>
    <w:rsid w:val="000B389A"/>
    <w:rsid w:val="000B38BD"/>
    <w:rsid w:val="000B38C4"/>
    <w:rsid w:val="000B3B99"/>
    <w:rsid w:val="000B3BA5"/>
    <w:rsid w:val="000B3C3B"/>
    <w:rsid w:val="000B3C98"/>
    <w:rsid w:val="000B41FD"/>
    <w:rsid w:val="000B4230"/>
    <w:rsid w:val="000B4413"/>
    <w:rsid w:val="000B44FC"/>
    <w:rsid w:val="000B466D"/>
    <w:rsid w:val="000B484E"/>
    <w:rsid w:val="000B48F7"/>
    <w:rsid w:val="000B4ADF"/>
    <w:rsid w:val="000B4AF3"/>
    <w:rsid w:val="000B4B32"/>
    <w:rsid w:val="000B4CA9"/>
    <w:rsid w:val="000B4F3E"/>
    <w:rsid w:val="000B5234"/>
    <w:rsid w:val="000B5282"/>
    <w:rsid w:val="000B5305"/>
    <w:rsid w:val="000B5320"/>
    <w:rsid w:val="000B53E8"/>
    <w:rsid w:val="000B53FC"/>
    <w:rsid w:val="000B546E"/>
    <w:rsid w:val="000B5485"/>
    <w:rsid w:val="000B54BF"/>
    <w:rsid w:val="000B5663"/>
    <w:rsid w:val="000B567C"/>
    <w:rsid w:val="000B571D"/>
    <w:rsid w:val="000B573E"/>
    <w:rsid w:val="000B580A"/>
    <w:rsid w:val="000B5835"/>
    <w:rsid w:val="000B58CC"/>
    <w:rsid w:val="000B5C41"/>
    <w:rsid w:val="000B5D94"/>
    <w:rsid w:val="000B5FE7"/>
    <w:rsid w:val="000B60EF"/>
    <w:rsid w:val="000B628E"/>
    <w:rsid w:val="000B62A8"/>
    <w:rsid w:val="000B6307"/>
    <w:rsid w:val="000B648A"/>
    <w:rsid w:val="000B6499"/>
    <w:rsid w:val="000B65BE"/>
    <w:rsid w:val="000B663C"/>
    <w:rsid w:val="000B680D"/>
    <w:rsid w:val="000B6824"/>
    <w:rsid w:val="000B68D2"/>
    <w:rsid w:val="000B68F6"/>
    <w:rsid w:val="000B699B"/>
    <w:rsid w:val="000B69E1"/>
    <w:rsid w:val="000B6B49"/>
    <w:rsid w:val="000B6B4C"/>
    <w:rsid w:val="000B6C8E"/>
    <w:rsid w:val="000B6D6E"/>
    <w:rsid w:val="000B6FA4"/>
    <w:rsid w:val="000B706C"/>
    <w:rsid w:val="000B7258"/>
    <w:rsid w:val="000B7285"/>
    <w:rsid w:val="000B729F"/>
    <w:rsid w:val="000B73EA"/>
    <w:rsid w:val="000B7570"/>
    <w:rsid w:val="000B75BF"/>
    <w:rsid w:val="000B75CA"/>
    <w:rsid w:val="000B79D2"/>
    <w:rsid w:val="000B7A59"/>
    <w:rsid w:val="000B7AFD"/>
    <w:rsid w:val="000B7C7E"/>
    <w:rsid w:val="000B7E45"/>
    <w:rsid w:val="000B7E68"/>
    <w:rsid w:val="000C0449"/>
    <w:rsid w:val="000C0584"/>
    <w:rsid w:val="000C085F"/>
    <w:rsid w:val="000C0969"/>
    <w:rsid w:val="000C0C74"/>
    <w:rsid w:val="000C0E4E"/>
    <w:rsid w:val="000C1028"/>
    <w:rsid w:val="000C102D"/>
    <w:rsid w:val="000C1130"/>
    <w:rsid w:val="000C151E"/>
    <w:rsid w:val="000C17E5"/>
    <w:rsid w:val="000C199A"/>
    <w:rsid w:val="000C1ACD"/>
    <w:rsid w:val="000C1B77"/>
    <w:rsid w:val="000C1BE5"/>
    <w:rsid w:val="000C1CCB"/>
    <w:rsid w:val="000C1E75"/>
    <w:rsid w:val="000C2023"/>
    <w:rsid w:val="000C21AE"/>
    <w:rsid w:val="000C23EE"/>
    <w:rsid w:val="000C2560"/>
    <w:rsid w:val="000C2612"/>
    <w:rsid w:val="000C2686"/>
    <w:rsid w:val="000C26D5"/>
    <w:rsid w:val="000C2855"/>
    <w:rsid w:val="000C2A90"/>
    <w:rsid w:val="000C2DCB"/>
    <w:rsid w:val="000C2E55"/>
    <w:rsid w:val="000C3351"/>
    <w:rsid w:val="000C3552"/>
    <w:rsid w:val="000C36BA"/>
    <w:rsid w:val="000C383D"/>
    <w:rsid w:val="000C39ED"/>
    <w:rsid w:val="000C3A82"/>
    <w:rsid w:val="000C3CAB"/>
    <w:rsid w:val="000C3E72"/>
    <w:rsid w:val="000C3F3A"/>
    <w:rsid w:val="000C3F58"/>
    <w:rsid w:val="000C4044"/>
    <w:rsid w:val="000C410F"/>
    <w:rsid w:val="000C4326"/>
    <w:rsid w:val="000C43F7"/>
    <w:rsid w:val="000C4A89"/>
    <w:rsid w:val="000C4AF8"/>
    <w:rsid w:val="000C4AF9"/>
    <w:rsid w:val="000C4B7E"/>
    <w:rsid w:val="000C4BC1"/>
    <w:rsid w:val="000C4FE3"/>
    <w:rsid w:val="000C5034"/>
    <w:rsid w:val="000C5222"/>
    <w:rsid w:val="000C53CC"/>
    <w:rsid w:val="000C5631"/>
    <w:rsid w:val="000C5679"/>
    <w:rsid w:val="000C5897"/>
    <w:rsid w:val="000C5A91"/>
    <w:rsid w:val="000C5D44"/>
    <w:rsid w:val="000C5D82"/>
    <w:rsid w:val="000C5F2A"/>
    <w:rsid w:val="000C5F49"/>
    <w:rsid w:val="000C5FEF"/>
    <w:rsid w:val="000C606F"/>
    <w:rsid w:val="000C6460"/>
    <w:rsid w:val="000C650A"/>
    <w:rsid w:val="000C6664"/>
    <w:rsid w:val="000C66B8"/>
    <w:rsid w:val="000C67F5"/>
    <w:rsid w:val="000C6846"/>
    <w:rsid w:val="000C68A5"/>
    <w:rsid w:val="000C6B2E"/>
    <w:rsid w:val="000C6F94"/>
    <w:rsid w:val="000C6FEE"/>
    <w:rsid w:val="000C70E8"/>
    <w:rsid w:val="000C74BD"/>
    <w:rsid w:val="000C7668"/>
    <w:rsid w:val="000C77D7"/>
    <w:rsid w:val="000C798A"/>
    <w:rsid w:val="000C7B5F"/>
    <w:rsid w:val="000C7D40"/>
    <w:rsid w:val="000D0070"/>
    <w:rsid w:val="000D01C1"/>
    <w:rsid w:val="000D0870"/>
    <w:rsid w:val="000D0A58"/>
    <w:rsid w:val="000D0AB4"/>
    <w:rsid w:val="000D0C0C"/>
    <w:rsid w:val="000D0ECD"/>
    <w:rsid w:val="000D1075"/>
    <w:rsid w:val="000D12A8"/>
    <w:rsid w:val="000D1431"/>
    <w:rsid w:val="000D1528"/>
    <w:rsid w:val="000D1581"/>
    <w:rsid w:val="000D1647"/>
    <w:rsid w:val="000D1681"/>
    <w:rsid w:val="000D1AA2"/>
    <w:rsid w:val="000D1AE1"/>
    <w:rsid w:val="000D1C3D"/>
    <w:rsid w:val="000D1CA2"/>
    <w:rsid w:val="000D2050"/>
    <w:rsid w:val="000D21BD"/>
    <w:rsid w:val="000D2221"/>
    <w:rsid w:val="000D22BA"/>
    <w:rsid w:val="000D2346"/>
    <w:rsid w:val="000D23E7"/>
    <w:rsid w:val="000D24D0"/>
    <w:rsid w:val="000D2503"/>
    <w:rsid w:val="000D254B"/>
    <w:rsid w:val="000D26A9"/>
    <w:rsid w:val="000D26F8"/>
    <w:rsid w:val="000D2790"/>
    <w:rsid w:val="000D27B0"/>
    <w:rsid w:val="000D29DF"/>
    <w:rsid w:val="000D2CA0"/>
    <w:rsid w:val="000D2CA6"/>
    <w:rsid w:val="000D2F83"/>
    <w:rsid w:val="000D2FBA"/>
    <w:rsid w:val="000D30D6"/>
    <w:rsid w:val="000D31AD"/>
    <w:rsid w:val="000D3417"/>
    <w:rsid w:val="000D3639"/>
    <w:rsid w:val="000D3866"/>
    <w:rsid w:val="000D39D8"/>
    <w:rsid w:val="000D3BD4"/>
    <w:rsid w:val="000D3C06"/>
    <w:rsid w:val="000D3CF3"/>
    <w:rsid w:val="000D3D3A"/>
    <w:rsid w:val="000D3F8C"/>
    <w:rsid w:val="000D40EE"/>
    <w:rsid w:val="000D4396"/>
    <w:rsid w:val="000D4445"/>
    <w:rsid w:val="000D44CA"/>
    <w:rsid w:val="000D466A"/>
    <w:rsid w:val="000D46DA"/>
    <w:rsid w:val="000D46EF"/>
    <w:rsid w:val="000D4791"/>
    <w:rsid w:val="000D4B68"/>
    <w:rsid w:val="000D4BF4"/>
    <w:rsid w:val="000D4D23"/>
    <w:rsid w:val="000D4D90"/>
    <w:rsid w:val="000D4F3F"/>
    <w:rsid w:val="000D4FD7"/>
    <w:rsid w:val="000D5149"/>
    <w:rsid w:val="000D540B"/>
    <w:rsid w:val="000D5511"/>
    <w:rsid w:val="000D57D4"/>
    <w:rsid w:val="000D57F8"/>
    <w:rsid w:val="000D5A73"/>
    <w:rsid w:val="000D5D8B"/>
    <w:rsid w:val="000D5EDF"/>
    <w:rsid w:val="000D6226"/>
    <w:rsid w:val="000D62F4"/>
    <w:rsid w:val="000D6487"/>
    <w:rsid w:val="000D6516"/>
    <w:rsid w:val="000D696B"/>
    <w:rsid w:val="000D69F0"/>
    <w:rsid w:val="000D6BAD"/>
    <w:rsid w:val="000D6C65"/>
    <w:rsid w:val="000D6DB0"/>
    <w:rsid w:val="000D702D"/>
    <w:rsid w:val="000D70DC"/>
    <w:rsid w:val="000D73DA"/>
    <w:rsid w:val="000D750A"/>
    <w:rsid w:val="000D764D"/>
    <w:rsid w:val="000D7719"/>
    <w:rsid w:val="000D7727"/>
    <w:rsid w:val="000D773F"/>
    <w:rsid w:val="000D7887"/>
    <w:rsid w:val="000D7967"/>
    <w:rsid w:val="000D79B7"/>
    <w:rsid w:val="000D7A01"/>
    <w:rsid w:val="000D7B8A"/>
    <w:rsid w:val="000D7EF2"/>
    <w:rsid w:val="000D7F22"/>
    <w:rsid w:val="000E02EB"/>
    <w:rsid w:val="000E0537"/>
    <w:rsid w:val="000E0A78"/>
    <w:rsid w:val="000E108C"/>
    <w:rsid w:val="000E1268"/>
    <w:rsid w:val="000E1397"/>
    <w:rsid w:val="000E145E"/>
    <w:rsid w:val="000E155A"/>
    <w:rsid w:val="000E1586"/>
    <w:rsid w:val="000E1602"/>
    <w:rsid w:val="000E1603"/>
    <w:rsid w:val="000E1648"/>
    <w:rsid w:val="000E172E"/>
    <w:rsid w:val="000E1892"/>
    <w:rsid w:val="000E1902"/>
    <w:rsid w:val="000E1B9B"/>
    <w:rsid w:val="000E1D0C"/>
    <w:rsid w:val="000E1D8F"/>
    <w:rsid w:val="000E1F01"/>
    <w:rsid w:val="000E1FC7"/>
    <w:rsid w:val="000E201E"/>
    <w:rsid w:val="000E221E"/>
    <w:rsid w:val="000E22ED"/>
    <w:rsid w:val="000E24AF"/>
    <w:rsid w:val="000E2972"/>
    <w:rsid w:val="000E2AB7"/>
    <w:rsid w:val="000E2B32"/>
    <w:rsid w:val="000E2C88"/>
    <w:rsid w:val="000E2DFB"/>
    <w:rsid w:val="000E2E93"/>
    <w:rsid w:val="000E2F56"/>
    <w:rsid w:val="000E2F8F"/>
    <w:rsid w:val="000E2FB1"/>
    <w:rsid w:val="000E30BC"/>
    <w:rsid w:val="000E3255"/>
    <w:rsid w:val="000E325D"/>
    <w:rsid w:val="000E346C"/>
    <w:rsid w:val="000E3523"/>
    <w:rsid w:val="000E36F6"/>
    <w:rsid w:val="000E3AA0"/>
    <w:rsid w:val="000E3B1A"/>
    <w:rsid w:val="000E3B1C"/>
    <w:rsid w:val="000E3CCF"/>
    <w:rsid w:val="000E3D43"/>
    <w:rsid w:val="000E3D52"/>
    <w:rsid w:val="000E4468"/>
    <w:rsid w:val="000E44E1"/>
    <w:rsid w:val="000E498E"/>
    <w:rsid w:val="000E4A49"/>
    <w:rsid w:val="000E4C7B"/>
    <w:rsid w:val="000E4D43"/>
    <w:rsid w:val="000E4D76"/>
    <w:rsid w:val="000E4E91"/>
    <w:rsid w:val="000E4EC1"/>
    <w:rsid w:val="000E4EE8"/>
    <w:rsid w:val="000E4F4C"/>
    <w:rsid w:val="000E51D0"/>
    <w:rsid w:val="000E5201"/>
    <w:rsid w:val="000E5391"/>
    <w:rsid w:val="000E5693"/>
    <w:rsid w:val="000E5A1D"/>
    <w:rsid w:val="000E5B8F"/>
    <w:rsid w:val="000E5ED2"/>
    <w:rsid w:val="000E6366"/>
    <w:rsid w:val="000E63F2"/>
    <w:rsid w:val="000E6576"/>
    <w:rsid w:val="000E675E"/>
    <w:rsid w:val="000E691C"/>
    <w:rsid w:val="000E696A"/>
    <w:rsid w:val="000E6B7A"/>
    <w:rsid w:val="000E6D6A"/>
    <w:rsid w:val="000E6F8B"/>
    <w:rsid w:val="000E70D0"/>
    <w:rsid w:val="000E717C"/>
    <w:rsid w:val="000E7222"/>
    <w:rsid w:val="000E75AD"/>
    <w:rsid w:val="000E795F"/>
    <w:rsid w:val="000E7A66"/>
    <w:rsid w:val="000E7A7A"/>
    <w:rsid w:val="000E7AE8"/>
    <w:rsid w:val="000E7B2F"/>
    <w:rsid w:val="000E7EC2"/>
    <w:rsid w:val="000E7F64"/>
    <w:rsid w:val="000E7FA5"/>
    <w:rsid w:val="000F0060"/>
    <w:rsid w:val="000F0306"/>
    <w:rsid w:val="000F0344"/>
    <w:rsid w:val="000F0681"/>
    <w:rsid w:val="000F089A"/>
    <w:rsid w:val="000F091C"/>
    <w:rsid w:val="000F113F"/>
    <w:rsid w:val="000F1224"/>
    <w:rsid w:val="000F12F1"/>
    <w:rsid w:val="000F136C"/>
    <w:rsid w:val="000F13F3"/>
    <w:rsid w:val="000F18B7"/>
    <w:rsid w:val="000F1935"/>
    <w:rsid w:val="000F1947"/>
    <w:rsid w:val="000F1986"/>
    <w:rsid w:val="000F1A0B"/>
    <w:rsid w:val="000F1BA1"/>
    <w:rsid w:val="000F1D19"/>
    <w:rsid w:val="000F1F93"/>
    <w:rsid w:val="000F246B"/>
    <w:rsid w:val="000F24C2"/>
    <w:rsid w:val="000F25EA"/>
    <w:rsid w:val="000F26A6"/>
    <w:rsid w:val="000F2951"/>
    <w:rsid w:val="000F2AC9"/>
    <w:rsid w:val="000F2B64"/>
    <w:rsid w:val="000F2BA4"/>
    <w:rsid w:val="000F2C07"/>
    <w:rsid w:val="000F2C76"/>
    <w:rsid w:val="000F2CD1"/>
    <w:rsid w:val="000F3047"/>
    <w:rsid w:val="000F30D3"/>
    <w:rsid w:val="000F341E"/>
    <w:rsid w:val="000F34BB"/>
    <w:rsid w:val="000F3757"/>
    <w:rsid w:val="000F37B1"/>
    <w:rsid w:val="000F38E9"/>
    <w:rsid w:val="000F3919"/>
    <w:rsid w:val="000F3A68"/>
    <w:rsid w:val="000F3D02"/>
    <w:rsid w:val="000F3D4D"/>
    <w:rsid w:val="000F3D63"/>
    <w:rsid w:val="000F4082"/>
    <w:rsid w:val="000F4093"/>
    <w:rsid w:val="000F41A0"/>
    <w:rsid w:val="000F4383"/>
    <w:rsid w:val="000F450C"/>
    <w:rsid w:val="000F4548"/>
    <w:rsid w:val="000F4573"/>
    <w:rsid w:val="000F4599"/>
    <w:rsid w:val="000F4815"/>
    <w:rsid w:val="000F4842"/>
    <w:rsid w:val="000F496B"/>
    <w:rsid w:val="000F4EF5"/>
    <w:rsid w:val="000F4F56"/>
    <w:rsid w:val="000F4FF2"/>
    <w:rsid w:val="000F5463"/>
    <w:rsid w:val="000F5522"/>
    <w:rsid w:val="000F5606"/>
    <w:rsid w:val="000F560B"/>
    <w:rsid w:val="000F5611"/>
    <w:rsid w:val="000F58A7"/>
    <w:rsid w:val="000F5A27"/>
    <w:rsid w:val="000F5C59"/>
    <w:rsid w:val="000F5D35"/>
    <w:rsid w:val="000F5DA6"/>
    <w:rsid w:val="000F5DA7"/>
    <w:rsid w:val="000F5DD8"/>
    <w:rsid w:val="000F5F79"/>
    <w:rsid w:val="000F61A6"/>
    <w:rsid w:val="000F61EB"/>
    <w:rsid w:val="000F6291"/>
    <w:rsid w:val="000F67A4"/>
    <w:rsid w:val="000F68B2"/>
    <w:rsid w:val="000F69CE"/>
    <w:rsid w:val="000F6B9F"/>
    <w:rsid w:val="000F6D52"/>
    <w:rsid w:val="000F6D7B"/>
    <w:rsid w:val="000F722B"/>
    <w:rsid w:val="000F722D"/>
    <w:rsid w:val="000F72E5"/>
    <w:rsid w:val="000F7398"/>
    <w:rsid w:val="000F7418"/>
    <w:rsid w:val="000F7539"/>
    <w:rsid w:val="000F75B1"/>
    <w:rsid w:val="000F75EB"/>
    <w:rsid w:val="000F777F"/>
    <w:rsid w:val="000F77AE"/>
    <w:rsid w:val="000F77DA"/>
    <w:rsid w:val="000F7ABC"/>
    <w:rsid w:val="000F7E94"/>
    <w:rsid w:val="00100261"/>
    <w:rsid w:val="001002BF"/>
    <w:rsid w:val="00100310"/>
    <w:rsid w:val="00100567"/>
    <w:rsid w:val="001006DD"/>
    <w:rsid w:val="001007FF"/>
    <w:rsid w:val="001008F5"/>
    <w:rsid w:val="00100AC1"/>
    <w:rsid w:val="00100BC9"/>
    <w:rsid w:val="00100E4E"/>
    <w:rsid w:val="00100F01"/>
    <w:rsid w:val="00100F65"/>
    <w:rsid w:val="00100FD0"/>
    <w:rsid w:val="00100FD5"/>
    <w:rsid w:val="00101006"/>
    <w:rsid w:val="00101320"/>
    <w:rsid w:val="0010143A"/>
    <w:rsid w:val="00101459"/>
    <w:rsid w:val="0010150D"/>
    <w:rsid w:val="0010160E"/>
    <w:rsid w:val="0010169C"/>
    <w:rsid w:val="00101746"/>
    <w:rsid w:val="00101754"/>
    <w:rsid w:val="001019E8"/>
    <w:rsid w:val="00101A0A"/>
    <w:rsid w:val="00101A30"/>
    <w:rsid w:val="00101A5F"/>
    <w:rsid w:val="00101B9F"/>
    <w:rsid w:val="00101D32"/>
    <w:rsid w:val="00101E57"/>
    <w:rsid w:val="00101EA2"/>
    <w:rsid w:val="00101F99"/>
    <w:rsid w:val="00102243"/>
    <w:rsid w:val="001023F1"/>
    <w:rsid w:val="001024D6"/>
    <w:rsid w:val="00102778"/>
    <w:rsid w:val="00102791"/>
    <w:rsid w:val="001027EF"/>
    <w:rsid w:val="00102A79"/>
    <w:rsid w:val="00102AF0"/>
    <w:rsid w:val="00102CAA"/>
    <w:rsid w:val="00102ECD"/>
    <w:rsid w:val="0010327B"/>
    <w:rsid w:val="001033A2"/>
    <w:rsid w:val="001034B4"/>
    <w:rsid w:val="0010359A"/>
    <w:rsid w:val="00103A5A"/>
    <w:rsid w:val="00103D09"/>
    <w:rsid w:val="00103D47"/>
    <w:rsid w:val="00103EA1"/>
    <w:rsid w:val="00103F8B"/>
    <w:rsid w:val="00104181"/>
    <w:rsid w:val="001041E5"/>
    <w:rsid w:val="0010425E"/>
    <w:rsid w:val="00104310"/>
    <w:rsid w:val="00104433"/>
    <w:rsid w:val="0010454F"/>
    <w:rsid w:val="0010479F"/>
    <w:rsid w:val="0010480C"/>
    <w:rsid w:val="00104842"/>
    <w:rsid w:val="0010486E"/>
    <w:rsid w:val="001049D6"/>
    <w:rsid w:val="00104BB3"/>
    <w:rsid w:val="00104C66"/>
    <w:rsid w:val="00104CE3"/>
    <w:rsid w:val="00104D4B"/>
    <w:rsid w:val="00105069"/>
    <w:rsid w:val="00105182"/>
    <w:rsid w:val="00105417"/>
    <w:rsid w:val="0010560A"/>
    <w:rsid w:val="0010585D"/>
    <w:rsid w:val="00105A36"/>
    <w:rsid w:val="00105B3D"/>
    <w:rsid w:val="00105CAC"/>
    <w:rsid w:val="00105CB9"/>
    <w:rsid w:val="00105CBA"/>
    <w:rsid w:val="00105DB5"/>
    <w:rsid w:val="00105E7A"/>
    <w:rsid w:val="001060CB"/>
    <w:rsid w:val="0010613C"/>
    <w:rsid w:val="001061C8"/>
    <w:rsid w:val="00106364"/>
    <w:rsid w:val="0010637C"/>
    <w:rsid w:val="001063E7"/>
    <w:rsid w:val="00106487"/>
    <w:rsid w:val="00106674"/>
    <w:rsid w:val="001066C5"/>
    <w:rsid w:val="001068EF"/>
    <w:rsid w:val="00106C78"/>
    <w:rsid w:val="00106D1C"/>
    <w:rsid w:val="0010716F"/>
    <w:rsid w:val="001071C2"/>
    <w:rsid w:val="001073E7"/>
    <w:rsid w:val="00107523"/>
    <w:rsid w:val="001075B7"/>
    <w:rsid w:val="00107681"/>
    <w:rsid w:val="0010796C"/>
    <w:rsid w:val="00107C2F"/>
    <w:rsid w:val="00107C9F"/>
    <w:rsid w:val="00107DF2"/>
    <w:rsid w:val="00107F6C"/>
    <w:rsid w:val="00110081"/>
    <w:rsid w:val="00110297"/>
    <w:rsid w:val="00110332"/>
    <w:rsid w:val="00110389"/>
    <w:rsid w:val="001103C8"/>
    <w:rsid w:val="0011049F"/>
    <w:rsid w:val="00110679"/>
    <w:rsid w:val="00110738"/>
    <w:rsid w:val="001107BE"/>
    <w:rsid w:val="00110889"/>
    <w:rsid w:val="001109A5"/>
    <w:rsid w:val="00110A36"/>
    <w:rsid w:val="00110B99"/>
    <w:rsid w:val="00110C8B"/>
    <w:rsid w:val="00110EA0"/>
    <w:rsid w:val="00110EC6"/>
    <w:rsid w:val="00110EEB"/>
    <w:rsid w:val="00110F5A"/>
    <w:rsid w:val="0011117A"/>
    <w:rsid w:val="001112E2"/>
    <w:rsid w:val="00111355"/>
    <w:rsid w:val="00111581"/>
    <w:rsid w:val="001116B5"/>
    <w:rsid w:val="00111832"/>
    <w:rsid w:val="00111905"/>
    <w:rsid w:val="00111A60"/>
    <w:rsid w:val="00111A87"/>
    <w:rsid w:val="00111E3E"/>
    <w:rsid w:val="00111F7E"/>
    <w:rsid w:val="001120D2"/>
    <w:rsid w:val="00112147"/>
    <w:rsid w:val="001121F6"/>
    <w:rsid w:val="00112259"/>
    <w:rsid w:val="0011228E"/>
    <w:rsid w:val="00112318"/>
    <w:rsid w:val="0011249D"/>
    <w:rsid w:val="001124F0"/>
    <w:rsid w:val="0011266C"/>
    <w:rsid w:val="00112773"/>
    <w:rsid w:val="00112879"/>
    <w:rsid w:val="001129DF"/>
    <w:rsid w:val="00112A09"/>
    <w:rsid w:val="00112ADA"/>
    <w:rsid w:val="00112B57"/>
    <w:rsid w:val="00112C9A"/>
    <w:rsid w:val="00112DCB"/>
    <w:rsid w:val="00112E1A"/>
    <w:rsid w:val="001132C5"/>
    <w:rsid w:val="001132CA"/>
    <w:rsid w:val="00113300"/>
    <w:rsid w:val="001134EA"/>
    <w:rsid w:val="001134F5"/>
    <w:rsid w:val="001139B5"/>
    <w:rsid w:val="00113B27"/>
    <w:rsid w:val="00113C08"/>
    <w:rsid w:val="00113DA4"/>
    <w:rsid w:val="00113DB9"/>
    <w:rsid w:val="00113DC4"/>
    <w:rsid w:val="00113FB3"/>
    <w:rsid w:val="00113FBE"/>
    <w:rsid w:val="00114077"/>
    <w:rsid w:val="0011411C"/>
    <w:rsid w:val="001141A3"/>
    <w:rsid w:val="001141B3"/>
    <w:rsid w:val="00114265"/>
    <w:rsid w:val="0011428A"/>
    <w:rsid w:val="00114458"/>
    <w:rsid w:val="00114471"/>
    <w:rsid w:val="0011448B"/>
    <w:rsid w:val="001144A5"/>
    <w:rsid w:val="001145D0"/>
    <w:rsid w:val="00114894"/>
    <w:rsid w:val="00114BEF"/>
    <w:rsid w:val="00114C13"/>
    <w:rsid w:val="00114C4C"/>
    <w:rsid w:val="00114D8F"/>
    <w:rsid w:val="00114DB4"/>
    <w:rsid w:val="00114DCF"/>
    <w:rsid w:val="001157F4"/>
    <w:rsid w:val="00115820"/>
    <w:rsid w:val="0011587F"/>
    <w:rsid w:val="00115924"/>
    <w:rsid w:val="00115974"/>
    <w:rsid w:val="00115B8F"/>
    <w:rsid w:val="00115BDA"/>
    <w:rsid w:val="00115D4E"/>
    <w:rsid w:val="00115D75"/>
    <w:rsid w:val="00115DFF"/>
    <w:rsid w:val="00115E3D"/>
    <w:rsid w:val="00115F77"/>
    <w:rsid w:val="00116039"/>
    <w:rsid w:val="001160F3"/>
    <w:rsid w:val="0011614C"/>
    <w:rsid w:val="001161B7"/>
    <w:rsid w:val="0011631F"/>
    <w:rsid w:val="00116396"/>
    <w:rsid w:val="001163E8"/>
    <w:rsid w:val="00116594"/>
    <w:rsid w:val="001165BF"/>
    <w:rsid w:val="0011662C"/>
    <w:rsid w:val="00116773"/>
    <w:rsid w:val="00116834"/>
    <w:rsid w:val="00116878"/>
    <w:rsid w:val="00116A27"/>
    <w:rsid w:val="00116ACD"/>
    <w:rsid w:val="00116B17"/>
    <w:rsid w:val="00116B82"/>
    <w:rsid w:val="00116BFD"/>
    <w:rsid w:val="00116D2E"/>
    <w:rsid w:val="00116DB0"/>
    <w:rsid w:val="00116EBE"/>
    <w:rsid w:val="00117263"/>
    <w:rsid w:val="001173D5"/>
    <w:rsid w:val="00117593"/>
    <w:rsid w:val="001178DC"/>
    <w:rsid w:val="00117911"/>
    <w:rsid w:val="00117973"/>
    <w:rsid w:val="00117AB3"/>
    <w:rsid w:val="00117C54"/>
    <w:rsid w:val="00117CC2"/>
    <w:rsid w:val="00117E37"/>
    <w:rsid w:val="001200C0"/>
    <w:rsid w:val="001200C4"/>
    <w:rsid w:val="001203CC"/>
    <w:rsid w:val="0012064F"/>
    <w:rsid w:val="00120704"/>
    <w:rsid w:val="00120B76"/>
    <w:rsid w:val="00120BAF"/>
    <w:rsid w:val="001212A3"/>
    <w:rsid w:val="001212C6"/>
    <w:rsid w:val="00121674"/>
    <w:rsid w:val="0012168A"/>
    <w:rsid w:val="0012169C"/>
    <w:rsid w:val="001216CE"/>
    <w:rsid w:val="0012189E"/>
    <w:rsid w:val="001218DE"/>
    <w:rsid w:val="00121966"/>
    <w:rsid w:val="00121C13"/>
    <w:rsid w:val="00121C21"/>
    <w:rsid w:val="00121E84"/>
    <w:rsid w:val="00121EAA"/>
    <w:rsid w:val="00121FE6"/>
    <w:rsid w:val="001220A1"/>
    <w:rsid w:val="001220F7"/>
    <w:rsid w:val="001221D6"/>
    <w:rsid w:val="001222D3"/>
    <w:rsid w:val="001224C3"/>
    <w:rsid w:val="00122579"/>
    <w:rsid w:val="001225A7"/>
    <w:rsid w:val="0012280B"/>
    <w:rsid w:val="00122A34"/>
    <w:rsid w:val="00122B05"/>
    <w:rsid w:val="00122B27"/>
    <w:rsid w:val="00122B39"/>
    <w:rsid w:val="00122BFC"/>
    <w:rsid w:val="00122DB3"/>
    <w:rsid w:val="00122F84"/>
    <w:rsid w:val="00123170"/>
    <w:rsid w:val="001233FE"/>
    <w:rsid w:val="001234C5"/>
    <w:rsid w:val="001236C0"/>
    <w:rsid w:val="0012378B"/>
    <w:rsid w:val="00123AF7"/>
    <w:rsid w:val="00123B28"/>
    <w:rsid w:val="00123BCB"/>
    <w:rsid w:val="00123D9A"/>
    <w:rsid w:val="00123F79"/>
    <w:rsid w:val="001241EE"/>
    <w:rsid w:val="00124432"/>
    <w:rsid w:val="0012449F"/>
    <w:rsid w:val="00124502"/>
    <w:rsid w:val="001245DF"/>
    <w:rsid w:val="001247EC"/>
    <w:rsid w:val="0012498E"/>
    <w:rsid w:val="00124D97"/>
    <w:rsid w:val="00124E2A"/>
    <w:rsid w:val="00125109"/>
    <w:rsid w:val="00125148"/>
    <w:rsid w:val="00125434"/>
    <w:rsid w:val="00125668"/>
    <w:rsid w:val="00125A07"/>
    <w:rsid w:val="00125A28"/>
    <w:rsid w:val="00125A57"/>
    <w:rsid w:val="00125A5D"/>
    <w:rsid w:val="00125CD6"/>
    <w:rsid w:val="00125DEF"/>
    <w:rsid w:val="00125DF3"/>
    <w:rsid w:val="001260AC"/>
    <w:rsid w:val="00126573"/>
    <w:rsid w:val="00126668"/>
    <w:rsid w:val="001266BB"/>
    <w:rsid w:val="00126752"/>
    <w:rsid w:val="0012679D"/>
    <w:rsid w:val="001269AF"/>
    <w:rsid w:val="001269CF"/>
    <w:rsid w:val="00126AFB"/>
    <w:rsid w:val="001273FF"/>
    <w:rsid w:val="00127573"/>
    <w:rsid w:val="0012767C"/>
    <w:rsid w:val="001276E9"/>
    <w:rsid w:val="00127768"/>
    <w:rsid w:val="0012789B"/>
    <w:rsid w:val="00127A60"/>
    <w:rsid w:val="00127EFE"/>
    <w:rsid w:val="00127FA0"/>
    <w:rsid w:val="00130264"/>
    <w:rsid w:val="0013040D"/>
    <w:rsid w:val="00130410"/>
    <w:rsid w:val="001304D3"/>
    <w:rsid w:val="001306CB"/>
    <w:rsid w:val="00130A08"/>
    <w:rsid w:val="00130B55"/>
    <w:rsid w:val="00130BAC"/>
    <w:rsid w:val="00130CE5"/>
    <w:rsid w:val="00130E8C"/>
    <w:rsid w:val="001311E7"/>
    <w:rsid w:val="0013130B"/>
    <w:rsid w:val="0013133E"/>
    <w:rsid w:val="001315B5"/>
    <w:rsid w:val="001315B7"/>
    <w:rsid w:val="0013161C"/>
    <w:rsid w:val="00131A1A"/>
    <w:rsid w:val="00131B78"/>
    <w:rsid w:val="00131C91"/>
    <w:rsid w:val="00131D6E"/>
    <w:rsid w:val="00131EC2"/>
    <w:rsid w:val="00131FCF"/>
    <w:rsid w:val="001323D7"/>
    <w:rsid w:val="0013247E"/>
    <w:rsid w:val="00132488"/>
    <w:rsid w:val="001324A6"/>
    <w:rsid w:val="001325BD"/>
    <w:rsid w:val="00132C97"/>
    <w:rsid w:val="00132D47"/>
    <w:rsid w:val="00132DE1"/>
    <w:rsid w:val="00132E40"/>
    <w:rsid w:val="00133121"/>
    <w:rsid w:val="001332A4"/>
    <w:rsid w:val="00133343"/>
    <w:rsid w:val="0013338F"/>
    <w:rsid w:val="00133413"/>
    <w:rsid w:val="0013348B"/>
    <w:rsid w:val="0013370F"/>
    <w:rsid w:val="0013375C"/>
    <w:rsid w:val="0013375E"/>
    <w:rsid w:val="00133AA7"/>
    <w:rsid w:val="00133AC2"/>
    <w:rsid w:val="00133AD6"/>
    <w:rsid w:val="00133E24"/>
    <w:rsid w:val="00133F31"/>
    <w:rsid w:val="001342B5"/>
    <w:rsid w:val="001343A9"/>
    <w:rsid w:val="0013445D"/>
    <w:rsid w:val="00134680"/>
    <w:rsid w:val="0013497B"/>
    <w:rsid w:val="00134AA5"/>
    <w:rsid w:val="00134AF3"/>
    <w:rsid w:val="00134C44"/>
    <w:rsid w:val="00134CC8"/>
    <w:rsid w:val="00134FDB"/>
    <w:rsid w:val="0013501E"/>
    <w:rsid w:val="00135513"/>
    <w:rsid w:val="00135657"/>
    <w:rsid w:val="001357B0"/>
    <w:rsid w:val="00135911"/>
    <w:rsid w:val="00135BE1"/>
    <w:rsid w:val="00135CA2"/>
    <w:rsid w:val="00135E0B"/>
    <w:rsid w:val="00135E49"/>
    <w:rsid w:val="00136259"/>
    <w:rsid w:val="00136981"/>
    <w:rsid w:val="00136B5A"/>
    <w:rsid w:val="00136C5A"/>
    <w:rsid w:val="00136E2B"/>
    <w:rsid w:val="00137133"/>
    <w:rsid w:val="00137213"/>
    <w:rsid w:val="001373A5"/>
    <w:rsid w:val="00137405"/>
    <w:rsid w:val="001375F0"/>
    <w:rsid w:val="001376B1"/>
    <w:rsid w:val="001376F7"/>
    <w:rsid w:val="001377E5"/>
    <w:rsid w:val="001377EA"/>
    <w:rsid w:val="00137844"/>
    <w:rsid w:val="00137BC0"/>
    <w:rsid w:val="00137BDB"/>
    <w:rsid w:val="0014017B"/>
    <w:rsid w:val="00140228"/>
    <w:rsid w:val="00140231"/>
    <w:rsid w:val="001403FA"/>
    <w:rsid w:val="001404CE"/>
    <w:rsid w:val="001404FD"/>
    <w:rsid w:val="00140646"/>
    <w:rsid w:val="001406A9"/>
    <w:rsid w:val="001406E8"/>
    <w:rsid w:val="00140874"/>
    <w:rsid w:val="0014091A"/>
    <w:rsid w:val="00140A58"/>
    <w:rsid w:val="00140AC0"/>
    <w:rsid w:val="00140B5D"/>
    <w:rsid w:val="00140BCC"/>
    <w:rsid w:val="00140C57"/>
    <w:rsid w:val="00140E6A"/>
    <w:rsid w:val="0014101C"/>
    <w:rsid w:val="00141095"/>
    <w:rsid w:val="00141325"/>
    <w:rsid w:val="00141424"/>
    <w:rsid w:val="00141436"/>
    <w:rsid w:val="0014148F"/>
    <w:rsid w:val="00141750"/>
    <w:rsid w:val="00141B2A"/>
    <w:rsid w:val="00141B81"/>
    <w:rsid w:val="00141BEC"/>
    <w:rsid w:val="00141C3C"/>
    <w:rsid w:val="00141CF4"/>
    <w:rsid w:val="00141E51"/>
    <w:rsid w:val="00141F38"/>
    <w:rsid w:val="00142005"/>
    <w:rsid w:val="00142228"/>
    <w:rsid w:val="00142362"/>
    <w:rsid w:val="00142469"/>
    <w:rsid w:val="001424E5"/>
    <w:rsid w:val="00142A16"/>
    <w:rsid w:val="00142B2B"/>
    <w:rsid w:val="0014305F"/>
    <w:rsid w:val="0014318A"/>
    <w:rsid w:val="001435A4"/>
    <w:rsid w:val="00143AE0"/>
    <w:rsid w:val="00143BD9"/>
    <w:rsid w:val="00143C9E"/>
    <w:rsid w:val="00143CBC"/>
    <w:rsid w:val="00143F92"/>
    <w:rsid w:val="00143FBA"/>
    <w:rsid w:val="001440DC"/>
    <w:rsid w:val="00144131"/>
    <w:rsid w:val="00144243"/>
    <w:rsid w:val="00144327"/>
    <w:rsid w:val="0014438C"/>
    <w:rsid w:val="001444EE"/>
    <w:rsid w:val="0014450E"/>
    <w:rsid w:val="001446E2"/>
    <w:rsid w:val="001448E8"/>
    <w:rsid w:val="00144989"/>
    <w:rsid w:val="00144AFE"/>
    <w:rsid w:val="00144B44"/>
    <w:rsid w:val="00144CB0"/>
    <w:rsid w:val="00144D4A"/>
    <w:rsid w:val="00144F7D"/>
    <w:rsid w:val="00144FD1"/>
    <w:rsid w:val="00144FFD"/>
    <w:rsid w:val="0014500B"/>
    <w:rsid w:val="001450B0"/>
    <w:rsid w:val="001451B2"/>
    <w:rsid w:val="001452F3"/>
    <w:rsid w:val="0014537E"/>
    <w:rsid w:val="001455E4"/>
    <w:rsid w:val="00145684"/>
    <w:rsid w:val="001456CF"/>
    <w:rsid w:val="001458EA"/>
    <w:rsid w:val="001459A5"/>
    <w:rsid w:val="00145C68"/>
    <w:rsid w:val="00145F78"/>
    <w:rsid w:val="001461F9"/>
    <w:rsid w:val="001462AF"/>
    <w:rsid w:val="00146867"/>
    <w:rsid w:val="00146C68"/>
    <w:rsid w:val="00146C86"/>
    <w:rsid w:val="00146DAB"/>
    <w:rsid w:val="00146FED"/>
    <w:rsid w:val="001472E2"/>
    <w:rsid w:val="00147459"/>
    <w:rsid w:val="00147777"/>
    <w:rsid w:val="00147968"/>
    <w:rsid w:val="00147A05"/>
    <w:rsid w:val="00147ACA"/>
    <w:rsid w:val="00147AEE"/>
    <w:rsid w:val="00147D0B"/>
    <w:rsid w:val="00147D75"/>
    <w:rsid w:val="00147D9F"/>
    <w:rsid w:val="00147E56"/>
    <w:rsid w:val="00147F93"/>
    <w:rsid w:val="001501DE"/>
    <w:rsid w:val="0015027D"/>
    <w:rsid w:val="001502B5"/>
    <w:rsid w:val="001503DF"/>
    <w:rsid w:val="00150547"/>
    <w:rsid w:val="001505A5"/>
    <w:rsid w:val="0015076D"/>
    <w:rsid w:val="00150821"/>
    <w:rsid w:val="001508A8"/>
    <w:rsid w:val="001508B1"/>
    <w:rsid w:val="00150A57"/>
    <w:rsid w:val="00150AFC"/>
    <w:rsid w:val="00150C33"/>
    <w:rsid w:val="00150DB3"/>
    <w:rsid w:val="00150DD5"/>
    <w:rsid w:val="00151135"/>
    <w:rsid w:val="0015142D"/>
    <w:rsid w:val="0015151A"/>
    <w:rsid w:val="001515C8"/>
    <w:rsid w:val="001515E1"/>
    <w:rsid w:val="001517A7"/>
    <w:rsid w:val="00151828"/>
    <w:rsid w:val="00151A26"/>
    <w:rsid w:val="00151AFB"/>
    <w:rsid w:val="00151EDB"/>
    <w:rsid w:val="00152233"/>
    <w:rsid w:val="0015242C"/>
    <w:rsid w:val="0015256D"/>
    <w:rsid w:val="00152969"/>
    <w:rsid w:val="00152B00"/>
    <w:rsid w:val="00153044"/>
    <w:rsid w:val="001532FA"/>
    <w:rsid w:val="00153300"/>
    <w:rsid w:val="0015332F"/>
    <w:rsid w:val="00153433"/>
    <w:rsid w:val="00153444"/>
    <w:rsid w:val="00153644"/>
    <w:rsid w:val="001537D5"/>
    <w:rsid w:val="001537FF"/>
    <w:rsid w:val="0015383A"/>
    <w:rsid w:val="0015398F"/>
    <w:rsid w:val="00153C8F"/>
    <w:rsid w:val="00153DD7"/>
    <w:rsid w:val="00153E20"/>
    <w:rsid w:val="00153E52"/>
    <w:rsid w:val="00153EC9"/>
    <w:rsid w:val="00154490"/>
    <w:rsid w:val="0015449E"/>
    <w:rsid w:val="00154764"/>
    <w:rsid w:val="0015487E"/>
    <w:rsid w:val="00154B01"/>
    <w:rsid w:val="00154E15"/>
    <w:rsid w:val="00154F2A"/>
    <w:rsid w:val="00154FCF"/>
    <w:rsid w:val="0015520C"/>
    <w:rsid w:val="001552C2"/>
    <w:rsid w:val="00155333"/>
    <w:rsid w:val="00155356"/>
    <w:rsid w:val="00155568"/>
    <w:rsid w:val="00155578"/>
    <w:rsid w:val="00155645"/>
    <w:rsid w:val="00155998"/>
    <w:rsid w:val="001559B3"/>
    <w:rsid w:val="00155C48"/>
    <w:rsid w:val="00155D3A"/>
    <w:rsid w:val="00155F02"/>
    <w:rsid w:val="00156081"/>
    <w:rsid w:val="001560BE"/>
    <w:rsid w:val="001562A0"/>
    <w:rsid w:val="00156397"/>
    <w:rsid w:val="001563C1"/>
    <w:rsid w:val="001564F3"/>
    <w:rsid w:val="001566ED"/>
    <w:rsid w:val="001568E8"/>
    <w:rsid w:val="001569FD"/>
    <w:rsid w:val="00156C93"/>
    <w:rsid w:val="00156CCF"/>
    <w:rsid w:val="00156CFD"/>
    <w:rsid w:val="00156D40"/>
    <w:rsid w:val="00156DBC"/>
    <w:rsid w:val="00156EED"/>
    <w:rsid w:val="00157072"/>
    <w:rsid w:val="001572B3"/>
    <w:rsid w:val="0015732D"/>
    <w:rsid w:val="0015752F"/>
    <w:rsid w:val="00157546"/>
    <w:rsid w:val="001576CA"/>
    <w:rsid w:val="0015770C"/>
    <w:rsid w:val="0015776A"/>
    <w:rsid w:val="0015778F"/>
    <w:rsid w:val="001578A4"/>
    <w:rsid w:val="00157911"/>
    <w:rsid w:val="00157919"/>
    <w:rsid w:val="001579C5"/>
    <w:rsid w:val="00157B30"/>
    <w:rsid w:val="00157B6E"/>
    <w:rsid w:val="00157C75"/>
    <w:rsid w:val="00157C9F"/>
    <w:rsid w:val="00157CDB"/>
    <w:rsid w:val="00157D3E"/>
    <w:rsid w:val="0016020B"/>
    <w:rsid w:val="00160313"/>
    <w:rsid w:val="0016033E"/>
    <w:rsid w:val="001605BD"/>
    <w:rsid w:val="00160667"/>
    <w:rsid w:val="001606F7"/>
    <w:rsid w:val="00160714"/>
    <w:rsid w:val="001608A7"/>
    <w:rsid w:val="00160C9D"/>
    <w:rsid w:val="00160D5F"/>
    <w:rsid w:val="00160DCD"/>
    <w:rsid w:val="00160F74"/>
    <w:rsid w:val="001610D9"/>
    <w:rsid w:val="00161177"/>
    <w:rsid w:val="00161320"/>
    <w:rsid w:val="00161454"/>
    <w:rsid w:val="001615D1"/>
    <w:rsid w:val="001616B4"/>
    <w:rsid w:val="001617E8"/>
    <w:rsid w:val="00161A8D"/>
    <w:rsid w:val="00161AA8"/>
    <w:rsid w:val="00161AC6"/>
    <w:rsid w:val="00161ADD"/>
    <w:rsid w:val="00161C95"/>
    <w:rsid w:val="00161D76"/>
    <w:rsid w:val="00161E11"/>
    <w:rsid w:val="00161F99"/>
    <w:rsid w:val="00162295"/>
    <w:rsid w:val="00162418"/>
    <w:rsid w:val="001626C2"/>
    <w:rsid w:val="0016274B"/>
    <w:rsid w:val="00162798"/>
    <w:rsid w:val="001627A5"/>
    <w:rsid w:val="001627C2"/>
    <w:rsid w:val="00162A14"/>
    <w:rsid w:val="00162D1B"/>
    <w:rsid w:val="00162E0E"/>
    <w:rsid w:val="00162EF6"/>
    <w:rsid w:val="001630F6"/>
    <w:rsid w:val="0016342B"/>
    <w:rsid w:val="001634FA"/>
    <w:rsid w:val="001636BA"/>
    <w:rsid w:val="0016389A"/>
    <w:rsid w:val="001638C7"/>
    <w:rsid w:val="001638CB"/>
    <w:rsid w:val="00163B4C"/>
    <w:rsid w:val="00163BE0"/>
    <w:rsid w:val="00163C2F"/>
    <w:rsid w:val="00163FB3"/>
    <w:rsid w:val="00164100"/>
    <w:rsid w:val="00164255"/>
    <w:rsid w:val="0016427C"/>
    <w:rsid w:val="0016437B"/>
    <w:rsid w:val="001643BC"/>
    <w:rsid w:val="001644A9"/>
    <w:rsid w:val="00164A41"/>
    <w:rsid w:val="00164A46"/>
    <w:rsid w:val="00164AE8"/>
    <w:rsid w:val="00164B69"/>
    <w:rsid w:val="00164B77"/>
    <w:rsid w:val="00164D44"/>
    <w:rsid w:val="00164DE0"/>
    <w:rsid w:val="001652E0"/>
    <w:rsid w:val="00165330"/>
    <w:rsid w:val="00165353"/>
    <w:rsid w:val="00165395"/>
    <w:rsid w:val="00165B28"/>
    <w:rsid w:val="00165B7A"/>
    <w:rsid w:val="00165CE7"/>
    <w:rsid w:val="00165D4E"/>
    <w:rsid w:val="00166022"/>
    <w:rsid w:val="0016624F"/>
    <w:rsid w:val="00166282"/>
    <w:rsid w:val="00166477"/>
    <w:rsid w:val="00166593"/>
    <w:rsid w:val="0016681A"/>
    <w:rsid w:val="00166948"/>
    <w:rsid w:val="00166956"/>
    <w:rsid w:val="001669BC"/>
    <w:rsid w:val="00166AD5"/>
    <w:rsid w:val="00166B74"/>
    <w:rsid w:val="00166FE1"/>
    <w:rsid w:val="001671DE"/>
    <w:rsid w:val="0016721B"/>
    <w:rsid w:val="0016724F"/>
    <w:rsid w:val="00167293"/>
    <w:rsid w:val="00167449"/>
    <w:rsid w:val="0016751F"/>
    <w:rsid w:val="00167B0B"/>
    <w:rsid w:val="00167C96"/>
    <w:rsid w:val="00167CD8"/>
    <w:rsid w:val="00167D11"/>
    <w:rsid w:val="00167D7E"/>
    <w:rsid w:val="001700A4"/>
    <w:rsid w:val="001700E8"/>
    <w:rsid w:val="0017014A"/>
    <w:rsid w:val="001701CB"/>
    <w:rsid w:val="001702A8"/>
    <w:rsid w:val="001702A9"/>
    <w:rsid w:val="0017042F"/>
    <w:rsid w:val="001704E0"/>
    <w:rsid w:val="001705B6"/>
    <w:rsid w:val="001705C5"/>
    <w:rsid w:val="001705C6"/>
    <w:rsid w:val="001706F3"/>
    <w:rsid w:val="0017076B"/>
    <w:rsid w:val="00170827"/>
    <w:rsid w:val="00170895"/>
    <w:rsid w:val="00170D27"/>
    <w:rsid w:val="00170E0A"/>
    <w:rsid w:val="00170E3E"/>
    <w:rsid w:val="00170EFD"/>
    <w:rsid w:val="00171092"/>
    <w:rsid w:val="001710F8"/>
    <w:rsid w:val="0017112B"/>
    <w:rsid w:val="00171246"/>
    <w:rsid w:val="001712E4"/>
    <w:rsid w:val="001713A5"/>
    <w:rsid w:val="00171619"/>
    <w:rsid w:val="0017180D"/>
    <w:rsid w:val="00171829"/>
    <w:rsid w:val="0017190C"/>
    <w:rsid w:val="00171A0B"/>
    <w:rsid w:val="00171A35"/>
    <w:rsid w:val="00171B30"/>
    <w:rsid w:val="00171D4D"/>
    <w:rsid w:val="00171E68"/>
    <w:rsid w:val="00171E6E"/>
    <w:rsid w:val="00171F3A"/>
    <w:rsid w:val="001721D7"/>
    <w:rsid w:val="001723C6"/>
    <w:rsid w:val="001725AD"/>
    <w:rsid w:val="0017271A"/>
    <w:rsid w:val="00172746"/>
    <w:rsid w:val="00172827"/>
    <w:rsid w:val="00172CB6"/>
    <w:rsid w:val="00172D5A"/>
    <w:rsid w:val="00172EE4"/>
    <w:rsid w:val="00172FAF"/>
    <w:rsid w:val="001730D5"/>
    <w:rsid w:val="00173207"/>
    <w:rsid w:val="00173330"/>
    <w:rsid w:val="00173360"/>
    <w:rsid w:val="00173462"/>
    <w:rsid w:val="00173478"/>
    <w:rsid w:val="001734B6"/>
    <w:rsid w:val="001734F5"/>
    <w:rsid w:val="0017352A"/>
    <w:rsid w:val="001735CD"/>
    <w:rsid w:val="00173652"/>
    <w:rsid w:val="001737A3"/>
    <w:rsid w:val="00173882"/>
    <w:rsid w:val="001738CD"/>
    <w:rsid w:val="00173A3A"/>
    <w:rsid w:val="00173A73"/>
    <w:rsid w:val="00173AB9"/>
    <w:rsid w:val="00173B85"/>
    <w:rsid w:val="00173C23"/>
    <w:rsid w:val="00173CE2"/>
    <w:rsid w:val="00173DF4"/>
    <w:rsid w:val="00173F24"/>
    <w:rsid w:val="00173F2B"/>
    <w:rsid w:val="00173F4A"/>
    <w:rsid w:val="0017426C"/>
    <w:rsid w:val="001744E4"/>
    <w:rsid w:val="00174583"/>
    <w:rsid w:val="001745BD"/>
    <w:rsid w:val="00174752"/>
    <w:rsid w:val="0017491F"/>
    <w:rsid w:val="00174956"/>
    <w:rsid w:val="00174BE1"/>
    <w:rsid w:val="00174BF9"/>
    <w:rsid w:val="00174EC9"/>
    <w:rsid w:val="00175033"/>
    <w:rsid w:val="001751BA"/>
    <w:rsid w:val="00175359"/>
    <w:rsid w:val="0017539D"/>
    <w:rsid w:val="001755C6"/>
    <w:rsid w:val="0017564B"/>
    <w:rsid w:val="00175675"/>
    <w:rsid w:val="0017568E"/>
    <w:rsid w:val="0017587F"/>
    <w:rsid w:val="0017595B"/>
    <w:rsid w:val="00175A3C"/>
    <w:rsid w:val="00175A7D"/>
    <w:rsid w:val="00175AF9"/>
    <w:rsid w:val="00175D05"/>
    <w:rsid w:val="00175F11"/>
    <w:rsid w:val="00175F3F"/>
    <w:rsid w:val="00175F71"/>
    <w:rsid w:val="001760A4"/>
    <w:rsid w:val="001761DF"/>
    <w:rsid w:val="001761F1"/>
    <w:rsid w:val="00176203"/>
    <w:rsid w:val="0017627B"/>
    <w:rsid w:val="0017668F"/>
    <w:rsid w:val="0017677D"/>
    <w:rsid w:val="0017682B"/>
    <w:rsid w:val="00176BC7"/>
    <w:rsid w:val="00176BDD"/>
    <w:rsid w:val="00176C09"/>
    <w:rsid w:val="00176EEA"/>
    <w:rsid w:val="00177118"/>
    <w:rsid w:val="0017729C"/>
    <w:rsid w:val="00177399"/>
    <w:rsid w:val="00177499"/>
    <w:rsid w:val="001775B2"/>
    <w:rsid w:val="0017764D"/>
    <w:rsid w:val="001778B4"/>
    <w:rsid w:val="00177A86"/>
    <w:rsid w:val="00177ACF"/>
    <w:rsid w:val="00177C88"/>
    <w:rsid w:val="00180148"/>
    <w:rsid w:val="00180203"/>
    <w:rsid w:val="0018024C"/>
    <w:rsid w:val="001803D4"/>
    <w:rsid w:val="0018050B"/>
    <w:rsid w:val="00180520"/>
    <w:rsid w:val="0018085B"/>
    <w:rsid w:val="001808FF"/>
    <w:rsid w:val="00180B48"/>
    <w:rsid w:val="00180BB0"/>
    <w:rsid w:val="00180BDB"/>
    <w:rsid w:val="00180C95"/>
    <w:rsid w:val="00180D0D"/>
    <w:rsid w:val="00180F51"/>
    <w:rsid w:val="00180F91"/>
    <w:rsid w:val="00180FA2"/>
    <w:rsid w:val="001810C5"/>
    <w:rsid w:val="001812CC"/>
    <w:rsid w:val="00181316"/>
    <w:rsid w:val="0018145F"/>
    <w:rsid w:val="0018172B"/>
    <w:rsid w:val="0018174C"/>
    <w:rsid w:val="001817AD"/>
    <w:rsid w:val="00181C1E"/>
    <w:rsid w:val="001820EA"/>
    <w:rsid w:val="00182178"/>
    <w:rsid w:val="001823C7"/>
    <w:rsid w:val="0018245A"/>
    <w:rsid w:val="0018261A"/>
    <w:rsid w:val="00182649"/>
    <w:rsid w:val="00182851"/>
    <w:rsid w:val="0018289B"/>
    <w:rsid w:val="001828BB"/>
    <w:rsid w:val="001829DC"/>
    <w:rsid w:val="00182A2A"/>
    <w:rsid w:val="00182C25"/>
    <w:rsid w:val="00182F38"/>
    <w:rsid w:val="00183176"/>
    <w:rsid w:val="001831F1"/>
    <w:rsid w:val="001832BE"/>
    <w:rsid w:val="00183324"/>
    <w:rsid w:val="001833EF"/>
    <w:rsid w:val="0018358C"/>
    <w:rsid w:val="001835AA"/>
    <w:rsid w:val="00183661"/>
    <w:rsid w:val="001838D9"/>
    <w:rsid w:val="00183A06"/>
    <w:rsid w:val="00183A40"/>
    <w:rsid w:val="00183B24"/>
    <w:rsid w:val="0018407A"/>
    <w:rsid w:val="001841CB"/>
    <w:rsid w:val="00184302"/>
    <w:rsid w:val="00184631"/>
    <w:rsid w:val="0018486A"/>
    <w:rsid w:val="00184924"/>
    <w:rsid w:val="00184A04"/>
    <w:rsid w:val="00184B48"/>
    <w:rsid w:val="00184BF8"/>
    <w:rsid w:val="001851E8"/>
    <w:rsid w:val="001852C0"/>
    <w:rsid w:val="001856A5"/>
    <w:rsid w:val="00185B11"/>
    <w:rsid w:val="00185FB2"/>
    <w:rsid w:val="001860D3"/>
    <w:rsid w:val="00186468"/>
    <w:rsid w:val="00186475"/>
    <w:rsid w:val="00186585"/>
    <w:rsid w:val="001865F5"/>
    <w:rsid w:val="00186751"/>
    <w:rsid w:val="001867DA"/>
    <w:rsid w:val="001869C6"/>
    <w:rsid w:val="00186A85"/>
    <w:rsid w:val="00186DDE"/>
    <w:rsid w:val="001872E9"/>
    <w:rsid w:val="00187396"/>
    <w:rsid w:val="001874D5"/>
    <w:rsid w:val="0018755E"/>
    <w:rsid w:val="00187593"/>
    <w:rsid w:val="00187748"/>
    <w:rsid w:val="0018783E"/>
    <w:rsid w:val="00187897"/>
    <w:rsid w:val="001878C2"/>
    <w:rsid w:val="0018795E"/>
    <w:rsid w:val="001879FC"/>
    <w:rsid w:val="00187EC7"/>
    <w:rsid w:val="00187F3C"/>
    <w:rsid w:val="001900AA"/>
    <w:rsid w:val="001900B4"/>
    <w:rsid w:val="001900B6"/>
    <w:rsid w:val="00190139"/>
    <w:rsid w:val="001902C7"/>
    <w:rsid w:val="001903DC"/>
    <w:rsid w:val="001904BD"/>
    <w:rsid w:val="0019053D"/>
    <w:rsid w:val="0019057F"/>
    <w:rsid w:val="001905DE"/>
    <w:rsid w:val="00190773"/>
    <w:rsid w:val="00190785"/>
    <w:rsid w:val="00190C69"/>
    <w:rsid w:val="00190F6D"/>
    <w:rsid w:val="00191052"/>
    <w:rsid w:val="0019105A"/>
    <w:rsid w:val="001910E2"/>
    <w:rsid w:val="001914E2"/>
    <w:rsid w:val="001915E0"/>
    <w:rsid w:val="00191603"/>
    <w:rsid w:val="00191657"/>
    <w:rsid w:val="001917D8"/>
    <w:rsid w:val="001918E2"/>
    <w:rsid w:val="00191AEE"/>
    <w:rsid w:val="00191C26"/>
    <w:rsid w:val="00191CC3"/>
    <w:rsid w:val="00191D3A"/>
    <w:rsid w:val="00191D54"/>
    <w:rsid w:val="00191D8C"/>
    <w:rsid w:val="00191DEB"/>
    <w:rsid w:val="00191EFB"/>
    <w:rsid w:val="00191F02"/>
    <w:rsid w:val="00191F2E"/>
    <w:rsid w:val="00191F3D"/>
    <w:rsid w:val="0019211B"/>
    <w:rsid w:val="0019226C"/>
    <w:rsid w:val="0019239C"/>
    <w:rsid w:val="001923EB"/>
    <w:rsid w:val="00192558"/>
    <w:rsid w:val="0019261D"/>
    <w:rsid w:val="00192653"/>
    <w:rsid w:val="00192771"/>
    <w:rsid w:val="00192871"/>
    <w:rsid w:val="001928D6"/>
    <w:rsid w:val="00192CCE"/>
    <w:rsid w:val="00192DDB"/>
    <w:rsid w:val="00192E89"/>
    <w:rsid w:val="00192EB3"/>
    <w:rsid w:val="0019304F"/>
    <w:rsid w:val="0019313E"/>
    <w:rsid w:val="00193174"/>
    <w:rsid w:val="00193355"/>
    <w:rsid w:val="00193427"/>
    <w:rsid w:val="001935C7"/>
    <w:rsid w:val="001937D8"/>
    <w:rsid w:val="00193A42"/>
    <w:rsid w:val="00193BAC"/>
    <w:rsid w:val="00193BF0"/>
    <w:rsid w:val="00193DDC"/>
    <w:rsid w:val="00193EE1"/>
    <w:rsid w:val="001941D9"/>
    <w:rsid w:val="0019436D"/>
    <w:rsid w:val="00194626"/>
    <w:rsid w:val="001947DD"/>
    <w:rsid w:val="001947E5"/>
    <w:rsid w:val="00194AE1"/>
    <w:rsid w:val="00194E0E"/>
    <w:rsid w:val="00194E50"/>
    <w:rsid w:val="00194F38"/>
    <w:rsid w:val="0019508B"/>
    <w:rsid w:val="001950CA"/>
    <w:rsid w:val="001953B6"/>
    <w:rsid w:val="0019568E"/>
    <w:rsid w:val="00195792"/>
    <w:rsid w:val="0019595F"/>
    <w:rsid w:val="00195A8E"/>
    <w:rsid w:val="00195A9F"/>
    <w:rsid w:val="00195B0A"/>
    <w:rsid w:val="00195B8B"/>
    <w:rsid w:val="00195C46"/>
    <w:rsid w:val="00195E77"/>
    <w:rsid w:val="00195F90"/>
    <w:rsid w:val="00195FB4"/>
    <w:rsid w:val="00196068"/>
    <w:rsid w:val="00196258"/>
    <w:rsid w:val="00196507"/>
    <w:rsid w:val="00196589"/>
    <w:rsid w:val="00196678"/>
    <w:rsid w:val="0019670C"/>
    <w:rsid w:val="0019670E"/>
    <w:rsid w:val="001967B3"/>
    <w:rsid w:val="00196903"/>
    <w:rsid w:val="00196B20"/>
    <w:rsid w:val="00196B22"/>
    <w:rsid w:val="00196BBA"/>
    <w:rsid w:val="00196BDD"/>
    <w:rsid w:val="00196DFD"/>
    <w:rsid w:val="00196E96"/>
    <w:rsid w:val="00196F03"/>
    <w:rsid w:val="00196FA4"/>
    <w:rsid w:val="00197012"/>
    <w:rsid w:val="00197044"/>
    <w:rsid w:val="001971B9"/>
    <w:rsid w:val="001974FC"/>
    <w:rsid w:val="00197509"/>
    <w:rsid w:val="00197510"/>
    <w:rsid w:val="00197629"/>
    <w:rsid w:val="00197659"/>
    <w:rsid w:val="0019774D"/>
    <w:rsid w:val="00197CA3"/>
    <w:rsid w:val="00197ECD"/>
    <w:rsid w:val="00197F24"/>
    <w:rsid w:val="001A05FA"/>
    <w:rsid w:val="001A097C"/>
    <w:rsid w:val="001A0C80"/>
    <w:rsid w:val="001A0F03"/>
    <w:rsid w:val="001A118F"/>
    <w:rsid w:val="001A1319"/>
    <w:rsid w:val="001A13A4"/>
    <w:rsid w:val="001A1493"/>
    <w:rsid w:val="001A17A3"/>
    <w:rsid w:val="001A18F6"/>
    <w:rsid w:val="001A1953"/>
    <w:rsid w:val="001A19F7"/>
    <w:rsid w:val="001A1AA4"/>
    <w:rsid w:val="001A1D66"/>
    <w:rsid w:val="001A1DBE"/>
    <w:rsid w:val="001A219F"/>
    <w:rsid w:val="001A252F"/>
    <w:rsid w:val="001A2712"/>
    <w:rsid w:val="001A2BBE"/>
    <w:rsid w:val="001A2D4A"/>
    <w:rsid w:val="001A2D54"/>
    <w:rsid w:val="001A2E15"/>
    <w:rsid w:val="001A307F"/>
    <w:rsid w:val="001A3309"/>
    <w:rsid w:val="001A3439"/>
    <w:rsid w:val="001A36DD"/>
    <w:rsid w:val="001A37F7"/>
    <w:rsid w:val="001A383A"/>
    <w:rsid w:val="001A38CA"/>
    <w:rsid w:val="001A38FE"/>
    <w:rsid w:val="001A3993"/>
    <w:rsid w:val="001A3A8F"/>
    <w:rsid w:val="001A3B65"/>
    <w:rsid w:val="001A40C2"/>
    <w:rsid w:val="001A4102"/>
    <w:rsid w:val="001A4113"/>
    <w:rsid w:val="001A4205"/>
    <w:rsid w:val="001A433B"/>
    <w:rsid w:val="001A4392"/>
    <w:rsid w:val="001A4560"/>
    <w:rsid w:val="001A466F"/>
    <w:rsid w:val="001A4744"/>
    <w:rsid w:val="001A4982"/>
    <w:rsid w:val="001A49E6"/>
    <w:rsid w:val="001A4B41"/>
    <w:rsid w:val="001A4BBF"/>
    <w:rsid w:val="001A4C85"/>
    <w:rsid w:val="001A502A"/>
    <w:rsid w:val="001A5227"/>
    <w:rsid w:val="001A5678"/>
    <w:rsid w:val="001A56D8"/>
    <w:rsid w:val="001A5927"/>
    <w:rsid w:val="001A5935"/>
    <w:rsid w:val="001A5C3D"/>
    <w:rsid w:val="001A5E1E"/>
    <w:rsid w:val="001A5EE4"/>
    <w:rsid w:val="001A5F3C"/>
    <w:rsid w:val="001A5FB2"/>
    <w:rsid w:val="001A615E"/>
    <w:rsid w:val="001A6711"/>
    <w:rsid w:val="001A6730"/>
    <w:rsid w:val="001A67B3"/>
    <w:rsid w:val="001A6929"/>
    <w:rsid w:val="001A6A8A"/>
    <w:rsid w:val="001A6C10"/>
    <w:rsid w:val="001A6DCC"/>
    <w:rsid w:val="001A6EB0"/>
    <w:rsid w:val="001A6F19"/>
    <w:rsid w:val="001A7030"/>
    <w:rsid w:val="001A7331"/>
    <w:rsid w:val="001A7448"/>
    <w:rsid w:val="001A7482"/>
    <w:rsid w:val="001A7547"/>
    <w:rsid w:val="001A7603"/>
    <w:rsid w:val="001A7642"/>
    <w:rsid w:val="001A76B0"/>
    <w:rsid w:val="001A798B"/>
    <w:rsid w:val="001A7B23"/>
    <w:rsid w:val="001A7EFD"/>
    <w:rsid w:val="001A7FD7"/>
    <w:rsid w:val="001B0009"/>
    <w:rsid w:val="001B0050"/>
    <w:rsid w:val="001B0164"/>
    <w:rsid w:val="001B018D"/>
    <w:rsid w:val="001B023E"/>
    <w:rsid w:val="001B02EF"/>
    <w:rsid w:val="001B0341"/>
    <w:rsid w:val="001B040A"/>
    <w:rsid w:val="001B04FA"/>
    <w:rsid w:val="001B0971"/>
    <w:rsid w:val="001B0A8B"/>
    <w:rsid w:val="001B0AB6"/>
    <w:rsid w:val="001B0D44"/>
    <w:rsid w:val="001B0E10"/>
    <w:rsid w:val="001B0F57"/>
    <w:rsid w:val="001B126D"/>
    <w:rsid w:val="001B15B8"/>
    <w:rsid w:val="001B15DF"/>
    <w:rsid w:val="001B1BEF"/>
    <w:rsid w:val="001B1C50"/>
    <w:rsid w:val="001B1D51"/>
    <w:rsid w:val="001B2116"/>
    <w:rsid w:val="001B21FB"/>
    <w:rsid w:val="001B2218"/>
    <w:rsid w:val="001B229E"/>
    <w:rsid w:val="001B2561"/>
    <w:rsid w:val="001B2622"/>
    <w:rsid w:val="001B2696"/>
    <w:rsid w:val="001B288B"/>
    <w:rsid w:val="001B2A67"/>
    <w:rsid w:val="001B2AE8"/>
    <w:rsid w:val="001B2B05"/>
    <w:rsid w:val="001B2CDA"/>
    <w:rsid w:val="001B2E19"/>
    <w:rsid w:val="001B2EB6"/>
    <w:rsid w:val="001B2EDE"/>
    <w:rsid w:val="001B312D"/>
    <w:rsid w:val="001B32F9"/>
    <w:rsid w:val="001B336B"/>
    <w:rsid w:val="001B33CA"/>
    <w:rsid w:val="001B3614"/>
    <w:rsid w:val="001B3650"/>
    <w:rsid w:val="001B38C1"/>
    <w:rsid w:val="001B38F4"/>
    <w:rsid w:val="001B3AF8"/>
    <w:rsid w:val="001B3B86"/>
    <w:rsid w:val="001B3DA2"/>
    <w:rsid w:val="001B3E5A"/>
    <w:rsid w:val="001B3F4E"/>
    <w:rsid w:val="001B4074"/>
    <w:rsid w:val="001B426D"/>
    <w:rsid w:val="001B429B"/>
    <w:rsid w:val="001B43C1"/>
    <w:rsid w:val="001B442E"/>
    <w:rsid w:val="001B4476"/>
    <w:rsid w:val="001B4C72"/>
    <w:rsid w:val="001B4CF0"/>
    <w:rsid w:val="001B4F90"/>
    <w:rsid w:val="001B4FB9"/>
    <w:rsid w:val="001B5145"/>
    <w:rsid w:val="001B53C7"/>
    <w:rsid w:val="001B53EA"/>
    <w:rsid w:val="001B55CA"/>
    <w:rsid w:val="001B5772"/>
    <w:rsid w:val="001B5AF0"/>
    <w:rsid w:val="001B5C17"/>
    <w:rsid w:val="001B5C7D"/>
    <w:rsid w:val="001B5F13"/>
    <w:rsid w:val="001B5F82"/>
    <w:rsid w:val="001B604B"/>
    <w:rsid w:val="001B61FB"/>
    <w:rsid w:val="001B6379"/>
    <w:rsid w:val="001B644B"/>
    <w:rsid w:val="001B6483"/>
    <w:rsid w:val="001B6561"/>
    <w:rsid w:val="001B6574"/>
    <w:rsid w:val="001B6843"/>
    <w:rsid w:val="001B6958"/>
    <w:rsid w:val="001B6DA8"/>
    <w:rsid w:val="001B6DC9"/>
    <w:rsid w:val="001B6F14"/>
    <w:rsid w:val="001B7022"/>
    <w:rsid w:val="001B709C"/>
    <w:rsid w:val="001B7153"/>
    <w:rsid w:val="001B71F7"/>
    <w:rsid w:val="001B7211"/>
    <w:rsid w:val="001B7305"/>
    <w:rsid w:val="001B73C7"/>
    <w:rsid w:val="001B74FD"/>
    <w:rsid w:val="001B76C4"/>
    <w:rsid w:val="001B770A"/>
    <w:rsid w:val="001B784D"/>
    <w:rsid w:val="001B7865"/>
    <w:rsid w:val="001B7A02"/>
    <w:rsid w:val="001B7A0D"/>
    <w:rsid w:val="001B7A36"/>
    <w:rsid w:val="001B7B66"/>
    <w:rsid w:val="001B7B84"/>
    <w:rsid w:val="001B7C1B"/>
    <w:rsid w:val="001B7CB4"/>
    <w:rsid w:val="001B7D86"/>
    <w:rsid w:val="001C0171"/>
    <w:rsid w:val="001C0200"/>
    <w:rsid w:val="001C07A8"/>
    <w:rsid w:val="001C0934"/>
    <w:rsid w:val="001C0936"/>
    <w:rsid w:val="001C0997"/>
    <w:rsid w:val="001C0D51"/>
    <w:rsid w:val="001C113A"/>
    <w:rsid w:val="001C1370"/>
    <w:rsid w:val="001C1397"/>
    <w:rsid w:val="001C13B5"/>
    <w:rsid w:val="001C144A"/>
    <w:rsid w:val="001C1589"/>
    <w:rsid w:val="001C15A5"/>
    <w:rsid w:val="001C1FFC"/>
    <w:rsid w:val="001C2086"/>
    <w:rsid w:val="001C209A"/>
    <w:rsid w:val="001C218E"/>
    <w:rsid w:val="001C2476"/>
    <w:rsid w:val="001C2826"/>
    <w:rsid w:val="001C285C"/>
    <w:rsid w:val="001C2992"/>
    <w:rsid w:val="001C29C7"/>
    <w:rsid w:val="001C2A83"/>
    <w:rsid w:val="001C2C54"/>
    <w:rsid w:val="001C2D6E"/>
    <w:rsid w:val="001C2E2A"/>
    <w:rsid w:val="001C2FFE"/>
    <w:rsid w:val="001C31D9"/>
    <w:rsid w:val="001C3317"/>
    <w:rsid w:val="001C340B"/>
    <w:rsid w:val="001C35F4"/>
    <w:rsid w:val="001C36BE"/>
    <w:rsid w:val="001C3707"/>
    <w:rsid w:val="001C3967"/>
    <w:rsid w:val="001C3AAC"/>
    <w:rsid w:val="001C3AF3"/>
    <w:rsid w:val="001C3C92"/>
    <w:rsid w:val="001C3DF0"/>
    <w:rsid w:val="001C3F5F"/>
    <w:rsid w:val="001C3FA7"/>
    <w:rsid w:val="001C434B"/>
    <w:rsid w:val="001C43DA"/>
    <w:rsid w:val="001C4452"/>
    <w:rsid w:val="001C4455"/>
    <w:rsid w:val="001C487D"/>
    <w:rsid w:val="001C4951"/>
    <w:rsid w:val="001C49E7"/>
    <w:rsid w:val="001C4A51"/>
    <w:rsid w:val="001C4A5E"/>
    <w:rsid w:val="001C4E57"/>
    <w:rsid w:val="001C4F18"/>
    <w:rsid w:val="001C515D"/>
    <w:rsid w:val="001C5373"/>
    <w:rsid w:val="001C557D"/>
    <w:rsid w:val="001C559F"/>
    <w:rsid w:val="001C5637"/>
    <w:rsid w:val="001C56C5"/>
    <w:rsid w:val="001C5A8D"/>
    <w:rsid w:val="001C5AEE"/>
    <w:rsid w:val="001C5B1E"/>
    <w:rsid w:val="001C5B7C"/>
    <w:rsid w:val="001C5B95"/>
    <w:rsid w:val="001C5FDE"/>
    <w:rsid w:val="001C603D"/>
    <w:rsid w:val="001C6150"/>
    <w:rsid w:val="001C620A"/>
    <w:rsid w:val="001C63B6"/>
    <w:rsid w:val="001C6407"/>
    <w:rsid w:val="001C677C"/>
    <w:rsid w:val="001C6897"/>
    <w:rsid w:val="001C693F"/>
    <w:rsid w:val="001C6CC9"/>
    <w:rsid w:val="001C6F4D"/>
    <w:rsid w:val="001C6F4E"/>
    <w:rsid w:val="001C70C5"/>
    <w:rsid w:val="001C72CC"/>
    <w:rsid w:val="001C7300"/>
    <w:rsid w:val="001C735D"/>
    <w:rsid w:val="001C73A5"/>
    <w:rsid w:val="001C741D"/>
    <w:rsid w:val="001C748B"/>
    <w:rsid w:val="001C7705"/>
    <w:rsid w:val="001C781A"/>
    <w:rsid w:val="001C78DB"/>
    <w:rsid w:val="001C7D5B"/>
    <w:rsid w:val="001C7EB4"/>
    <w:rsid w:val="001D005A"/>
    <w:rsid w:val="001D01DA"/>
    <w:rsid w:val="001D0283"/>
    <w:rsid w:val="001D02B6"/>
    <w:rsid w:val="001D035C"/>
    <w:rsid w:val="001D042F"/>
    <w:rsid w:val="001D045A"/>
    <w:rsid w:val="001D0571"/>
    <w:rsid w:val="001D0597"/>
    <w:rsid w:val="001D0692"/>
    <w:rsid w:val="001D07E8"/>
    <w:rsid w:val="001D0A8B"/>
    <w:rsid w:val="001D0CB5"/>
    <w:rsid w:val="001D0D3E"/>
    <w:rsid w:val="001D0D71"/>
    <w:rsid w:val="001D0F55"/>
    <w:rsid w:val="001D10A5"/>
    <w:rsid w:val="001D13DA"/>
    <w:rsid w:val="001D1597"/>
    <w:rsid w:val="001D1671"/>
    <w:rsid w:val="001D1B49"/>
    <w:rsid w:val="001D1C82"/>
    <w:rsid w:val="001D1ECE"/>
    <w:rsid w:val="001D1ED2"/>
    <w:rsid w:val="001D1FD0"/>
    <w:rsid w:val="001D2133"/>
    <w:rsid w:val="001D233F"/>
    <w:rsid w:val="001D23CF"/>
    <w:rsid w:val="001D23E4"/>
    <w:rsid w:val="001D269D"/>
    <w:rsid w:val="001D2714"/>
    <w:rsid w:val="001D278D"/>
    <w:rsid w:val="001D2883"/>
    <w:rsid w:val="001D2966"/>
    <w:rsid w:val="001D29EB"/>
    <w:rsid w:val="001D2B80"/>
    <w:rsid w:val="001D2B9A"/>
    <w:rsid w:val="001D2C0D"/>
    <w:rsid w:val="001D2DF2"/>
    <w:rsid w:val="001D32A7"/>
    <w:rsid w:val="001D3458"/>
    <w:rsid w:val="001D346B"/>
    <w:rsid w:val="001D34E3"/>
    <w:rsid w:val="001D3911"/>
    <w:rsid w:val="001D3A24"/>
    <w:rsid w:val="001D3A33"/>
    <w:rsid w:val="001D3C36"/>
    <w:rsid w:val="001D3C53"/>
    <w:rsid w:val="001D3D02"/>
    <w:rsid w:val="001D3E8C"/>
    <w:rsid w:val="001D3EB0"/>
    <w:rsid w:val="001D3EE1"/>
    <w:rsid w:val="001D410E"/>
    <w:rsid w:val="001D419F"/>
    <w:rsid w:val="001D43EE"/>
    <w:rsid w:val="001D4721"/>
    <w:rsid w:val="001D4775"/>
    <w:rsid w:val="001D4990"/>
    <w:rsid w:val="001D49AA"/>
    <w:rsid w:val="001D4AE9"/>
    <w:rsid w:val="001D4C01"/>
    <w:rsid w:val="001D4CE1"/>
    <w:rsid w:val="001D5043"/>
    <w:rsid w:val="001D52D8"/>
    <w:rsid w:val="001D553A"/>
    <w:rsid w:val="001D5789"/>
    <w:rsid w:val="001D580B"/>
    <w:rsid w:val="001D591E"/>
    <w:rsid w:val="001D59E0"/>
    <w:rsid w:val="001D5A07"/>
    <w:rsid w:val="001D5A59"/>
    <w:rsid w:val="001D5AC8"/>
    <w:rsid w:val="001D5BCB"/>
    <w:rsid w:val="001D5DE3"/>
    <w:rsid w:val="001D5DEE"/>
    <w:rsid w:val="001D5F7D"/>
    <w:rsid w:val="001D617E"/>
    <w:rsid w:val="001D6225"/>
    <w:rsid w:val="001D629A"/>
    <w:rsid w:val="001D62FF"/>
    <w:rsid w:val="001D637C"/>
    <w:rsid w:val="001D63C4"/>
    <w:rsid w:val="001D65CB"/>
    <w:rsid w:val="001D6D0A"/>
    <w:rsid w:val="001D6F37"/>
    <w:rsid w:val="001D6F78"/>
    <w:rsid w:val="001D70B3"/>
    <w:rsid w:val="001D7115"/>
    <w:rsid w:val="001D7400"/>
    <w:rsid w:val="001D7850"/>
    <w:rsid w:val="001D7A5F"/>
    <w:rsid w:val="001D7CC1"/>
    <w:rsid w:val="001D7CD7"/>
    <w:rsid w:val="001D7EC5"/>
    <w:rsid w:val="001D7ECA"/>
    <w:rsid w:val="001E0256"/>
    <w:rsid w:val="001E0456"/>
    <w:rsid w:val="001E08B4"/>
    <w:rsid w:val="001E0AB7"/>
    <w:rsid w:val="001E0C58"/>
    <w:rsid w:val="001E0CD0"/>
    <w:rsid w:val="001E0EF1"/>
    <w:rsid w:val="001E0FA3"/>
    <w:rsid w:val="001E109C"/>
    <w:rsid w:val="001E1237"/>
    <w:rsid w:val="001E1285"/>
    <w:rsid w:val="001E13CD"/>
    <w:rsid w:val="001E14CB"/>
    <w:rsid w:val="001E15E4"/>
    <w:rsid w:val="001E160A"/>
    <w:rsid w:val="001E1662"/>
    <w:rsid w:val="001E18B9"/>
    <w:rsid w:val="001E18D4"/>
    <w:rsid w:val="001E1CB0"/>
    <w:rsid w:val="001E1D29"/>
    <w:rsid w:val="001E1EE8"/>
    <w:rsid w:val="001E1F4A"/>
    <w:rsid w:val="001E1FA7"/>
    <w:rsid w:val="001E223B"/>
    <w:rsid w:val="001E228D"/>
    <w:rsid w:val="001E22B4"/>
    <w:rsid w:val="001E22BF"/>
    <w:rsid w:val="001E2515"/>
    <w:rsid w:val="001E253D"/>
    <w:rsid w:val="001E29E1"/>
    <w:rsid w:val="001E2A3A"/>
    <w:rsid w:val="001E2BFB"/>
    <w:rsid w:val="001E2C76"/>
    <w:rsid w:val="001E3174"/>
    <w:rsid w:val="001E3242"/>
    <w:rsid w:val="001E3451"/>
    <w:rsid w:val="001E3468"/>
    <w:rsid w:val="001E3605"/>
    <w:rsid w:val="001E3617"/>
    <w:rsid w:val="001E3A0C"/>
    <w:rsid w:val="001E3D68"/>
    <w:rsid w:val="001E3EF0"/>
    <w:rsid w:val="001E3FAC"/>
    <w:rsid w:val="001E3FB5"/>
    <w:rsid w:val="001E4030"/>
    <w:rsid w:val="001E415F"/>
    <w:rsid w:val="001E41E0"/>
    <w:rsid w:val="001E4590"/>
    <w:rsid w:val="001E4698"/>
    <w:rsid w:val="001E4820"/>
    <w:rsid w:val="001E4A33"/>
    <w:rsid w:val="001E4D3B"/>
    <w:rsid w:val="001E4D65"/>
    <w:rsid w:val="001E4E8C"/>
    <w:rsid w:val="001E5053"/>
    <w:rsid w:val="001E5255"/>
    <w:rsid w:val="001E5566"/>
    <w:rsid w:val="001E558E"/>
    <w:rsid w:val="001E563E"/>
    <w:rsid w:val="001E572A"/>
    <w:rsid w:val="001E5875"/>
    <w:rsid w:val="001E5882"/>
    <w:rsid w:val="001E58F6"/>
    <w:rsid w:val="001E59FF"/>
    <w:rsid w:val="001E5A28"/>
    <w:rsid w:val="001E5A69"/>
    <w:rsid w:val="001E5B8D"/>
    <w:rsid w:val="001E5BD8"/>
    <w:rsid w:val="001E5C80"/>
    <w:rsid w:val="001E5FA4"/>
    <w:rsid w:val="001E5FEC"/>
    <w:rsid w:val="001E602B"/>
    <w:rsid w:val="001E6081"/>
    <w:rsid w:val="001E60D9"/>
    <w:rsid w:val="001E60E8"/>
    <w:rsid w:val="001E610B"/>
    <w:rsid w:val="001E6496"/>
    <w:rsid w:val="001E6632"/>
    <w:rsid w:val="001E6B0A"/>
    <w:rsid w:val="001E6F7C"/>
    <w:rsid w:val="001E6FC1"/>
    <w:rsid w:val="001E7208"/>
    <w:rsid w:val="001E72A8"/>
    <w:rsid w:val="001E72FD"/>
    <w:rsid w:val="001E75D2"/>
    <w:rsid w:val="001E7648"/>
    <w:rsid w:val="001E76F0"/>
    <w:rsid w:val="001E77E9"/>
    <w:rsid w:val="001E7994"/>
    <w:rsid w:val="001E79CF"/>
    <w:rsid w:val="001E7B9F"/>
    <w:rsid w:val="001E7FE3"/>
    <w:rsid w:val="001F0065"/>
    <w:rsid w:val="001F017D"/>
    <w:rsid w:val="001F018E"/>
    <w:rsid w:val="001F02F3"/>
    <w:rsid w:val="001F0513"/>
    <w:rsid w:val="001F05CC"/>
    <w:rsid w:val="001F0818"/>
    <w:rsid w:val="001F084B"/>
    <w:rsid w:val="001F0854"/>
    <w:rsid w:val="001F097C"/>
    <w:rsid w:val="001F0C38"/>
    <w:rsid w:val="001F0E76"/>
    <w:rsid w:val="001F0EB3"/>
    <w:rsid w:val="001F0F5D"/>
    <w:rsid w:val="001F1044"/>
    <w:rsid w:val="001F114E"/>
    <w:rsid w:val="001F1173"/>
    <w:rsid w:val="001F11FD"/>
    <w:rsid w:val="001F12CB"/>
    <w:rsid w:val="001F133D"/>
    <w:rsid w:val="001F1466"/>
    <w:rsid w:val="001F1537"/>
    <w:rsid w:val="001F162A"/>
    <w:rsid w:val="001F16B2"/>
    <w:rsid w:val="001F16F1"/>
    <w:rsid w:val="001F1797"/>
    <w:rsid w:val="001F1A75"/>
    <w:rsid w:val="001F1B2F"/>
    <w:rsid w:val="001F1E0E"/>
    <w:rsid w:val="001F2021"/>
    <w:rsid w:val="001F2072"/>
    <w:rsid w:val="001F20A4"/>
    <w:rsid w:val="001F20D8"/>
    <w:rsid w:val="001F2363"/>
    <w:rsid w:val="001F236E"/>
    <w:rsid w:val="001F2564"/>
    <w:rsid w:val="001F261E"/>
    <w:rsid w:val="001F266F"/>
    <w:rsid w:val="001F27D8"/>
    <w:rsid w:val="001F2877"/>
    <w:rsid w:val="001F29B1"/>
    <w:rsid w:val="001F29C9"/>
    <w:rsid w:val="001F2A51"/>
    <w:rsid w:val="001F2C8F"/>
    <w:rsid w:val="001F2D5F"/>
    <w:rsid w:val="001F2DD1"/>
    <w:rsid w:val="001F2E3B"/>
    <w:rsid w:val="001F2F45"/>
    <w:rsid w:val="001F2F54"/>
    <w:rsid w:val="001F2FC7"/>
    <w:rsid w:val="001F2FF6"/>
    <w:rsid w:val="001F304B"/>
    <w:rsid w:val="001F3103"/>
    <w:rsid w:val="001F314D"/>
    <w:rsid w:val="001F31EA"/>
    <w:rsid w:val="001F3498"/>
    <w:rsid w:val="001F364D"/>
    <w:rsid w:val="001F37A1"/>
    <w:rsid w:val="001F388C"/>
    <w:rsid w:val="001F3B34"/>
    <w:rsid w:val="001F3B4B"/>
    <w:rsid w:val="001F3B64"/>
    <w:rsid w:val="001F3E42"/>
    <w:rsid w:val="001F3E4A"/>
    <w:rsid w:val="001F3E7B"/>
    <w:rsid w:val="001F408D"/>
    <w:rsid w:val="001F412F"/>
    <w:rsid w:val="001F42EB"/>
    <w:rsid w:val="001F4339"/>
    <w:rsid w:val="001F44FB"/>
    <w:rsid w:val="001F450D"/>
    <w:rsid w:val="001F47B4"/>
    <w:rsid w:val="001F4A54"/>
    <w:rsid w:val="001F4B5D"/>
    <w:rsid w:val="001F4BEF"/>
    <w:rsid w:val="001F4D27"/>
    <w:rsid w:val="001F4D33"/>
    <w:rsid w:val="001F4D50"/>
    <w:rsid w:val="001F513A"/>
    <w:rsid w:val="001F533A"/>
    <w:rsid w:val="001F53D9"/>
    <w:rsid w:val="001F548D"/>
    <w:rsid w:val="001F57E9"/>
    <w:rsid w:val="001F5A3E"/>
    <w:rsid w:val="001F5A87"/>
    <w:rsid w:val="001F5DCF"/>
    <w:rsid w:val="001F5DF8"/>
    <w:rsid w:val="001F5E82"/>
    <w:rsid w:val="001F5F21"/>
    <w:rsid w:val="001F5F4A"/>
    <w:rsid w:val="001F5FC9"/>
    <w:rsid w:val="001F6174"/>
    <w:rsid w:val="001F64F4"/>
    <w:rsid w:val="001F668E"/>
    <w:rsid w:val="001F67D4"/>
    <w:rsid w:val="001F6885"/>
    <w:rsid w:val="001F6892"/>
    <w:rsid w:val="001F6B52"/>
    <w:rsid w:val="001F6C1E"/>
    <w:rsid w:val="001F6CFA"/>
    <w:rsid w:val="001F6D9C"/>
    <w:rsid w:val="001F6DF6"/>
    <w:rsid w:val="001F6E16"/>
    <w:rsid w:val="001F6E4F"/>
    <w:rsid w:val="001F6E65"/>
    <w:rsid w:val="001F6E67"/>
    <w:rsid w:val="001F6FA8"/>
    <w:rsid w:val="001F712C"/>
    <w:rsid w:val="001F7239"/>
    <w:rsid w:val="001F72EA"/>
    <w:rsid w:val="001F734F"/>
    <w:rsid w:val="001F750D"/>
    <w:rsid w:val="001F764E"/>
    <w:rsid w:val="001F7750"/>
    <w:rsid w:val="001F7766"/>
    <w:rsid w:val="001F779C"/>
    <w:rsid w:val="001F7856"/>
    <w:rsid w:val="001F7D9C"/>
    <w:rsid w:val="001F7F83"/>
    <w:rsid w:val="001F7FA0"/>
    <w:rsid w:val="0020001A"/>
    <w:rsid w:val="00200083"/>
    <w:rsid w:val="0020030A"/>
    <w:rsid w:val="002003A8"/>
    <w:rsid w:val="0020048F"/>
    <w:rsid w:val="002004E3"/>
    <w:rsid w:val="00200544"/>
    <w:rsid w:val="00200992"/>
    <w:rsid w:val="002009AA"/>
    <w:rsid w:val="00200B99"/>
    <w:rsid w:val="00200DD3"/>
    <w:rsid w:val="00200EB2"/>
    <w:rsid w:val="002010CC"/>
    <w:rsid w:val="00201248"/>
    <w:rsid w:val="002014D1"/>
    <w:rsid w:val="002015A4"/>
    <w:rsid w:val="0020186F"/>
    <w:rsid w:val="002019D9"/>
    <w:rsid w:val="00201E40"/>
    <w:rsid w:val="0020201E"/>
    <w:rsid w:val="002020E8"/>
    <w:rsid w:val="002020EC"/>
    <w:rsid w:val="0020212A"/>
    <w:rsid w:val="00202315"/>
    <w:rsid w:val="00202419"/>
    <w:rsid w:val="002026BA"/>
    <w:rsid w:val="00202804"/>
    <w:rsid w:val="00202877"/>
    <w:rsid w:val="00202AFD"/>
    <w:rsid w:val="00202C5B"/>
    <w:rsid w:val="00202CE5"/>
    <w:rsid w:val="00202D59"/>
    <w:rsid w:val="00202E0E"/>
    <w:rsid w:val="00202E19"/>
    <w:rsid w:val="00202ECB"/>
    <w:rsid w:val="00202F72"/>
    <w:rsid w:val="0020330F"/>
    <w:rsid w:val="00203310"/>
    <w:rsid w:val="002034E8"/>
    <w:rsid w:val="002036A8"/>
    <w:rsid w:val="002037DD"/>
    <w:rsid w:val="002038BB"/>
    <w:rsid w:val="00203B49"/>
    <w:rsid w:val="00203C5F"/>
    <w:rsid w:val="00203D67"/>
    <w:rsid w:val="00203F7A"/>
    <w:rsid w:val="00203FCD"/>
    <w:rsid w:val="00203FFF"/>
    <w:rsid w:val="00204022"/>
    <w:rsid w:val="00204042"/>
    <w:rsid w:val="002040CE"/>
    <w:rsid w:val="0020410F"/>
    <w:rsid w:val="0020440B"/>
    <w:rsid w:val="002044A7"/>
    <w:rsid w:val="002044B6"/>
    <w:rsid w:val="002045E8"/>
    <w:rsid w:val="002045EC"/>
    <w:rsid w:val="00204690"/>
    <w:rsid w:val="00204704"/>
    <w:rsid w:val="00204783"/>
    <w:rsid w:val="002049E3"/>
    <w:rsid w:val="00204AA8"/>
    <w:rsid w:val="00204AF0"/>
    <w:rsid w:val="00204B95"/>
    <w:rsid w:val="00204CB1"/>
    <w:rsid w:val="00204E26"/>
    <w:rsid w:val="00204F0E"/>
    <w:rsid w:val="00204FE4"/>
    <w:rsid w:val="002050E5"/>
    <w:rsid w:val="00205460"/>
    <w:rsid w:val="002054FE"/>
    <w:rsid w:val="0020558F"/>
    <w:rsid w:val="00205611"/>
    <w:rsid w:val="00205712"/>
    <w:rsid w:val="00205753"/>
    <w:rsid w:val="002058CB"/>
    <w:rsid w:val="002058F2"/>
    <w:rsid w:val="00205B6C"/>
    <w:rsid w:val="00205E20"/>
    <w:rsid w:val="00205E8D"/>
    <w:rsid w:val="00205F4C"/>
    <w:rsid w:val="002063DF"/>
    <w:rsid w:val="0020659D"/>
    <w:rsid w:val="002066D1"/>
    <w:rsid w:val="0020694A"/>
    <w:rsid w:val="00206C4A"/>
    <w:rsid w:val="00206C5E"/>
    <w:rsid w:val="00206D56"/>
    <w:rsid w:val="00207463"/>
    <w:rsid w:val="002074D6"/>
    <w:rsid w:val="002076B0"/>
    <w:rsid w:val="00207894"/>
    <w:rsid w:val="00207912"/>
    <w:rsid w:val="00207F07"/>
    <w:rsid w:val="00210266"/>
    <w:rsid w:val="002103A7"/>
    <w:rsid w:val="00210544"/>
    <w:rsid w:val="00210720"/>
    <w:rsid w:val="00210AF2"/>
    <w:rsid w:val="00210D11"/>
    <w:rsid w:val="00210D4B"/>
    <w:rsid w:val="00210D70"/>
    <w:rsid w:val="00210F65"/>
    <w:rsid w:val="0021109E"/>
    <w:rsid w:val="002110CB"/>
    <w:rsid w:val="002111F6"/>
    <w:rsid w:val="00211557"/>
    <w:rsid w:val="002116FD"/>
    <w:rsid w:val="00211897"/>
    <w:rsid w:val="00211999"/>
    <w:rsid w:val="00211C47"/>
    <w:rsid w:val="00211C62"/>
    <w:rsid w:val="00211D05"/>
    <w:rsid w:val="00211E0D"/>
    <w:rsid w:val="002120A8"/>
    <w:rsid w:val="0021212D"/>
    <w:rsid w:val="00212239"/>
    <w:rsid w:val="0021230A"/>
    <w:rsid w:val="0021233B"/>
    <w:rsid w:val="002124DF"/>
    <w:rsid w:val="00212775"/>
    <w:rsid w:val="00212810"/>
    <w:rsid w:val="00212D1C"/>
    <w:rsid w:val="00212DB5"/>
    <w:rsid w:val="00213061"/>
    <w:rsid w:val="002130EA"/>
    <w:rsid w:val="0021318C"/>
    <w:rsid w:val="00213618"/>
    <w:rsid w:val="00213633"/>
    <w:rsid w:val="002136B4"/>
    <w:rsid w:val="00213923"/>
    <w:rsid w:val="00213940"/>
    <w:rsid w:val="002139FC"/>
    <w:rsid w:val="00213B89"/>
    <w:rsid w:val="00213C85"/>
    <w:rsid w:val="00213D2C"/>
    <w:rsid w:val="00214155"/>
    <w:rsid w:val="002144C9"/>
    <w:rsid w:val="002144E9"/>
    <w:rsid w:val="002145F3"/>
    <w:rsid w:val="00214670"/>
    <w:rsid w:val="002147BC"/>
    <w:rsid w:val="00214ABD"/>
    <w:rsid w:val="00214AF1"/>
    <w:rsid w:val="00214B8F"/>
    <w:rsid w:val="00214C43"/>
    <w:rsid w:val="00214CE6"/>
    <w:rsid w:val="00214F06"/>
    <w:rsid w:val="00215102"/>
    <w:rsid w:val="002152A0"/>
    <w:rsid w:val="00215536"/>
    <w:rsid w:val="00215705"/>
    <w:rsid w:val="0021574D"/>
    <w:rsid w:val="00215778"/>
    <w:rsid w:val="002157FF"/>
    <w:rsid w:val="00215907"/>
    <w:rsid w:val="00215A4C"/>
    <w:rsid w:val="00215E2B"/>
    <w:rsid w:val="00215F39"/>
    <w:rsid w:val="00215F64"/>
    <w:rsid w:val="00216066"/>
    <w:rsid w:val="0021617D"/>
    <w:rsid w:val="002161EB"/>
    <w:rsid w:val="0021634A"/>
    <w:rsid w:val="0021636B"/>
    <w:rsid w:val="002163B2"/>
    <w:rsid w:val="00216560"/>
    <w:rsid w:val="00216A39"/>
    <w:rsid w:val="00216A43"/>
    <w:rsid w:val="00216AC0"/>
    <w:rsid w:val="00216AF0"/>
    <w:rsid w:val="00216B4F"/>
    <w:rsid w:val="00216D90"/>
    <w:rsid w:val="002170FF"/>
    <w:rsid w:val="0021714E"/>
    <w:rsid w:val="0021721B"/>
    <w:rsid w:val="0021743C"/>
    <w:rsid w:val="00217572"/>
    <w:rsid w:val="002175B1"/>
    <w:rsid w:val="002175E1"/>
    <w:rsid w:val="0021779A"/>
    <w:rsid w:val="0021794B"/>
    <w:rsid w:val="002179B9"/>
    <w:rsid w:val="00217A32"/>
    <w:rsid w:val="00217A8E"/>
    <w:rsid w:val="00217B3C"/>
    <w:rsid w:val="00217B6A"/>
    <w:rsid w:val="00217C07"/>
    <w:rsid w:val="00217D46"/>
    <w:rsid w:val="00217F91"/>
    <w:rsid w:val="002200FD"/>
    <w:rsid w:val="002203EC"/>
    <w:rsid w:val="002204F6"/>
    <w:rsid w:val="002205B1"/>
    <w:rsid w:val="00220764"/>
    <w:rsid w:val="0022091D"/>
    <w:rsid w:val="00220A2E"/>
    <w:rsid w:val="00220A66"/>
    <w:rsid w:val="00220AC4"/>
    <w:rsid w:val="00220B8B"/>
    <w:rsid w:val="00220BF1"/>
    <w:rsid w:val="00221302"/>
    <w:rsid w:val="00221354"/>
    <w:rsid w:val="002213B1"/>
    <w:rsid w:val="0022144D"/>
    <w:rsid w:val="002214F5"/>
    <w:rsid w:val="00221513"/>
    <w:rsid w:val="002216C3"/>
    <w:rsid w:val="002217E6"/>
    <w:rsid w:val="002218F6"/>
    <w:rsid w:val="00221DEA"/>
    <w:rsid w:val="00221FB3"/>
    <w:rsid w:val="00222128"/>
    <w:rsid w:val="002223BB"/>
    <w:rsid w:val="002223E5"/>
    <w:rsid w:val="0022269A"/>
    <w:rsid w:val="002227F0"/>
    <w:rsid w:val="002228F0"/>
    <w:rsid w:val="00222A8E"/>
    <w:rsid w:val="00222C05"/>
    <w:rsid w:val="00222CE7"/>
    <w:rsid w:val="00222D56"/>
    <w:rsid w:val="00222D9D"/>
    <w:rsid w:val="00222DF4"/>
    <w:rsid w:val="00222E4C"/>
    <w:rsid w:val="00222F7B"/>
    <w:rsid w:val="0022300D"/>
    <w:rsid w:val="00223053"/>
    <w:rsid w:val="0022316B"/>
    <w:rsid w:val="002231F6"/>
    <w:rsid w:val="00223379"/>
    <w:rsid w:val="0022346C"/>
    <w:rsid w:val="002235AD"/>
    <w:rsid w:val="0022370C"/>
    <w:rsid w:val="00223715"/>
    <w:rsid w:val="002239D3"/>
    <w:rsid w:val="00223AD4"/>
    <w:rsid w:val="00223B65"/>
    <w:rsid w:val="00223C07"/>
    <w:rsid w:val="0022405C"/>
    <w:rsid w:val="00224079"/>
    <w:rsid w:val="002240AF"/>
    <w:rsid w:val="0022427C"/>
    <w:rsid w:val="002244D5"/>
    <w:rsid w:val="002244DF"/>
    <w:rsid w:val="00224522"/>
    <w:rsid w:val="002245CC"/>
    <w:rsid w:val="002245D4"/>
    <w:rsid w:val="00224702"/>
    <w:rsid w:val="002247D0"/>
    <w:rsid w:val="0022483F"/>
    <w:rsid w:val="00224AED"/>
    <w:rsid w:val="00224D85"/>
    <w:rsid w:val="0022502D"/>
    <w:rsid w:val="0022505B"/>
    <w:rsid w:val="002251DC"/>
    <w:rsid w:val="0022530A"/>
    <w:rsid w:val="0022550B"/>
    <w:rsid w:val="00225582"/>
    <w:rsid w:val="00225966"/>
    <w:rsid w:val="002259AB"/>
    <w:rsid w:val="00225AED"/>
    <w:rsid w:val="00225B60"/>
    <w:rsid w:val="00225C0C"/>
    <w:rsid w:val="00225C66"/>
    <w:rsid w:val="00225D5B"/>
    <w:rsid w:val="00225D96"/>
    <w:rsid w:val="00225DB2"/>
    <w:rsid w:val="00225E54"/>
    <w:rsid w:val="00226237"/>
    <w:rsid w:val="002262EB"/>
    <w:rsid w:val="0022637A"/>
    <w:rsid w:val="00226400"/>
    <w:rsid w:val="00226452"/>
    <w:rsid w:val="00226543"/>
    <w:rsid w:val="0022657A"/>
    <w:rsid w:val="0022657E"/>
    <w:rsid w:val="002265D6"/>
    <w:rsid w:val="00226709"/>
    <w:rsid w:val="00226FA6"/>
    <w:rsid w:val="00226FAD"/>
    <w:rsid w:val="00226FC5"/>
    <w:rsid w:val="002270D6"/>
    <w:rsid w:val="002271EE"/>
    <w:rsid w:val="00227669"/>
    <w:rsid w:val="0022773C"/>
    <w:rsid w:val="002278C8"/>
    <w:rsid w:val="00227B43"/>
    <w:rsid w:val="00227CB8"/>
    <w:rsid w:val="00227DC4"/>
    <w:rsid w:val="00227EFF"/>
    <w:rsid w:val="00227FF2"/>
    <w:rsid w:val="00230234"/>
    <w:rsid w:val="002302D0"/>
    <w:rsid w:val="00230511"/>
    <w:rsid w:val="0023059F"/>
    <w:rsid w:val="00230755"/>
    <w:rsid w:val="00230768"/>
    <w:rsid w:val="002307A5"/>
    <w:rsid w:val="00230808"/>
    <w:rsid w:val="00230937"/>
    <w:rsid w:val="00230AA5"/>
    <w:rsid w:val="00230B7B"/>
    <w:rsid w:val="00230C3B"/>
    <w:rsid w:val="00231314"/>
    <w:rsid w:val="00231380"/>
    <w:rsid w:val="00231662"/>
    <w:rsid w:val="002317F6"/>
    <w:rsid w:val="00231861"/>
    <w:rsid w:val="00231F48"/>
    <w:rsid w:val="00231F49"/>
    <w:rsid w:val="00231F76"/>
    <w:rsid w:val="0023231E"/>
    <w:rsid w:val="00232370"/>
    <w:rsid w:val="00232441"/>
    <w:rsid w:val="002324D3"/>
    <w:rsid w:val="002325E4"/>
    <w:rsid w:val="00232699"/>
    <w:rsid w:val="002329A3"/>
    <w:rsid w:val="00232C49"/>
    <w:rsid w:val="00232D3F"/>
    <w:rsid w:val="00232DC9"/>
    <w:rsid w:val="00232E27"/>
    <w:rsid w:val="0023301D"/>
    <w:rsid w:val="00233058"/>
    <w:rsid w:val="002330A5"/>
    <w:rsid w:val="002332D8"/>
    <w:rsid w:val="00233485"/>
    <w:rsid w:val="002334E1"/>
    <w:rsid w:val="002335D7"/>
    <w:rsid w:val="00233639"/>
    <w:rsid w:val="0023365B"/>
    <w:rsid w:val="00233665"/>
    <w:rsid w:val="00233713"/>
    <w:rsid w:val="002337CD"/>
    <w:rsid w:val="00233815"/>
    <w:rsid w:val="002344C6"/>
    <w:rsid w:val="00234534"/>
    <w:rsid w:val="002346D0"/>
    <w:rsid w:val="00234726"/>
    <w:rsid w:val="00234794"/>
    <w:rsid w:val="002347E6"/>
    <w:rsid w:val="00234A3F"/>
    <w:rsid w:val="00234A6F"/>
    <w:rsid w:val="00234BAD"/>
    <w:rsid w:val="00234C4B"/>
    <w:rsid w:val="00234D90"/>
    <w:rsid w:val="00234E59"/>
    <w:rsid w:val="00234F21"/>
    <w:rsid w:val="002352D1"/>
    <w:rsid w:val="00235503"/>
    <w:rsid w:val="00235606"/>
    <w:rsid w:val="00235771"/>
    <w:rsid w:val="00235868"/>
    <w:rsid w:val="002358DE"/>
    <w:rsid w:val="002359EA"/>
    <w:rsid w:val="00235A1C"/>
    <w:rsid w:val="00235AEC"/>
    <w:rsid w:val="00235BE9"/>
    <w:rsid w:val="00235F6E"/>
    <w:rsid w:val="00235F7E"/>
    <w:rsid w:val="0023613A"/>
    <w:rsid w:val="002362A1"/>
    <w:rsid w:val="002362F6"/>
    <w:rsid w:val="00236429"/>
    <w:rsid w:val="00236624"/>
    <w:rsid w:val="0023681C"/>
    <w:rsid w:val="00236866"/>
    <w:rsid w:val="002368CA"/>
    <w:rsid w:val="002368FF"/>
    <w:rsid w:val="00236973"/>
    <w:rsid w:val="00236A6E"/>
    <w:rsid w:val="00236B06"/>
    <w:rsid w:val="00236B1E"/>
    <w:rsid w:val="00236C78"/>
    <w:rsid w:val="00237111"/>
    <w:rsid w:val="0023715D"/>
    <w:rsid w:val="0023717E"/>
    <w:rsid w:val="0023719D"/>
    <w:rsid w:val="00237447"/>
    <w:rsid w:val="0023750A"/>
    <w:rsid w:val="002375EC"/>
    <w:rsid w:val="002375EF"/>
    <w:rsid w:val="0023781C"/>
    <w:rsid w:val="00237891"/>
    <w:rsid w:val="00237A59"/>
    <w:rsid w:val="00237B38"/>
    <w:rsid w:val="00237B92"/>
    <w:rsid w:val="00237DA1"/>
    <w:rsid w:val="002400FE"/>
    <w:rsid w:val="002403F4"/>
    <w:rsid w:val="00240441"/>
    <w:rsid w:val="002405A9"/>
    <w:rsid w:val="00240AB4"/>
    <w:rsid w:val="00240E1B"/>
    <w:rsid w:val="00240EA5"/>
    <w:rsid w:val="00240F44"/>
    <w:rsid w:val="002410CA"/>
    <w:rsid w:val="00241374"/>
    <w:rsid w:val="00241491"/>
    <w:rsid w:val="00241593"/>
    <w:rsid w:val="00241609"/>
    <w:rsid w:val="00241623"/>
    <w:rsid w:val="00241699"/>
    <w:rsid w:val="002416C6"/>
    <w:rsid w:val="002417E2"/>
    <w:rsid w:val="00241869"/>
    <w:rsid w:val="002419CD"/>
    <w:rsid w:val="002419E0"/>
    <w:rsid w:val="00241E37"/>
    <w:rsid w:val="00242164"/>
    <w:rsid w:val="00242170"/>
    <w:rsid w:val="00242560"/>
    <w:rsid w:val="002427ED"/>
    <w:rsid w:val="002429E5"/>
    <w:rsid w:val="00242A74"/>
    <w:rsid w:val="00242C28"/>
    <w:rsid w:val="00242E27"/>
    <w:rsid w:val="00242EDF"/>
    <w:rsid w:val="0024302A"/>
    <w:rsid w:val="002431EB"/>
    <w:rsid w:val="002433E7"/>
    <w:rsid w:val="00243554"/>
    <w:rsid w:val="002436A3"/>
    <w:rsid w:val="002437EF"/>
    <w:rsid w:val="002438A1"/>
    <w:rsid w:val="00243B7A"/>
    <w:rsid w:val="00243BF7"/>
    <w:rsid w:val="00243C58"/>
    <w:rsid w:val="00243C94"/>
    <w:rsid w:val="00243C96"/>
    <w:rsid w:val="00243E88"/>
    <w:rsid w:val="00243EAC"/>
    <w:rsid w:val="0024404A"/>
    <w:rsid w:val="0024417D"/>
    <w:rsid w:val="0024428F"/>
    <w:rsid w:val="0024475A"/>
    <w:rsid w:val="0024480A"/>
    <w:rsid w:val="00244814"/>
    <w:rsid w:val="00244BBB"/>
    <w:rsid w:val="00244BE4"/>
    <w:rsid w:val="00244C87"/>
    <w:rsid w:val="00244E5B"/>
    <w:rsid w:val="00245286"/>
    <w:rsid w:val="002454C9"/>
    <w:rsid w:val="0024588D"/>
    <w:rsid w:val="00245BFD"/>
    <w:rsid w:val="00245D1C"/>
    <w:rsid w:val="00246413"/>
    <w:rsid w:val="002465AC"/>
    <w:rsid w:val="002465C6"/>
    <w:rsid w:val="002467E0"/>
    <w:rsid w:val="00246A0D"/>
    <w:rsid w:val="00246AF0"/>
    <w:rsid w:val="00246C32"/>
    <w:rsid w:val="00246E80"/>
    <w:rsid w:val="002470C8"/>
    <w:rsid w:val="00247149"/>
    <w:rsid w:val="0024719F"/>
    <w:rsid w:val="002471FA"/>
    <w:rsid w:val="00247578"/>
    <w:rsid w:val="002476D4"/>
    <w:rsid w:val="0024771E"/>
    <w:rsid w:val="00247970"/>
    <w:rsid w:val="002479E1"/>
    <w:rsid w:val="00247A1F"/>
    <w:rsid w:val="00247C17"/>
    <w:rsid w:val="00247C52"/>
    <w:rsid w:val="00247EB1"/>
    <w:rsid w:val="00247ECC"/>
    <w:rsid w:val="0025018D"/>
    <w:rsid w:val="00250390"/>
    <w:rsid w:val="00250400"/>
    <w:rsid w:val="002506FF"/>
    <w:rsid w:val="0025075D"/>
    <w:rsid w:val="002508BE"/>
    <w:rsid w:val="002508E2"/>
    <w:rsid w:val="00250A31"/>
    <w:rsid w:val="00250A8B"/>
    <w:rsid w:val="00250AB4"/>
    <w:rsid w:val="00250B50"/>
    <w:rsid w:val="00250BEC"/>
    <w:rsid w:val="00250C3A"/>
    <w:rsid w:val="00250E6A"/>
    <w:rsid w:val="00251066"/>
    <w:rsid w:val="002510DA"/>
    <w:rsid w:val="00251245"/>
    <w:rsid w:val="0025124C"/>
    <w:rsid w:val="00251275"/>
    <w:rsid w:val="0025132B"/>
    <w:rsid w:val="0025133D"/>
    <w:rsid w:val="00251646"/>
    <w:rsid w:val="00251723"/>
    <w:rsid w:val="0025177B"/>
    <w:rsid w:val="002517D1"/>
    <w:rsid w:val="00251812"/>
    <w:rsid w:val="00251928"/>
    <w:rsid w:val="0025194D"/>
    <w:rsid w:val="002519BC"/>
    <w:rsid w:val="00251AA6"/>
    <w:rsid w:val="00252030"/>
    <w:rsid w:val="0025241D"/>
    <w:rsid w:val="00252490"/>
    <w:rsid w:val="002524C5"/>
    <w:rsid w:val="002526FF"/>
    <w:rsid w:val="0025281B"/>
    <w:rsid w:val="00252A05"/>
    <w:rsid w:val="00252A80"/>
    <w:rsid w:val="00252AC7"/>
    <w:rsid w:val="00252CA8"/>
    <w:rsid w:val="0025312A"/>
    <w:rsid w:val="002532E6"/>
    <w:rsid w:val="002533CE"/>
    <w:rsid w:val="00253608"/>
    <w:rsid w:val="0025383F"/>
    <w:rsid w:val="00253C17"/>
    <w:rsid w:val="00253E04"/>
    <w:rsid w:val="00253EB9"/>
    <w:rsid w:val="00253F3D"/>
    <w:rsid w:val="00253FD4"/>
    <w:rsid w:val="0025418D"/>
    <w:rsid w:val="002541BD"/>
    <w:rsid w:val="00254353"/>
    <w:rsid w:val="0025475E"/>
    <w:rsid w:val="0025489F"/>
    <w:rsid w:val="002548AD"/>
    <w:rsid w:val="002548FF"/>
    <w:rsid w:val="002549AC"/>
    <w:rsid w:val="00254E31"/>
    <w:rsid w:val="00254FFC"/>
    <w:rsid w:val="00255416"/>
    <w:rsid w:val="002554A5"/>
    <w:rsid w:val="0025570C"/>
    <w:rsid w:val="00255A00"/>
    <w:rsid w:val="00255AF2"/>
    <w:rsid w:val="00255CC2"/>
    <w:rsid w:val="0025600A"/>
    <w:rsid w:val="00256216"/>
    <w:rsid w:val="0025648A"/>
    <w:rsid w:val="00256510"/>
    <w:rsid w:val="0025667A"/>
    <w:rsid w:val="00256700"/>
    <w:rsid w:val="0025690C"/>
    <w:rsid w:val="00256973"/>
    <w:rsid w:val="002569C7"/>
    <w:rsid w:val="002569FF"/>
    <w:rsid w:val="00256B75"/>
    <w:rsid w:val="00256B7A"/>
    <w:rsid w:val="00256CAD"/>
    <w:rsid w:val="002571F2"/>
    <w:rsid w:val="002573BF"/>
    <w:rsid w:val="002573F7"/>
    <w:rsid w:val="00257426"/>
    <w:rsid w:val="002575A3"/>
    <w:rsid w:val="002575AB"/>
    <w:rsid w:val="00257851"/>
    <w:rsid w:val="002578AA"/>
    <w:rsid w:val="002579A0"/>
    <w:rsid w:val="00257AC2"/>
    <w:rsid w:val="00257BC2"/>
    <w:rsid w:val="00257BCE"/>
    <w:rsid w:val="00257C4A"/>
    <w:rsid w:val="00257C55"/>
    <w:rsid w:val="00257D11"/>
    <w:rsid w:val="002601C1"/>
    <w:rsid w:val="002602C4"/>
    <w:rsid w:val="00260452"/>
    <w:rsid w:val="00260641"/>
    <w:rsid w:val="00260702"/>
    <w:rsid w:val="002607C5"/>
    <w:rsid w:val="00260866"/>
    <w:rsid w:val="00260957"/>
    <w:rsid w:val="00260B07"/>
    <w:rsid w:val="002611A9"/>
    <w:rsid w:val="0026126A"/>
    <w:rsid w:val="0026129F"/>
    <w:rsid w:val="00261338"/>
    <w:rsid w:val="002614AB"/>
    <w:rsid w:val="00261964"/>
    <w:rsid w:val="00261B1F"/>
    <w:rsid w:val="00261D6F"/>
    <w:rsid w:val="00261EC4"/>
    <w:rsid w:val="00262278"/>
    <w:rsid w:val="002622C1"/>
    <w:rsid w:val="002623DF"/>
    <w:rsid w:val="00262432"/>
    <w:rsid w:val="002624F8"/>
    <w:rsid w:val="002625DE"/>
    <w:rsid w:val="0026261C"/>
    <w:rsid w:val="0026266F"/>
    <w:rsid w:val="0026267D"/>
    <w:rsid w:val="00262B99"/>
    <w:rsid w:val="00262C33"/>
    <w:rsid w:val="00262EA4"/>
    <w:rsid w:val="00262F14"/>
    <w:rsid w:val="00262FA3"/>
    <w:rsid w:val="00262FC6"/>
    <w:rsid w:val="002630C4"/>
    <w:rsid w:val="00263124"/>
    <w:rsid w:val="002633D8"/>
    <w:rsid w:val="0026357A"/>
    <w:rsid w:val="00263681"/>
    <w:rsid w:val="00263899"/>
    <w:rsid w:val="002639C9"/>
    <w:rsid w:val="00263B1A"/>
    <w:rsid w:val="00263CFF"/>
    <w:rsid w:val="00263E59"/>
    <w:rsid w:val="0026416F"/>
    <w:rsid w:val="002641B1"/>
    <w:rsid w:val="00264242"/>
    <w:rsid w:val="002642BA"/>
    <w:rsid w:val="00264442"/>
    <w:rsid w:val="00264490"/>
    <w:rsid w:val="002644CE"/>
    <w:rsid w:val="00264C3E"/>
    <w:rsid w:val="00264DBA"/>
    <w:rsid w:val="00264EAE"/>
    <w:rsid w:val="00265333"/>
    <w:rsid w:val="002653C1"/>
    <w:rsid w:val="00265547"/>
    <w:rsid w:val="002658DD"/>
    <w:rsid w:val="0026590A"/>
    <w:rsid w:val="00265975"/>
    <w:rsid w:val="00265AA3"/>
    <w:rsid w:val="00265E1E"/>
    <w:rsid w:val="00266019"/>
    <w:rsid w:val="002660B8"/>
    <w:rsid w:val="00266207"/>
    <w:rsid w:val="002662FF"/>
    <w:rsid w:val="002664EF"/>
    <w:rsid w:val="00266976"/>
    <w:rsid w:val="00266E6B"/>
    <w:rsid w:val="00266F65"/>
    <w:rsid w:val="00266F6A"/>
    <w:rsid w:val="00267271"/>
    <w:rsid w:val="002672ED"/>
    <w:rsid w:val="002672EE"/>
    <w:rsid w:val="00267802"/>
    <w:rsid w:val="0026781B"/>
    <w:rsid w:val="00267A1A"/>
    <w:rsid w:val="00267B92"/>
    <w:rsid w:val="00267BC9"/>
    <w:rsid w:val="00267BD6"/>
    <w:rsid w:val="00267D39"/>
    <w:rsid w:val="00267F47"/>
    <w:rsid w:val="0027005F"/>
    <w:rsid w:val="0027013B"/>
    <w:rsid w:val="002702AD"/>
    <w:rsid w:val="0027032D"/>
    <w:rsid w:val="0027041E"/>
    <w:rsid w:val="0027042B"/>
    <w:rsid w:val="00270458"/>
    <w:rsid w:val="0027066A"/>
    <w:rsid w:val="002706E2"/>
    <w:rsid w:val="002708FD"/>
    <w:rsid w:val="0027091D"/>
    <w:rsid w:val="00270AB4"/>
    <w:rsid w:val="00270B38"/>
    <w:rsid w:val="00270B52"/>
    <w:rsid w:val="00270D5E"/>
    <w:rsid w:val="00270F04"/>
    <w:rsid w:val="00270F7D"/>
    <w:rsid w:val="00271158"/>
    <w:rsid w:val="00271206"/>
    <w:rsid w:val="002712D4"/>
    <w:rsid w:val="00271351"/>
    <w:rsid w:val="00271483"/>
    <w:rsid w:val="00271571"/>
    <w:rsid w:val="00271877"/>
    <w:rsid w:val="002718D3"/>
    <w:rsid w:val="00271ED7"/>
    <w:rsid w:val="0027218B"/>
    <w:rsid w:val="00272398"/>
    <w:rsid w:val="002723F5"/>
    <w:rsid w:val="002726BB"/>
    <w:rsid w:val="002726F6"/>
    <w:rsid w:val="002727B5"/>
    <w:rsid w:val="002727E1"/>
    <w:rsid w:val="0027285D"/>
    <w:rsid w:val="002728EB"/>
    <w:rsid w:val="00272ACF"/>
    <w:rsid w:val="00272BAA"/>
    <w:rsid w:val="00272C60"/>
    <w:rsid w:val="00272C87"/>
    <w:rsid w:val="00273060"/>
    <w:rsid w:val="002731ED"/>
    <w:rsid w:val="0027326A"/>
    <w:rsid w:val="002734D0"/>
    <w:rsid w:val="002737AD"/>
    <w:rsid w:val="002737BA"/>
    <w:rsid w:val="0027380B"/>
    <w:rsid w:val="0027388F"/>
    <w:rsid w:val="00273A4E"/>
    <w:rsid w:val="00273B3D"/>
    <w:rsid w:val="00273CBE"/>
    <w:rsid w:val="00273DD3"/>
    <w:rsid w:val="00273E3E"/>
    <w:rsid w:val="00273E4C"/>
    <w:rsid w:val="00274105"/>
    <w:rsid w:val="002741B8"/>
    <w:rsid w:val="00274220"/>
    <w:rsid w:val="002742D0"/>
    <w:rsid w:val="002743F1"/>
    <w:rsid w:val="002744F2"/>
    <w:rsid w:val="0027482B"/>
    <w:rsid w:val="00274871"/>
    <w:rsid w:val="0027491E"/>
    <w:rsid w:val="0027494E"/>
    <w:rsid w:val="00274983"/>
    <w:rsid w:val="00274B0B"/>
    <w:rsid w:val="00274CCD"/>
    <w:rsid w:val="0027507C"/>
    <w:rsid w:val="00275243"/>
    <w:rsid w:val="0027525B"/>
    <w:rsid w:val="002755FE"/>
    <w:rsid w:val="00275796"/>
    <w:rsid w:val="002757AF"/>
    <w:rsid w:val="002758AB"/>
    <w:rsid w:val="00275D86"/>
    <w:rsid w:val="00275DC0"/>
    <w:rsid w:val="00276221"/>
    <w:rsid w:val="0027626F"/>
    <w:rsid w:val="0027644F"/>
    <w:rsid w:val="002764DD"/>
    <w:rsid w:val="00276575"/>
    <w:rsid w:val="00276589"/>
    <w:rsid w:val="00276621"/>
    <w:rsid w:val="002766AB"/>
    <w:rsid w:val="002768FF"/>
    <w:rsid w:val="00276926"/>
    <w:rsid w:val="002775F0"/>
    <w:rsid w:val="002776A2"/>
    <w:rsid w:val="0027793F"/>
    <w:rsid w:val="00277B16"/>
    <w:rsid w:val="00277CC5"/>
    <w:rsid w:val="00277DAA"/>
    <w:rsid w:val="00280238"/>
    <w:rsid w:val="002802F8"/>
    <w:rsid w:val="0028031B"/>
    <w:rsid w:val="0028034E"/>
    <w:rsid w:val="002805E1"/>
    <w:rsid w:val="00280756"/>
    <w:rsid w:val="002807BB"/>
    <w:rsid w:val="00280922"/>
    <w:rsid w:val="00280B3B"/>
    <w:rsid w:val="00280B52"/>
    <w:rsid w:val="00280D92"/>
    <w:rsid w:val="00280DE9"/>
    <w:rsid w:val="002812E5"/>
    <w:rsid w:val="00281327"/>
    <w:rsid w:val="0028155F"/>
    <w:rsid w:val="00281A39"/>
    <w:rsid w:val="00281B89"/>
    <w:rsid w:val="00281B8C"/>
    <w:rsid w:val="00281C82"/>
    <w:rsid w:val="00281DE8"/>
    <w:rsid w:val="00281FD7"/>
    <w:rsid w:val="00282110"/>
    <w:rsid w:val="00282226"/>
    <w:rsid w:val="0028239D"/>
    <w:rsid w:val="002823B1"/>
    <w:rsid w:val="00282403"/>
    <w:rsid w:val="00282660"/>
    <w:rsid w:val="00282A1A"/>
    <w:rsid w:val="00282A35"/>
    <w:rsid w:val="00282D75"/>
    <w:rsid w:val="00282E3A"/>
    <w:rsid w:val="00282E44"/>
    <w:rsid w:val="00282EBD"/>
    <w:rsid w:val="00283010"/>
    <w:rsid w:val="00283053"/>
    <w:rsid w:val="00283267"/>
    <w:rsid w:val="002833B3"/>
    <w:rsid w:val="00283445"/>
    <w:rsid w:val="0028367B"/>
    <w:rsid w:val="0028397A"/>
    <w:rsid w:val="00283B2A"/>
    <w:rsid w:val="00283BDC"/>
    <w:rsid w:val="00283D6E"/>
    <w:rsid w:val="00283F11"/>
    <w:rsid w:val="00283FDA"/>
    <w:rsid w:val="0028404F"/>
    <w:rsid w:val="002840FE"/>
    <w:rsid w:val="00284494"/>
    <w:rsid w:val="00284565"/>
    <w:rsid w:val="00284938"/>
    <w:rsid w:val="002849C5"/>
    <w:rsid w:val="00284A8A"/>
    <w:rsid w:val="00284C0F"/>
    <w:rsid w:val="00284F51"/>
    <w:rsid w:val="00284F9B"/>
    <w:rsid w:val="00284FAE"/>
    <w:rsid w:val="0028511F"/>
    <w:rsid w:val="002852E5"/>
    <w:rsid w:val="002852E7"/>
    <w:rsid w:val="0028538D"/>
    <w:rsid w:val="002855E3"/>
    <w:rsid w:val="0028565F"/>
    <w:rsid w:val="00285723"/>
    <w:rsid w:val="00285953"/>
    <w:rsid w:val="002859EE"/>
    <w:rsid w:val="00285AB6"/>
    <w:rsid w:val="00286014"/>
    <w:rsid w:val="0028606A"/>
    <w:rsid w:val="00286110"/>
    <w:rsid w:val="00286134"/>
    <w:rsid w:val="002861F5"/>
    <w:rsid w:val="00286220"/>
    <w:rsid w:val="002862E2"/>
    <w:rsid w:val="002863C8"/>
    <w:rsid w:val="00286417"/>
    <w:rsid w:val="0028659F"/>
    <w:rsid w:val="002866E1"/>
    <w:rsid w:val="002866FA"/>
    <w:rsid w:val="00286881"/>
    <w:rsid w:val="002869E5"/>
    <w:rsid w:val="00286CAE"/>
    <w:rsid w:val="00286FE0"/>
    <w:rsid w:val="0028744A"/>
    <w:rsid w:val="00287505"/>
    <w:rsid w:val="002875A5"/>
    <w:rsid w:val="0028770F"/>
    <w:rsid w:val="00287715"/>
    <w:rsid w:val="0028787F"/>
    <w:rsid w:val="0028789A"/>
    <w:rsid w:val="00287909"/>
    <w:rsid w:val="00287B26"/>
    <w:rsid w:val="00287D23"/>
    <w:rsid w:val="00290061"/>
    <w:rsid w:val="002900B6"/>
    <w:rsid w:val="002901DA"/>
    <w:rsid w:val="00290406"/>
    <w:rsid w:val="00290443"/>
    <w:rsid w:val="002905CD"/>
    <w:rsid w:val="002905E5"/>
    <w:rsid w:val="00290671"/>
    <w:rsid w:val="00290689"/>
    <w:rsid w:val="002906B2"/>
    <w:rsid w:val="0029075E"/>
    <w:rsid w:val="0029080D"/>
    <w:rsid w:val="002908D4"/>
    <w:rsid w:val="00290F62"/>
    <w:rsid w:val="00290F67"/>
    <w:rsid w:val="00290F6A"/>
    <w:rsid w:val="00291089"/>
    <w:rsid w:val="00291261"/>
    <w:rsid w:val="00291305"/>
    <w:rsid w:val="002914B3"/>
    <w:rsid w:val="00291575"/>
    <w:rsid w:val="00291700"/>
    <w:rsid w:val="002917E4"/>
    <w:rsid w:val="00291865"/>
    <w:rsid w:val="00291A4C"/>
    <w:rsid w:val="00291EBA"/>
    <w:rsid w:val="00291EBF"/>
    <w:rsid w:val="002920A0"/>
    <w:rsid w:val="002920B5"/>
    <w:rsid w:val="002920C6"/>
    <w:rsid w:val="0029211E"/>
    <w:rsid w:val="00292733"/>
    <w:rsid w:val="0029299B"/>
    <w:rsid w:val="00292AC4"/>
    <w:rsid w:val="00292B1C"/>
    <w:rsid w:val="00292DA2"/>
    <w:rsid w:val="00292E5D"/>
    <w:rsid w:val="00292F44"/>
    <w:rsid w:val="0029302F"/>
    <w:rsid w:val="00293291"/>
    <w:rsid w:val="002932A8"/>
    <w:rsid w:val="0029330F"/>
    <w:rsid w:val="0029335F"/>
    <w:rsid w:val="002933C1"/>
    <w:rsid w:val="00293B43"/>
    <w:rsid w:val="00293C2C"/>
    <w:rsid w:val="00293C94"/>
    <w:rsid w:val="00293D0D"/>
    <w:rsid w:val="00293DF3"/>
    <w:rsid w:val="00293E15"/>
    <w:rsid w:val="00293E6F"/>
    <w:rsid w:val="00294042"/>
    <w:rsid w:val="00294070"/>
    <w:rsid w:val="00294108"/>
    <w:rsid w:val="002941FF"/>
    <w:rsid w:val="0029440B"/>
    <w:rsid w:val="002944E6"/>
    <w:rsid w:val="00294768"/>
    <w:rsid w:val="002948C2"/>
    <w:rsid w:val="00294974"/>
    <w:rsid w:val="00294A29"/>
    <w:rsid w:val="00294B36"/>
    <w:rsid w:val="00294B75"/>
    <w:rsid w:val="00294C01"/>
    <w:rsid w:val="00294E74"/>
    <w:rsid w:val="00295045"/>
    <w:rsid w:val="002951D4"/>
    <w:rsid w:val="002953AE"/>
    <w:rsid w:val="0029557A"/>
    <w:rsid w:val="0029571B"/>
    <w:rsid w:val="0029577F"/>
    <w:rsid w:val="00295862"/>
    <w:rsid w:val="00295918"/>
    <w:rsid w:val="00295C78"/>
    <w:rsid w:val="00295FAA"/>
    <w:rsid w:val="00295FD0"/>
    <w:rsid w:val="00296065"/>
    <w:rsid w:val="002962C4"/>
    <w:rsid w:val="002964D0"/>
    <w:rsid w:val="002964F3"/>
    <w:rsid w:val="0029654D"/>
    <w:rsid w:val="0029662B"/>
    <w:rsid w:val="00296656"/>
    <w:rsid w:val="0029665A"/>
    <w:rsid w:val="00296824"/>
    <w:rsid w:val="00296926"/>
    <w:rsid w:val="002969B8"/>
    <w:rsid w:val="00296B16"/>
    <w:rsid w:val="00296C49"/>
    <w:rsid w:val="00296D7D"/>
    <w:rsid w:val="00296E55"/>
    <w:rsid w:val="00296FD0"/>
    <w:rsid w:val="002970F2"/>
    <w:rsid w:val="00297119"/>
    <w:rsid w:val="0029721A"/>
    <w:rsid w:val="00297246"/>
    <w:rsid w:val="002972A5"/>
    <w:rsid w:val="002972BA"/>
    <w:rsid w:val="002976FC"/>
    <w:rsid w:val="00297A97"/>
    <w:rsid w:val="00297ACA"/>
    <w:rsid w:val="00297CD0"/>
    <w:rsid w:val="00297D3B"/>
    <w:rsid w:val="00297F77"/>
    <w:rsid w:val="002A0135"/>
    <w:rsid w:val="002A01AE"/>
    <w:rsid w:val="002A01BB"/>
    <w:rsid w:val="002A0238"/>
    <w:rsid w:val="002A023F"/>
    <w:rsid w:val="002A0259"/>
    <w:rsid w:val="002A02B8"/>
    <w:rsid w:val="002A04A8"/>
    <w:rsid w:val="002A0536"/>
    <w:rsid w:val="002A0889"/>
    <w:rsid w:val="002A08D7"/>
    <w:rsid w:val="002A0975"/>
    <w:rsid w:val="002A0A12"/>
    <w:rsid w:val="002A0A87"/>
    <w:rsid w:val="002A0BA0"/>
    <w:rsid w:val="002A0D41"/>
    <w:rsid w:val="002A0D8B"/>
    <w:rsid w:val="002A0E29"/>
    <w:rsid w:val="002A0EDE"/>
    <w:rsid w:val="002A1157"/>
    <w:rsid w:val="002A12DC"/>
    <w:rsid w:val="002A1307"/>
    <w:rsid w:val="002A132B"/>
    <w:rsid w:val="002A140C"/>
    <w:rsid w:val="002A14AE"/>
    <w:rsid w:val="002A14DD"/>
    <w:rsid w:val="002A1639"/>
    <w:rsid w:val="002A1657"/>
    <w:rsid w:val="002A1B75"/>
    <w:rsid w:val="002A1C92"/>
    <w:rsid w:val="002A1D67"/>
    <w:rsid w:val="002A1DC2"/>
    <w:rsid w:val="002A2247"/>
    <w:rsid w:val="002A23F2"/>
    <w:rsid w:val="002A2433"/>
    <w:rsid w:val="002A2593"/>
    <w:rsid w:val="002A260A"/>
    <w:rsid w:val="002A2796"/>
    <w:rsid w:val="002A2856"/>
    <w:rsid w:val="002A2890"/>
    <w:rsid w:val="002A28ED"/>
    <w:rsid w:val="002A2A5F"/>
    <w:rsid w:val="002A2BBC"/>
    <w:rsid w:val="002A2BED"/>
    <w:rsid w:val="002A2C18"/>
    <w:rsid w:val="002A2CDC"/>
    <w:rsid w:val="002A2DF6"/>
    <w:rsid w:val="002A2E9F"/>
    <w:rsid w:val="002A2EB4"/>
    <w:rsid w:val="002A2F33"/>
    <w:rsid w:val="002A31B8"/>
    <w:rsid w:val="002A322F"/>
    <w:rsid w:val="002A35ED"/>
    <w:rsid w:val="002A362D"/>
    <w:rsid w:val="002A3804"/>
    <w:rsid w:val="002A38D6"/>
    <w:rsid w:val="002A3901"/>
    <w:rsid w:val="002A3919"/>
    <w:rsid w:val="002A3A78"/>
    <w:rsid w:val="002A3AA8"/>
    <w:rsid w:val="002A3AE0"/>
    <w:rsid w:val="002A3B01"/>
    <w:rsid w:val="002A41E0"/>
    <w:rsid w:val="002A4278"/>
    <w:rsid w:val="002A4311"/>
    <w:rsid w:val="002A4448"/>
    <w:rsid w:val="002A4954"/>
    <w:rsid w:val="002A4BD9"/>
    <w:rsid w:val="002A500E"/>
    <w:rsid w:val="002A519F"/>
    <w:rsid w:val="002A5294"/>
    <w:rsid w:val="002A550A"/>
    <w:rsid w:val="002A5596"/>
    <w:rsid w:val="002A56C3"/>
    <w:rsid w:val="002A58CF"/>
    <w:rsid w:val="002A598B"/>
    <w:rsid w:val="002A5A50"/>
    <w:rsid w:val="002A5BB0"/>
    <w:rsid w:val="002A5CEB"/>
    <w:rsid w:val="002A5E11"/>
    <w:rsid w:val="002A5E47"/>
    <w:rsid w:val="002A5F44"/>
    <w:rsid w:val="002A623E"/>
    <w:rsid w:val="002A6384"/>
    <w:rsid w:val="002A6580"/>
    <w:rsid w:val="002A65CE"/>
    <w:rsid w:val="002A6617"/>
    <w:rsid w:val="002A6866"/>
    <w:rsid w:val="002A6887"/>
    <w:rsid w:val="002A68D6"/>
    <w:rsid w:val="002A6F33"/>
    <w:rsid w:val="002A70F9"/>
    <w:rsid w:val="002A7223"/>
    <w:rsid w:val="002A772C"/>
    <w:rsid w:val="002A77F5"/>
    <w:rsid w:val="002A79EA"/>
    <w:rsid w:val="002A7B1E"/>
    <w:rsid w:val="002A7B44"/>
    <w:rsid w:val="002A7B92"/>
    <w:rsid w:val="002A7C7C"/>
    <w:rsid w:val="002A7D54"/>
    <w:rsid w:val="002A7D5E"/>
    <w:rsid w:val="002B01D6"/>
    <w:rsid w:val="002B02C7"/>
    <w:rsid w:val="002B041B"/>
    <w:rsid w:val="002B0576"/>
    <w:rsid w:val="002B0697"/>
    <w:rsid w:val="002B0747"/>
    <w:rsid w:val="002B08A3"/>
    <w:rsid w:val="002B090B"/>
    <w:rsid w:val="002B09C7"/>
    <w:rsid w:val="002B0C12"/>
    <w:rsid w:val="002B0CB5"/>
    <w:rsid w:val="002B0DB5"/>
    <w:rsid w:val="002B0FD1"/>
    <w:rsid w:val="002B0FF7"/>
    <w:rsid w:val="002B11EE"/>
    <w:rsid w:val="002B120E"/>
    <w:rsid w:val="002B1386"/>
    <w:rsid w:val="002B139B"/>
    <w:rsid w:val="002B14A5"/>
    <w:rsid w:val="002B1A88"/>
    <w:rsid w:val="002B1B8C"/>
    <w:rsid w:val="002B1BE2"/>
    <w:rsid w:val="002B1C08"/>
    <w:rsid w:val="002B1C4A"/>
    <w:rsid w:val="002B1E44"/>
    <w:rsid w:val="002B1EC9"/>
    <w:rsid w:val="002B1F28"/>
    <w:rsid w:val="002B2167"/>
    <w:rsid w:val="002B218D"/>
    <w:rsid w:val="002B2233"/>
    <w:rsid w:val="002B232E"/>
    <w:rsid w:val="002B24C1"/>
    <w:rsid w:val="002B255C"/>
    <w:rsid w:val="002B27F4"/>
    <w:rsid w:val="002B2AFB"/>
    <w:rsid w:val="002B2C03"/>
    <w:rsid w:val="002B2F1B"/>
    <w:rsid w:val="002B30E5"/>
    <w:rsid w:val="002B311F"/>
    <w:rsid w:val="002B34CD"/>
    <w:rsid w:val="002B3521"/>
    <w:rsid w:val="002B374E"/>
    <w:rsid w:val="002B3810"/>
    <w:rsid w:val="002B3876"/>
    <w:rsid w:val="002B38F7"/>
    <w:rsid w:val="002B3A45"/>
    <w:rsid w:val="002B3B49"/>
    <w:rsid w:val="002B3C1B"/>
    <w:rsid w:val="002B3DCF"/>
    <w:rsid w:val="002B3EA4"/>
    <w:rsid w:val="002B45E3"/>
    <w:rsid w:val="002B46CA"/>
    <w:rsid w:val="002B4701"/>
    <w:rsid w:val="002B4714"/>
    <w:rsid w:val="002B4729"/>
    <w:rsid w:val="002B4BEF"/>
    <w:rsid w:val="002B4C5E"/>
    <w:rsid w:val="002B4D85"/>
    <w:rsid w:val="002B54F9"/>
    <w:rsid w:val="002B57C0"/>
    <w:rsid w:val="002B5803"/>
    <w:rsid w:val="002B58D6"/>
    <w:rsid w:val="002B5A1D"/>
    <w:rsid w:val="002B5AAA"/>
    <w:rsid w:val="002B5B69"/>
    <w:rsid w:val="002B5B85"/>
    <w:rsid w:val="002B5C99"/>
    <w:rsid w:val="002B5CDA"/>
    <w:rsid w:val="002B5CF0"/>
    <w:rsid w:val="002B5F24"/>
    <w:rsid w:val="002B6026"/>
    <w:rsid w:val="002B6679"/>
    <w:rsid w:val="002B6782"/>
    <w:rsid w:val="002B6962"/>
    <w:rsid w:val="002B6A18"/>
    <w:rsid w:val="002B6B8C"/>
    <w:rsid w:val="002B6E05"/>
    <w:rsid w:val="002B6E9F"/>
    <w:rsid w:val="002B6ECE"/>
    <w:rsid w:val="002B6F43"/>
    <w:rsid w:val="002B6FB4"/>
    <w:rsid w:val="002B6FBD"/>
    <w:rsid w:val="002B702D"/>
    <w:rsid w:val="002B725C"/>
    <w:rsid w:val="002B7345"/>
    <w:rsid w:val="002B7378"/>
    <w:rsid w:val="002B766B"/>
    <w:rsid w:val="002B7A76"/>
    <w:rsid w:val="002B7E84"/>
    <w:rsid w:val="002B7EE6"/>
    <w:rsid w:val="002B7EEE"/>
    <w:rsid w:val="002C0011"/>
    <w:rsid w:val="002C012C"/>
    <w:rsid w:val="002C02D5"/>
    <w:rsid w:val="002C0518"/>
    <w:rsid w:val="002C058A"/>
    <w:rsid w:val="002C06F1"/>
    <w:rsid w:val="002C0C9A"/>
    <w:rsid w:val="002C0CDC"/>
    <w:rsid w:val="002C0D05"/>
    <w:rsid w:val="002C0E09"/>
    <w:rsid w:val="002C1094"/>
    <w:rsid w:val="002C10B2"/>
    <w:rsid w:val="002C10FB"/>
    <w:rsid w:val="002C1201"/>
    <w:rsid w:val="002C126C"/>
    <w:rsid w:val="002C13C4"/>
    <w:rsid w:val="002C150B"/>
    <w:rsid w:val="002C15E7"/>
    <w:rsid w:val="002C16C5"/>
    <w:rsid w:val="002C173D"/>
    <w:rsid w:val="002C183D"/>
    <w:rsid w:val="002C1B0E"/>
    <w:rsid w:val="002C1C27"/>
    <w:rsid w:val="002C1C60"/>
    <w:rsid w:val="002C1D07"/>
    <w:rsid w:val="002C1F31"/>
    <w:rsid w:val="002C2124"/>
    <w:rsid w:val="002C22EF"/>
    <w:rsid w:val="002C25B5"/>
    <w:rsid w:val="002C25EF"/>
    <w:rsid w:val="002C272C"/>
    <w:rsid w:val="002C2B98"/>
    <w:rsid w:val="002C2BED"/>
    <w:rsid w:val="002C2C41"/>
    <w:rsid w:val="002C2CE4"/>
    <w:rsid w:val="002C2D8C"/>
    <w:rsid w:val="002C2EF5"/>
    <w:rsid w:val="002C306D"/>
    <w:rsid w:val="002C3206"/>
    <w:rsid w:val="002C3300"/>
    <w:rsid w:val="002C3363"/>
    <w:rsid w:val="002C33AD"/>
    <w:rsid w:val="002C3608"/>
    <w:rsid w:val="002C3847"/>
    <w:rsid w:val="002C38A7"/>
    <w:rsid w:val="002C3942"/>
    <w:rsid w:val="002C39AD"/>
    <w:rsid w:val="002C3BE0"/>
    <w:rsid w:val="002C3CAD"/>
    <w:rsid w:val="002C3EC5"/>
    <w:rsid w:val="002C3FC3"/>
    <w:rsid w:val="002C4254"/>
    <w:rsid w:val="002C43C5"/>
    <w:rsid w:val="002C449C"/>
    <w:rsid w:val="002C44D1"/>
    <w:rsid w:val="002C468C"/>
    <w:rsid w:val="002C47AB"/>
    <w:rsid w:val="002C4D03"/>
    <w:rsid w:val="002C4EBF"/>
    <w:rsid w:val="002C4FDB"/>
    <w:rsid w:val="002C531E"/>
    <w:rsid w:val="002C53B0"/>
    <w:rsid w:val="002C5429"/>
    <w:rsid w:val="002C573D"/>
    <w:rsid w:val="002C57A4"/>
    <w:rsid w:val="002C57C5"/>
    <w:rsid w:val="002C5854"/>
    <w:rsid w:val="002C59D0"/>
    <w:rsid w:val="002C59EF"/>
    <w:rsid w:val="002C5BFA"/>
    <w:rsid w:val="002C5C0B"/>
    <w:rsid w:val="002C5D28"/>
    <w:rsid w:val="002C5DD9"/>
    <w:rsid w:val="002C5EB5"/>
    <w:rsid w:val="002C5F64"/>
    <w:rsid w:val="002C622E"/>
    <w:rsid w:val="002C632D"/>
    <w:rsid w:val="002C634E"/>
    <w:rsid w:val="002C64EC"/>
    <w:rsid w:val="002C6523"/>
    <w:rsid w:val="002C65FB"/>
    <w:rsid w:val="002C6602"/>
    <w:rsid w:val="002C66AD"/>
    <w:rsid w:val="002C6A41"/>
    <w:rsid w:val="002C6D58"/>
    <w:rsid w:val="002C6F3D"/>
    <w:rsid w:val="002C7257"/>
    <w:rsid w:val="002C725C"/>
    <w:rsid w:val="002C7469"/>
    <w:rsid w:val="002C74EF"/>
    <w:rsid w:val="002C79EA"/>
    <w:rsid w:val="002C7A81"/>
    <w:rsid w:val="002C7AE8"/>
    <w:rsid w:val="002C7AF9"/>
    <w:rsid w:val="002C7BDE"/>
    <w:rsid w:val="002C7ECA"/>
    <w:rsid w:val="002D034E"/>
    <w:rsid w:val="002D0393"/>
    <w:rsid w:val="002D03EA"/>
    <w:rsid w:val="002D0576"/>
    <w:rsid w:val="002D0708"/>
    <w:rsid w:val="002D0815"/>
    <w:rsid w:val="002D0A10"/>
    <w:rsid w:val="002D0A53"/>
    <w:rsid w:val="002D0B28"/>
    <w:rsid w:val="002D0CAD"/>
    <w:rsid w:val="002D0FC5"/>
    <w:rsid w:val="002D0FCB"/>
    <w:rsid w:val="002D125D"/>
    <w:rsid w:val="002D126A"/>
    <w:rsid w:val="002D134E"/>
    <w:rsid w:val="002D1380"/>
    <w:rsid w:val="002D1497"/>
    <w:rsid w:val="002D14C5"/>
    <w:rsid w:val="002D15F0"/>
    <w:rsid w:val="002D162B"/>
    <w:rsid w:val="002D17E2"/>
    <w:rsid w:val="002D183C"/>
    <w:rsid w:val="002D186E"/>
    <w:rsid w:val="002D1CE6"/>
    <w:rsid w:val="002D1DF9"/>
    <w:rsid w:val="002D2033"/>
    <w:rsid w:val="002D2065"/>
    <w:rsid w:val="002D2171"/>
    <w:rsid w:val="002D2254"/>
    <w:rsid w:val="002D227E"/>
    <w:rsid w:val="002D23C8"/>
    <w:rsid w:val="002D23FD"/>
    <w:rsid w:val="002D2457"/>
    <w:rsid w:val="002D28A9"/>
    <w:rsid w:val="002D2912"/>
    <w:rsid w:val="002D2A96"/>
    <w:rsid w:val="002D2B22"/>
    <w:rsid w:val="002D2C02"/>
    <w:rsid w:val="002D2C83"/>
    <w:rsid w:val="002D2CFC"/>
    <w:rsid w:val="002D2F4D"/>
    <w:rsid w:val="002D311F"/>
    <w:rsid w:val="002D3148"/>
    <w:rsid w:val="002D3486"/>
    <w:rsid w:val="002D361B"/>
    <w:rsid w:val="002D3AB3"/>
    <w:rsid w:val="002D3B0F"/>
    <w:rsid w:val="002D3DEB"/>
    <w:rsid w:val="002D403E"/>
    <w:rsid w:val="002D4180"/>
    <w:rsid w:val="002D452E"/>
    <w:rsid w:val="002D456B"/>
    <w:rsid w:val="002D4613"/>
    <w:rsid w:val="002D4AE9"/>
    <w:rsid w:val="002D4B0D"/>
    <w:rsid w:val="002D4D30"/>
    <w:rsid w:val="002D4F1F"/>
    <w:rsid w:val="002D4F6B"/>
    <w:rsid w:val="002D5305"/>
    <w:rsid w:val="002D53E7"/>
    <w:rsid w:val="002D54BD"/>
    <w:rsid w:val="002D550A"/>
    <w:rsid w:val="002D5666"/>
    <w:rsid w:val="002D5841"/>
    <w:rsid w:val="002D5848"/>
    <w:rsid w:val="002D58F4"/>
    <w:rsid w:val="002D58F6"/>
    <w:rsid w:val="002D5B9F"/>
    <w:rsid w:val="002D5C01"/>
    <w:rsid w:val="002D5C17"/>
    <w:rsid w:val="002D5FD3"/>
    <w:rsid w:val="002D6037"/>
    <w:rsid w:val="002D60BC"/>
    <w:rsid w:val="002D632B"/>
    <w:rsid w:val="002D63B5"/>
    <w:rsid w:val="002D63EA"/>
    <w:rsid w:val="002D6442"/>
    <w:rsid w:val="002D6464"/>
    <w:rsid w:val="002D670D"/>
    <w:rsid w:val="002D6803"/>
    <w:rsid w:val="002D68A5"/>
    <w:rsid w:val="002D68C8"/>
    <w:rsid w:val="002D69ED"/>
    <w:rsid w:val="002D6B5F"/>
    <w:rsid w:val="002D6C5B"/>
    <w:rsid w:val="002D6EEF"/>
    <w:rsid w:val="002D70FB"/>
    <w:rsid w:val="002D71FC"/>
    <w:rsid w:val="002D7243"/>
    <w:rsid w:val="002D74C7"/>
    <w:rsid w:val="002D75E6"/>
    <w:rsid w:val="002D7726"/>
    <w:rsid w:val="002D7A9F"/>
    <w:rsid w:val="002D7B5F"/>
    <w:rsid w:val="002D7C4D"/>
    <w:rsid w:val="002D7C78"/>
    <w:rsid w:val="002D7E86"/>
    <w:rsid w:val="002D7E9B"/>
    <w:rsid w:val="002D7F20"/>
    <w:rsid w:val="002E0139"/>
    <w:rsid w:val="002E03FF"/>
    <w:rsid w:val="002E094B"/>
    <w:rsid w:val="002E0F16"/>
    <w:rsid w:val="002E0FCD"/>
    <w:rsid w:val="002E1082"/>
    <w:rsid w:val="002E110F"/>
    <w:rsid w:val="002E118E"/>
    <w:rsid w:val="002E11F7"/>
    <w:rsid w:val="002E1401"/>
    <w:rsid w:val="002E1525"/>
    <w:rsid w:val="002E15DE"/>
    <w:rsid w:val="002E15F5"/>
    <w:rsid w:val="002E169C"/>
    <w:rsid w:val="002E16BE"/>
    <w:rsid w:val="002E1723"/>
    <w:rsid w:val="002E1743"/>
    <w:rsid w:val="002E182D"/>
    <w:rsid w:val="002E1865"/>
    <w:rsid w:val="002E199A"/>
    <w:rsid w:val="002E19A7"/>
    <w:rsid w:val="002E1AC9"/>
    <w:rsid w:val="002E1B60"/>
    <w:rsid w:val="002E1C4B"/>
    <w:rsid w:val="002E1F23"/>
    <w:rsid w:val="002E211F"/>
    <w:rsid w:val="002E21E1"/>
    <w:rsid w:val="002E21EC"/>
    <w:rsid w:val="002E221E"/>
    <w:rsid w:val="002E2322"/>
    <w:rsid w:val="002E23E8"/>
    <w:rsid w:val="002E23EF"/>
    <w:rsid w:val="002E24E8"/>
    <w:rsid w:val="002E275A"/>
    <w:rsid w:val="002E2834"/>
    <w:rsid w:val="002E2844"/>
    <w:rsid w:val="002E29AA"/>
    <w:rsid w:val="002E2A2E"/>
    <w:rsid w:val="002E2A66"/>
    <w:rsid w:val="002E2C03"/>
    <w:rsid w:val="002E2D07"/>
    <w:rsid w:val="002E31EF"/>
    <w:rsid w:val="002E3625"/>
    <w:rsid w:val="002E393D"/>
    <w:rsid w:val="002E394A"/>
    <w:rsid w:val="002E3B54"/>
    <w:rsid w:val="002E42B9"/>
    <w:rsid w:val="002E4425"/>
    <w:rsid w:val="002E44D7"/>
    <w:rsid w:val="002E4651"/>
    <w:rsid w:val="002E46C8"/>
    <w:rsid w:val="002E4A46"/>
    <w:rsid w:val="002E4BFE"/>
    <w:rsid w:val="002E5283"/>
    <w:rsid w:val="002E55A8"/>
    <w:rsid w:val="002E575A"/>
    <w:rsid w:val="002E57A6"/>
    <w:rsid w:val="002E58DE"/>
    <w:rsid w:val="002E592A"/>
    <w:rsid w:val="002E5AB4"/>
    <w:rsid w:val="002E5BEB"/>
    <w:rsid w:val="002E5C7A"/>
    <w:rsid w:val="002E5CBD"/>
    <w:rsid w:val="002E5D34"/>
    <w:rsid w:val="002E5F29"/>
    <w:rsid w:val="002E5F84"/>
    <w:rsid w:val="002E6029"/>
    <w:rsid w:val="002E619F"/>
    <w:rsid w:val="002E61A9"/>
    <w:rsid w:val="002E62FA"/>
    <w:rsid w:val="002E634F"/>
    <w:rsid w:val="002E6568"/>
    <w:rsid w:val="002E66DE"/>
    <w:rsid w:val="002E6701"/>
    <w:rsid w:val="002E68EA"/>
    <w:rsid w:val="002E691C"/>
    <w:rsid w:val="002E6A67"/>
    <w:rsid w:val="002E6BA0"/>
    <w:rsid w:val="002E6BD9"/>
    <w:rsid w:val="002E6F3A"/>
    <w:rsid w:val="002E7138"/>
    <w:rsid w:val="002E713A"/>
    <w:rsid w:val="002E7193"/>
    <w:rsid w:val="002E72A1"/>
    <w:rsid w:val="002E73FD"/>
    <w:rsid w:val="002E751C"/>
    <w:rsid w:val="002E7559"/>
    <w:rsid w:val="002E75C7"/>
    <w:rsid w:val="002E7643"/>
    <w:rsid w:val="002E7674"/>
    <w:rsid w:val="002E7820"/>
    <w:rsid w:val="002E78DF"/>
    <w:rsid w:val="002E795C"/>
    <w:rsid w:val="002E7A71"/>
    <w:rsid w:val="002E7B5C"/>
    <w:rsid w:val="002E7C62"/>
    <w:rsid w:val="002F0080"/>
    <w:rsid w:val="002F0705"/>
    <w:rsid w:val="002F07F0"/>
    <w:rsid w:val="002F0889"/>
    <w:rsid w:val="002F0931"/>
    <w:rsid w:val="002F0A1A"/>
    <w:rsid w:val="002F0C0E"/>
    <w:rsid w:val="002F0D30"/>
    <w:rsid w:val="002F1029"/>
    <w:rsid w:val="002F1147"/>
    <w:rsid w:val="002F1171"/>
    <w:rsid w:val="002F1193"/>
    <w:rsid w:val="002F11E4"/>
    <w:rsid w:val="002F12BD"/>
    <w:rsid w:val="002F1534"/>
    <w:rsid w:val="002F15EE"/>
    <w:rsid w:val="002F166E"/>
    <w:rsid w:val="002F186E"/>
    <w:rsid w:val="002F19AB"/>
    <w:rsid w:val="002F19FE"/>
    <w:rsid w:val="002F1C53"/>
    <w:rsid w:val="002F1C5C"/>
    <w:rsid w:val="002F1DC1"/>
    <w:rsid w:val="002F1E8F"/>
    <w:rsid w:val="002F1EE6"/>
    <w:rsid w:val="002F202A"/>
    <w:rsid w:val="002F2096"/>
    <w:rsid w:val="002F23A7"/>
    <w:rsid w:val="002F2413"/>
    <w:rsid w:val="002F245D"/>
    <w:rsid w:val="002F262C"/>
    <w:rsid w:val="002F2693"/>
    <w:rsid w:val="002F2880"/>
    <w:rsid w:val="002F2B1B"/>
    <w:rsid w:val="002F2CF5"/>
    <w:rsid w:val="002F334C"/>
    <w:rsid w:val="002F341B"/>
    <w:rsid w:val="002F362A"/>
    <w:rsid w:val="002F3807"/>
    <w:rsid w:val="002F386A"/>
    <w:rsid w:val="002F3916"/>
    <w:rsid w:val="002F3D19"/>
    <w:rsid w:val="002F3E1F"/>
    <w:rsid w:val="002F3F37"/>
    <w:rsid w:val="002F416A"/>
    <w:rsid w:val="002F4399"/>
    <w:rsid w:val="002F46AC"/>
    <w:rsid w:val="002F47C7"/>
    <w:rsid w:val="002F48C1"/>
    <w:rsid w:val="002F4AA4"/>
    <w:rsid w:val="002F4AD5"/>
    <w:rsid w:val="002F4BAE"/>
    <w:rsid w:val="002F4E17"/>
    <w:rsid w:val="002F4EED"/>
    <w:rsid w:val="002F4FF5"/>
    <w:rsid w:val="002F5028"/>
    <w:rsid w:val="002F57B2"/>
    <w:rsid w:val="002F5838"/>
    <w:rsid w:val="002F587B"/>
    <w:rsid w:val="002F58A0"/>
    <w:rsid w:val="002F6027"/>
    <w:rsid w:val="002F6107"/>
    <w:rsid w:val="002F6117"/>
    <w:rsid w:val="002F6212"/>
    <w:rsid w:val="002F648D"/>
    <w:rsid w:val="002F6562"/>
    <w:rsid w:val="002F6619"/>
    <w:rsid w:val="002F6782"/>
    <w:rsid w:val="002F6981"/>
    <w:rsid w:val="002F69A0"/>
    <w:rsid w:val="002F6A13"/>
    <w:rsid w:val="002F6F96"/>
    <w:rsid w:val="002F71AC"/>
    <w:rsid w:val="002F72F9"/>
    <w:rsid w:val="002F734D"/>
    <w:rsid w:val="002F7378"/>
    <w:rsid w:val="002F73A1"/>
    <w:rsid w:val="002F75BE"/>
    <w:rsid w:val="002F7617"/>
    <w:rsid w:val="002F7696"/>
    <w:rsid w:val="002F76BB"/>
    <w:rsid w:val="002F7990"/>
    <w:rsid w:val="002F7A90"/>
    <w:rsid w:val="002F7F9D"/>
    <w:rsid w:val="00300166"/>
    <w:rsid w:val="003002AB"/>
    <w:rsid w:val="0030031F"/>
    <w:rsid w:val="00300583"/>
    <w:rsid w:val="003005A7"/>
    <w:rsid w:val="0030068E"/>
    <w:rsid w:val="00300BB3"/>
    <w:rsid w:val="00300C74"/>
    <w:rsid w:val="00300DE1"/>
    <w:rsid w:val="00300DEF"/>
    <w:rsid w:val="00300F45"/>
    <w:rsid w:val="00301234"/>
    <w:rsid w:val="00301341"/>
    <w:rsid w:val="003014FD"/>
    <w:rsid w:val="0030154B"/>
    <w:rsid w:val="003015C5"/>
    <w:rsid w:val="003015CC"/>
    <w:rsid w:val="00301659"/>
    <w:rsid w:val="003016A6"/>
    <w:rsid w:val="00301899"/>
    <w:rsid w:val="0030193E"/>
    <w:rsid w:val="00301B2E"/>
    <w:rsid w:val="00301D2C"/>
    <w:rsid w:val="00301DE3"/>
    <w:rsid w:val="00301E99"/>
    <w:rsid w:val="00301EC8"/>
    <w:rsid w:val="00302183"/>
    <w:rsid w:val="00302468"/>
    <w:rsid w:val="00302579"/>
    <w:rsid w:val="00302633"/>
    <w:rsid w:val="00302A3D"/>
    <w:rsid w:val="00302B55"/>
    <w:rsid w:val="00302BC9"/>
    <w:rsid w:val="00302C18"/>
    <w:rsid w:val="00302ED6"/>
    <w:rsid w:val="0030304B"/>
    <w:rsid w:val="00303345"/>
    <w:rsid w:val="003033B2"/>
    <w:rsid w:val="0030365B"/>
    <w:rsid w:val="00303768"/>
    <w:rsid w:val="00303836"/>
    <w:rsid w:val="0030389E"/>
    <w:rsid w:val="00303AA2"/>
    <w:rsid w:val="00303C50"/>
    <w:rsid w:val="00303E2E"/>
    <w:rsid w:val="00303FA8"/>
    <w:rsid w:val="0030421A"/>
    <w:rsid w:val="003045D3"/>
    <w:rsid w:val="003045FB"/>
    <w:rsid w:val="00304672"/>
    <w:rsid w:val="003046AB"/>
    <w:rsid w:val="0030470D"/>
    <w:rsid w:val="00304772"/>
    <w:rsid w:val="00304ABB"/>
    <w:rsid w:val="00304ECB"/>
    <w:rsid w:val="00304F08"/>
    <w:rsid w:val="00304F64"/>
    <w:rsid w:val="00304FF2"/>
    <w:rsid w:val="003051A4"/>
    <w:rsid w:val="0030565B"/>
    <w:rsid w:val="00305789"/>
    <w:rsid w:val="00305849"/>
    <w:rsid w:val="003059B7"/>
    <w:rsid w:val="00305D18"/>
    <w:rsid w:val="00305E4C"/>
    <w:rsid w:val="00306023"/>
    <w:rsid w:val="003061AC"/>
    <w:rsid w:val="0030629B"/>
    <w:rsid w:val="003065E9"/>
    <w:rsid w:val="0030662E"/>
    <w:rsid w:val="00306657"/>
    <w:rsid w:val="0030667C"/>
    <w:rsid w:val="003069BF"/>
    <w:rsid w:val="00306B66"/>
    <w:rsid w:val="00306BAB"/>
    <w:rsid w:val="00306FBE"/>
    <w:rsid w:val="0030706A"/>
    <w:rsid w:val="0030716B"/>
    <w:rsid w:val="00307318"/>
    <w:rsid w:val="0030733D"/>
    <w:rsid w:val="003073C8"/>
    <w:rsid w:val="0030742D"/>
    <w:rsid w:val="003074BB"/>
    <w:rsid w:val="003074DA"/>
    <w:rsid w:val="0030753F"/>
    <w:rsid w:val="0030760E"/>
    <w:rsid w:val="00307619"/>
    <w:rsid w:val="003076BC"/>
    <w:rsid w:val="00307B1E"/>
    <w:rsid w:val="00307DB8"/>
    <w:rsid w:val="00307EDD"/>
    <w:rsid w:val="003100CA"/>
    <w:rsid w:val="00310105"/>
    <w:rsid w:val="003102A3"/>
    <w:rsid w:val="0031043D"/>
    <w:rsid w:val="0031055D"/>
    <w:rsid w:val="003106CB"/>
    <w:rsid w:val="00310864"/>
    <w:rsid w:val="003109F2"/>
    <w:rsid w:val="00310A00"/>
    <w:rsid w:val="00310A11"/>
    <w:rsid w:val="00310ABE"/>
    <w:rsid w:val="00310BC4"/>
    <w:rsid w:val="00310C86"/>
    <w:rsid w:val="00310D4B"/>
    <w:rsid w:val="00310D8B"/>
    <w:rsid w:val="00310E40"/>
    <w:rsid w:val="00310ED7"/>
    <w:rsid w:val="00311193"/>
    <w:rsid w:val="003112F6"/>
    <w:rsid w:val="003113EA"/>
    <w:rsid w:val="00311726"/>
    <w:rsid w:val="00311773"/>
    <w:rsid w:val="003117BD"/>
    <w:rsid w:val="00311853"/>
    <w:rsid w:val="00311A97"/>
    <w:rsid w:val="00311BE5"/>
    <w:rsid w:val="00311F88"/>
    <w:rsid w:val="003121FB"/>
    <w:rsid w:val="0031225B"/>
    <w:rsid w:val="003122D4"/>
    <w:rsid w:val="00312591"/>
    <w:rsid w:val="00312671"/>
    <w:rsid w:val="003127E5"/>
    <w:rsid w:val="0031295E"/>
    <w:rsid w:val="00312A68"/>
    <w:rsid w:val="00312C20"/>
    <w:rsid w:val="00312D60"/>
    <w:rsid w:val="00312F32"/>
    <w:rsid w:val="003131F0"/>
    <w:rsid w:val="003132DE"/>
    <w:rsid w:val="003133E7"/>
    <w:rsid w:val="003134B6"/>
    <w:rsid w:val="003135D1"/>
    <w:rsid w:val="00313614"/>
    <w:rsid w:val="0031371F"/>
    <w:rsid w:val="0031380C"/>
    <w:rsid w:val="0031394A"/>
    <w:rsid w:val="00313B68"/>
    <w:rsid w:val="00313C2B"/>
    <w:rsid w:val="00313CEF"/>
    <w:rsid w:val="00313D08"/>
    <w:rsid w:val="00313D4F"/>
    <w:rsid w:val="00313DB5"/>
    <w:rsid w:val="00313EB9"/>
    <w:rsid w:val="00313F15"/>
    <w:rsid w:val="00314170"/>
    <w:rsid w:val="00314286"/>
    <w:rsid w:val="003142A9"/>
    <w:rsid w:val="0031430F"/>
    <w:rsid w:val="003143BE"/>
    <w:rsid w:val="00314507"/>
    <w:rsid w:val="0031489B"/>
    <w:rsid w:val="003148CB"/>
    <w:rsid w:val="00314B02"/>
    <w:rsid w:val="00314B99"/>
    <w:rsid w:val="00314C7C"/>
    <w:rsid w:val="00314CAE"/>
    <w:rsid w:val="00314DBB"/>
    <w:rsid w:val="00315028"/>
    <w:rsid w:val="0031502E"/>
    <w:rsid w:val="00315045"/>
    <w:rsid w:val="003150B8"/>
    <w:rsid w:val="00315400"/>
    <w:rsid w:val="003154DC"/>
    <w:rsid w:val="0031555F"/>
    <w:rsid w:val="0031584E"/>
    <w:rsid w:val="00315944"/>
    <w:rsid w:val="00315A9A"/>
    <w:rsid w:val="00315E96"/>
    <w:rsid w:val="00315EFA"/>
    <w:rsid w:val="00315FC9"/>
    <w:rsid w:val="00316009"/>
    <w:rsid w:val="00316048"/>
    <w:rsid w:val="00316080"/>
    <w:rsid w:val="003160B1"/>
    <w:rsid w:val="00316452"/>
    <w:rsid w:val="00316455"/>
    <w:rsid w:val="003164E2"/>
    <w:rsid w:val="00316612"/>
    <w:rsid w:val="003168A7"/>
    <w:rsid w:val="00316902"/>
    <w:rsid w:val="00316A4D"/>
    <w:rsid w:val="00316A9B"/>
    <w:rsid w:val="00316AEC"/>
    <w:rsid w:val="00316C76"/>
    <w:rsid w:val="00316DB1"/>
    <w:rsid w:val="00316E29"/>
    <w:rsid w:val="00316FAB"/>
    <w:rsid w:val="00317045"/>
    <w:rsid w:val="0031737C"/>
    <w:rsid w:val="0031750E"/>
    <w:rsid w:val="0031772F"/>
    <w:rsid w:val="00317809"/>
    <w:rsid w:val="0031785D"/>
    <w:rsid w:val="00317860"/>
    <w:rsid w:val="00317C2A"/>
    <w:rsid w:val="00317C68"/>
    <w:rsid w:val="00317DB8"/>
    <w:rsid w:val="00317FD9"/>
    <w:rsid w:val="003200B7"/>
    <w:rsid w:val="003200D7"/>
    <w:rsid w:val="003200DC"/>
    <w:rsid w:val="003200E6"/>
    <w:rsid w:val="003201DB"/>
    <w:rsid w:val="003202C5"/>
    <w:rsid w:val="003209B0"/>
    <w:rsid w:val="00320B01"/>
    <w:rsid w:val="00320BBA"/>
    <w:rsid w:val="00320C60"/>
    <w:rsid w:val="00320E38"/>
    <w:rsid w:val="00320E5B"/>
    <w:rsid w:val="00320ED9"/>
    <w:rsid w:val="00320FEE"/>
    <w:rsid w:val="0032100D"/>
    <w:rsid w:val="0032120F"/>
    <w:rsid w:val="00321496"/>
    <w:rsid w:val="003214E9"/>
    <w:rsid w:val="0032154A"/>
    <w:rsid w:val="0032156D"/>
    <w:rsid w:val="0032159A"/>
    <w:rsid w:val="00321AE2"/>
    <w:rsid w:val="00321B4A"/>
    <w:rsid w:val="00321CA2"/>
    <w:rsid w:val="00321D8A"/>
    <w:rsid w:val="00322196"/>
    <w:rsid w:val="003222CB"/>
    <w:rsid w:val="0032254B"/>
    <w:rsid w:val="003225A7"/>
    <w:rsid w:val="00322602"/>
    <w:rsid w:val="00322B79"/>
    <w:rsid w:val="00322EFE"/>
    <w:rsid w:val="00322F55"/>
    <w:rsid w:val="003230BF"/>
    <w:rsid w:val="003230F5"/>
    <w:rsid w:val="003231BF"/>
    <w:rsid w:val="00323201"/>
    <w:rsid w:val="00323286"/>
    <w:rsid w:val="00323294"/>
    <w:rsid w:val="00323713"/>
    <w:rsid w:val="003237BA"/>
    <w:rsid w:val="00323903"/>
    <w:rsid w:val="00323907"/>
    <w:rsid w:val="00323948"/>
    <w:rsid w:val="003239CA"/>
    <w:rsid w:val="00323A1D"/>
    <w:rsid w:val="00323A4D"/>
    <w:rsid w:val="00323A7F"/>
    <w:rsid w:val="0032401D"/>
    <w:rsid w:val="00324289"/>
    <w:rsid w:val="00324313"/>
    <w:rsid w:val="003245FF"/>
    <w:rsid w:val="0032487B"/>
    <w:rsid w:val="00324BA9"/>
    <w:rsid w:val="00324CA8"/>
    <w:rsid w:val="00324CBE"/>
    <w:rsid w:val="00324D50"/>
    <w:rsid w:val="00324D60"/>
    <w:rsid w:val="00324E3F"/>
    <w:rsid w:val="00324F65"/>
    <w:rsid w:val="00325130"/>
    <w:rsid w:val="00325226"/>
    <w:rsid w:val="0032522E"/>
    <w:rsid w:val="00325343"/>
    <w:rsid w:val="00325474"/>
    <w:rsid w:val="003254C7"/>
    <w:rsid w:val="00325D86"/>
    <w:rsid w:val="003261DA"/>
    <w:rsid w:val="00326322"/>
    <w:rsid w:val="003265F7"/>
    <w:rsid w:val="003269F7"/>
    <w:rsid w:val="00326A0F"/>
    <w:rsid w:val="00326C94"/>
    <w:rsid w:val="00326FFF"/>
    <w:rsid w:val="0032732C"/>
    <w:rsid w:val="0032733D"/>
    <w:rsid w:val="003273AE"/>
    <w:rsid w:val="00327489"/>
    <w:rsid w:val="0032755C"/>
    <w:rsid w:val="00327566"/>
    <w:rsid w:val="00327944"/>
    <w:rsid w:val="00327A84"/>
    <w:rsid w:val="00327D4A"/>
    <w:rsid w:val="00327D65"/>
    <w:rsid w:val="00327FCE"/>
    <w:rsid w:val="003301D2"/>
    <w:rsid w:val="00330455"/>
    <w:rsid w:val="003305CC"/>
    <w:rsid w:val="0033093B"/>
    <w:rsid w:val="003309AC"/>
    <w:rsid w:val="00330AE1"/>
    <w:rsid w:val="00330B76"/>
    <w:rsid w:val="00330CAA"/>
    <w:rsid w:val="00330F42"/>
    <w:rsid w:val="00331007"/>
    <w:rsid w:val="00331467"/>
    <w:rsid w:val="003314BB"/>
    <w:rsid w:val="00331648"/>
    <w:rsid w:val="003316E2"/>
    <w:rsid w:val="00331880"/>
    <w:rsid w:val="0033190D"/>
    <w:rsid w:val="00331A99"/>
    <w:rsid w:val="00331B13"/>
    <w:rsid w:val="00331BDF"/>
    <w:rsid w:val="00331DAF"/>
    <w:rsid w:val="0033217D"/>
    <w:rsid w:val="003321E6"/>
    <w:rsid w:val="003321EF"/>
    <w:rsid w:val="0033248B"/>
    <w:rsid w:val="0033260A"/>
    <w:rsid w:val="003327C4"/>
    <w:rsid w:val="00332873"/>
    <w:rsid w:val="003328F0"/>
    <w:rsid w:val="00332A8E"/>
    <w:rsid w:val="00332B7D"/>
    <w:rsid w:val="00332DAC"/>
    <w:rsid w:val="00332DB6"/>
    <w:rsid w:val="00332F4E"/>
    <w:rsid w:val="00332F92"/>
    <w:rsid w:val="00333012"/>
    <w:rsid w:val="003331B4"/>
    <w:rsid w:val="00333304"/>
    <w:rsid w:val="00333392"/>
    <w:rsid w:val="003335C0"/>
    <w:rsid w:val="003337A4"/>
    <w:rsid w:val="00333848"/>
    <w:rsid w:val="003339B3"/>
    <w:rsid w:val="00333B79"/>
    <w:rsid w:val="00333D18"/>
    <w:rsid w:val="00333D85"/>
    <w:rsid w:val="00333F00"/>
    <w:rsid w:val="0033433B"/>
    <w:rsid w:val="00334517"/>
    <w:rsid w:val="003345C6"/>
    <w:rsid w:val="003347AD"/>
    <w:rsid w:val="00334958"/>
    <w:rsid w:val="0033498E"/>
    <w:rsid w:val="00334C93"/>
    <w:rsid w:val="00334E05"/>
    <w:rsid w:val="00334E8C"/>
    <w:rsid w:val="00334F25"/>
    <w:rsid w:val="00334FEE"/>
    <w:rsid w:val="0033503F"/>
    <w:rsid w:val="0033510A"/>
    <w:rsid w:val="0033513D"/>
    <w:rsid w:val="003351DE"/>
    <w:rsid w:val="00335237"/>
    <w:rsid w:val="003352CF"/>
    <w:rsid w:val="003353CB"/>
    <w:rsid w:val="003353F8"/>
    <w:rsid w:val="0033570B"/>
    <w:rsid w:val="003357A2"/>
    <w:rsid w:val="003357E5"/>
    <w:rsid w:val="003358F3"/>
    <w:rsid w:val="003359FF"/>
    <w:rsid w:val="00335AB2"/>
    <w:rsid w:val="00335BA1"/>
    <w:rsid w:val="00335D8F"/>
    <w:rsid w:val="00335DA0"/>
    <w:rsid w:val="00335EBE"/>
    <w:rsid w:val="00335F5A"/>
    <w:rsid w:val="00335FE8"/>
    <w:rsid w:val="003360AF"/>
    <w:rsid w:val="003360EB"/>
    <w:rsid w:val="003362AF"/>
    <w:rsid w:val="003365AF"/>
    <w:rsid w:val="003365ED"/>
    <w:rsid w:val="00336617"/>
    <w:rsid w:val="00336793"/>
    <w:rsid w:val="0033685F"/>
    <w:rsid w:val="00336887"/>
    <w:rsid w:val="00336A6D"/>
    <w:rsid w:val="00336C8F"/>
    <w:rsid w:val="003370B1"/>
    <w:rsid w:val="003372A9"/>
    <w:rsid w:val="003379C7"/>
    <w:rsid w:val="00337B76"/>
    <w:rsid w:val="00337B94"/>
    <w:rsid w:val="00337BCB"/>
    <w:rsid w:val="00337C5F"/>
    <w:rsid w:val="00337E91"/>
    <w:rsid w:val="00337FCE"/>
    <w:rsid w:val="00340051"/>
    <w:rsid w:val="0034006A"/>
    <w:rsid w:val="00340141"/>
    <w:rsid w:val="00340217"/>
    <w:rsid w:val="003402CD"/>
    <w:rsid w:val="00340680"/>
    <w:rsid w:val="003409ED"/>
    <w:rsid w:val="00340A8A"/>
    <w:rsid w:val="00340AFC"/>
    <w:rsid w:val="00340D00"/>
    <w:rsid w:val="003410BC"/>
    <w:rsid w:val="00341182"/>
    <w:rsid w:val="003411B7"/>
    <w:rsid w:val="003412D9"/>
    <w:rsid w:val="0034175E"/>
    <w:rsid w:val="00341810"/>
    <w:rsid w:val="00341925"/>
    <w:rsid w:val="0034196E"/>
    <w:rsid w:val="00341BB2"/>
    <w:rsid w:val="00341CA5"/>
    <w:rsid w:val="00341CFA"/>
    <w:rsid w:val="00341F84"/>
    <w:rsid w:val="0034237C"/>
    <w:rsid w:val="003423AA"/>
    <w:rsid w:val="00342429"/>
    <w:rsid w:val="003424ED"/>
    <w:rsid w:val="00342569"/>
    <w:rsid w:val="00342726"/>
    <w:rsid w:val="00342787"/>
    <w:rsid w:val="00342D0A"/>
    <w:rsid w:val="00342D28"/>
    <w:rsid w:val="00342DDD"/>
    <w:rsid w:val="003432CC"/>
    <w:rsid w:val="0034333C"/>
    <w:rsid w:val="0034339F"/>
    <w:rsid w:val="0034345C"/>
    <w:rsid w:val="0034350B"/>
    <w:rsid w:val="00343BB4"/>
    <w:rsid w:val="00343C54"/>
    <w:rsid w:val="00343EED"/>
    <w:rsid w:val="00344065"/>
    <w:rsid w:val="0034407E"/>
    <w:rsid w:val="003440B4"/>
    <w:rsid w:val="00344155"/>
    <w:rsid w:val="00344331"/>
    <w:rsid w:val="0034445E"/>
    <w:rsid w:val="00344491"/>
    <w:rsid w:val="003445CF"/>
    <w:rsid w:val="00344874"/>
    <w:rsid w:val="00344937"/>
    <w:rsid w:val="00344985"/>
    <w:rsid w:val="0034498B"/>
    <w:rsid w:val="00344994"/>
    <w:rsid w:val="00344A02"/>
    <w:rsid w:val="00344A7E"/>
    <w:rsid w:val="00344B29"/>
    <w:rsid w:val="00345447"/>
    <w:rsid w:val="00345514"/>
    <w:rsid w:val="003455F2"/>
    <w:rsid w:val="0034562F"/>
    <w:rsid w:val="003457DE"/>
    <w:rsid w:val="00345855"/>
    <w:rsid w:val="00345B10"/>
    <w:rsid w:val="00345E96"/>
    <w:rsid w:val="00345F19"/>
    <w:rsid w:val="00345F1A"/>
    <w:rsid w:val="00345F79"/>
    <w:rsid w:val="00346064"/>
    <w:rsid w:val="00346103"/>
    <w:rsid w:val="003464E4"/>
    <w:rsid w:val="003465BD"/>
    <w:rsid w:val="0034669F"/>
    <w:rsid w:val="003466BB"/>
    <w:rsid w:val="003466FA"/>
    <w:rsid w:val="003468DC"/>
    <w:rsid w:val="00346A80"/>
    <w:rsid w:val="00346B11"/>
    <w:rsid w:val="00346C1B"/>
    <w:rsid w:val="00346C5F"/>
    <w:rsid w:val="00346D59"/>
    <w:rsid w:val="00346EAF"/>
    <w:rsid w:val="0034710C"/>
    <w:rsid w:val="00347166"/>
    <w:rsid w:val="003472F4"/>
    <w:rsid w:val="00347317"/>
    <w:rsid w:val="00347416"/>
    <w:rsid w:val="0034785D"/>
    <w:rsid w:val="00347899"/>
    <w:rsid w:val="00347A55"/>
    <w:rsid w:val="00347DE1"/>
    <w:rsid w:val="00347E8D"/>
    <w:rsid w:val="00347F07"/>
    <w:rsid w:val="003500A0"/>
    <w:rsid w:val="003500F5"/>
    <w:rsid w:val="00350136"/>
    <w:rsid w:val="00350389"/>
    <w:rsid w:val="003503AE"/>
    <w:rsid w:val="003504FD"/>
    <w:rsid w:val="0035081B"/>
    <w:rsid w:val="00350839"/>
    <w:rsid w:val="00350938"/>
    <w:rsid w:val="00350B70"/>
    <w:rsid w:val="00350B9A"/>
    <w:rsid w:val="00350C70"/>
    <w:rsid w:val="00350E4E"/>
    <w:rsid w:val="00350F53"/>
    <w:rsid w:val="0035109B"/>
    <w:rsid w:val="00351329"/>
    <w:rsid w:val="0035134A"/>
    <w:rsid w:val="003513FD"/>
    <w:rsid w:val="00351479"/>
    <w:rsid w:val="003516DF"/>
    <w:rsid w:val="0035174A"/>
    <w:rsid w:val="00351823"/>
    <w:rsid w:val="00351C28"/>
    <w:rsid w:val="00351CE0"/>
    <w:rsid w:val="00351F2B"/>
    <w:rsid w:val="0035220A"/>
    <w:rsid w:val="003525C1"/>
    <w:rsid w:val="003528C6"/>
    <w:rsid w:val="00352CBB"/>
    <w:rsid w:val="00352DF2"/>
    <w:rsid w:val="003531E9"/>
    <w:rsid w:val="00353406"/>
    <w:rsid w:val="003535AB"/>
    <w:rsid w:val="0035375C"/>
    <w:rsid w:val="003537B0"/>
    <w:rsid w:val="003537C6"/>
    <w:rsid w:val="00353942"/>
    <w:rsid w:val="00353A5C"/>
    <w:rsid w:val="00353BB5"/>
    <w:rsid w:val="00353D75"/>
    <w:rsid w:val="00353DA5"/>
    <w:rsid w:val="00353ED5"/>
    <w:rsid w:val="0035408D"/>
    <w:rsid w:val="00354098"/>
    <w:rsid w:val="003540D0"/>
    <w:rsid w:val="00354132"/>
    <w:rsid w:val="00354170"/>
    <w:rsid w:val="003541E3"/>
    <w:rsid w:val="00354264"/>
    <w:rsid w:val="003545A8"/>
    <w:rsid w:val="00354863"/>
    <w:rsid w:val="003548BC"/>
    <w:rsid w:val="003548C3"/>
    <w:rsid w:val="003548F5"/>
    <w:rsid w:val="003549F1"/>
    <w:rsid w:val="00354BA4"/>
    <w:rsid w:val="00354EAD"/>
    <w:rsid w:val="00354F49"/>
    <w:rsid w:val="00354F5A"/>
    <w:rsid w:val="00355297"/>
    <w:rsid w:val="00355676"/>
    <w:rsid w:val="00355690"/>
    <w:rsid w:val="00355A5D"/>
    <w:rsid w:val="00355B10"/>
    <w:rsid w:val="00355B2B"/>
    <w:rsid w:val="00355C4C"/>
    <w:rsid w:val="00355DC6"/>
    <w:rsid w:val="003561D9"/>
    <w:rsid w:val="003563D1"/>
    <w:rsid w:val="0035653D"/>
    <w:rsid w:val="003567DF"/>
    <w:rsid w:val="00356859"/>
    <w:rsid w:val="00356BD8"/>
    <w:rsid w:val="00356F1E"/>
    <w:rsid w:val="00356F2E"/>
    <w:rsid w:val="00356F86"/>
    <w:rsid w:val="003571C2"/>
    <w:rsid w:val="00357493"/>
    <w:rsid w:val="0035770C"/>
    <w:rsid w:val="00357785"/>
    <w:rsid w:val="003577B3"/>
    <w:rsid w:val="003577E3"/>
    <w:rsid w:val="00357849"/>
    <w:rsid w:val="0035795A"/>
    <w:rsid w:val="003579B7"/>
    <w:rsid w:val="00357AEF"/>
    <w:rsid w:val="00357BA0"/>
    <w:rsid w:val="00357C80"/>
    <w:rsid w:val="00357E45"/>
    <w:rsid w:val="00357E6B"/>
    <w:rsid w:val="0036017B"/>
    <w:rsid w:val="0036031D"/>
    <w:rsid w:val="00360322"/>
    <w:rsid w:val="003605FF"/>
    <w:rsid w:val="00360833"/>
    <w:rsid w:val="003609FF"/>
    <w:rsid w:val="00360D2B"/>
    <w:rsid w:val="00360E0F"/>
    <w:rsid w:val="00360E38"/>
    <w:rsid w:val="00361038"/>
    <w:rsid w:val="00361084"/>
    <w:rsid w:val="00361099"/>
    <w:rsid w:val="003610A4"/>
    <w:rsid w:val="0036114D"/>
    <w:rsid w:val="003611F7"/>
    <w:rsid w:val="0036127A"/>
    <w:rsid w:val="00361289"/>
    <w:rsid w:val="00361728"/>
    <w:rsid w:val="003618AF"/>
    <w:rsid w:val="0036191C"/>
    <w:rsid w:val="003619E6"/>
    <w:rsid w:val="00361DD1"/>
    <w:rsid w:val="00361F29"/>
    <w:rsid w:val="00362015"/>
    <w:rsid w:val="0036207F"/>
    <w:rsid w:val="00362099"/>
    <w:rsid w:val="003622B1"/>
    <w:rsid w:val="00362528"/>
    <w:rsid w:val="0036253C"/>
    <w:rsid w:val="00362691"/>
    <w:rsid w:val="003626B5"/>
    <w:rsid w:val="003626F9"/>
    <w:rsid w:val="00362752"/>
    <w:rsid w:val="00362757"/>
    <w:rsid w:val="00362B37"/>
    <w:rsid w:val="00362C39"/>
    <w:rsid w:val="00362CBC"/>
    <w:rsid w:val="00362F54"/>
    <w:rsid w:val="00362FF2"/>
    <w:rsid w:val="003634A0"/>
    <w:rsid w:val="00363864"/>
    <w:rsid w:val="00363867"/>
    <w:rsid w:val="003638C3"/>
    <w:rsid w:val="00363A7B"/>
    <w:rsid w:val="00363B38"/>
    <w:rsid w:val="00363B42"/>
    <w:rsid w:val="00363CC2"/>
    <w:rsid w:val="00363F39"/>
    <w:rsid w:val="003640EA"/>
    <w:rsid w:val="003640FF"/>
    <w:rsid w:val="00364267"/>
    <w:rsid w:val="003642F9"/>
    <w:rsid w:val="003643FE"/>
    <w:rsid w:val="0036458A"/>
    <w:rsid w:val="0036466E"/>
    <w:rsid w:val="0036487B"/>
    <w:rsid w:val="003648E6"/>
    <w:rsid w:val="003649B5"/>
    <w:rsid w:val="003649C5"/>
    <w:rsid w:val="003649D7"/>
    <w:rsid w:val="00364A0A"/>
    <w:rsid w:val="00364AB3"/>
    <w:rsid w:val="00364B99"/>
    <w:rsid w:val="00365017"/>
    <w:rsid w:val="003651D8"/>
    <w:rsid w:val="003653F9"/>
    <w:rsid w:val="003654C5"/>
    <w:rsid w:val="00365677"/>
    <w:rsid w:val="003657B5"/>
    <w:rsid w:val="0036586F"/>
    <w:rsid w:val="0036596E"/>
    <w:rsid w:val="00365E9A"/>
    <w:rsid w:val="00365EFD"/>
    <w:rsid w:val="003663D3"/>
    <w:rsid w:val="00366558"/>
    <w:rsid w:val="00366775"/>
    <w:rsid w:val="00366956"/>
    <w:rsid w:val="00366A06"/>
    <w:rsid w:val="00366A3C"/>
    <w:rsid w:val="00366B2F"/>
    <w:rsid w:val="00366C84"/>
    <w:rsid w:val="00366CBD"/>
    <w:rsid w:val="00366E99"/>
    <w:rsid w:val="00366EBF"/>
    <w:rsid w:val="00366FDA"/>
    <w:rsid w:val="00367017"/>
    <w:rsid w:val="003670B7"/>
    <w:rsid w:val="003670EE"/>
    <w:rsid w:val="003672EA"/>
    <w:rsid w:val="003672EC"/>
    <w:rsid w:val="003673AA"/>
    <w:rsid w:val="00367569"/>
    <w:rsid w:val="003675A6"/>
    <w:rsid w:val="00367A7D"/>
    <w:rsid w:val="00367ABB"/>
    <w:rsid w:val="00367E14"/>
    <w:rsid w:val="00367ED3"/>
    <w:rsid w:val="00367F43"/>
    <w:rsid w:val="00367F84"/>
    <w:rsid w:val="00370093"/>
    <w:rsid w:val="003701FC"/>
    <w:rsid w:val="00370361"/>
    <w:rsid w:val="00370540"/>
    <w:rsid w:val="003705A0"/>
    <w:rsid w:val="00370A55"/>
    <w:rsid w:val="00370B64"/>
    <w:rsid w:val="003711E1"/>
    <w:rsid w:val="00371226"/>
    <w:rsid w:val="00371599"/>
    <w:rsid w:val="003715D1"/>
    <w:rsid w:val="003715FE"/>
    <w:rsid w:val="0037193D"/>
    <w:rsid w:val="00371AAC"/>
    <w:rsid w:val="00371D50"/>
    <w:rsid w:val="0037211B"/>
    <w:rsid w:val="0037232E"/>
    <w:rsid w:val="003726A3"/>
    <w:rsid w:val="0037271B"/>
    <w:rsid w:val="00372A19"/>
    <w:rsid w:val="00372E1E"/>
    <w:rsid w:val="00372F91"/>
    <w:rsid w:val="0037317E"/>
    <w:rsid w:val="0037323D"/>
    <w:rsid w:val="00373804"/>
    <w:rsid w:val="0037382F"/>
    <w:rsid w:val="0037383C"/>
    <w:rsid w:val="00373859"/>
    <w:rsid w:val="003738CF"/>
    <w:rsid w:val="00373943"/>
    <w:rsid w:val="00373A9C"/>
    <w:rsid w:val="003740B2"/>
    <w:rsid w:val="003741BF"/>
    <w:rsid w:val="0037439F"/>
    <w:rsid w:val="00374478"/>
    <w:rsid w:val="00374678"/>
    <w:rsid w:val="003746C4"/>
    <w:rsid w:val="00374776"/>
    <w:rsid w:val="00374B4B"/>
    <w:rsid w:val="00374C37"/>
    <w:rsid w:val="00374DDA"/>
    <w:rsid w:val="00374EFD"/>
    <w:rsid w:val="00374F4F"/>
    <w:rsid w:val="003750BC"/>
    <w:rsid w:val="0037517D"/>
    <w:rsid w:val="003753F0"/>
    <w:rsid w:val="00375409"/>
    <w:rsid w:val="00375555"/>
    <w:rsid w:val="003757F8"/>
    <w:rsid w:val="0037584F"/>
    <w:rsid w:val="00375865"/>
    <w:rsid w:val="00375C6F"/>
    <w:rsid w:val="00375C8F"/>
    <w:rsid w:val="00375E74"/>
    <w:rsid w:val="003760A4"/>
    <w:rsid w:val="003762F4"/>
    <w:rsid w:val="003764A9"/>
    <w:rsid w:val="003764D4"/>
    <w:rsid w:val="003765D7"/>
    <w:rsid w:val="0037666F"/>
    <w:rsid w:val="00376675"/>
    <w:rsid w:val="003766C6"/>
    <w:rsid w:val="003767D3"/>
    <w:rsid w:val="00376868"/>
    <w:rsid w:val="00376885"/>
    <w:rsid w:val="003769A4"/>
    <w:rsid w:val="00376B95"/>
    <w:rsid w:val="00376BC3"/>
    <w:rsid w:val="00376DB4"/>
    <w:rsid w:val="00376E38"/>
    <w:rsid w:val="00376FEC"/>
    <w:rsid w:val="003770CD"/>
    <w:rsid w:val="003770F9"/>
    <w:rsid w:val="00377163"/>
    <w:rsid w:val="0037727D"/>
    <w:rsid w:val="003773EF"/>
    <w:rsid w:val="003774C0"/>
    <w:rsid w:val="003774D0"/>
    <w:rsid w:val="0037767B"/>
    <w:rsid w:val="0037799C"/>
    <w:rsid w:val="00377B72"/>
    <w:rsid w:val="00377BDF"/>
    <w:rsid w:val="00377CF9"/>
    <w:rsid w:val="00377D05"/>
    <w:rsid w:val="00377D12"/>
    <w:rsid w:val="00377E2C"/>
    <w:rsid w:val="00377E53"/>
    <w:rsid w:val="00377E7E"/>
    <w:rsid w:val="0038028D"/>
    <w:rsid w:val="0038042E"/>
    <w:rsid w:val="003805D1"/>
    <w:rsid w:val="0038083B"/>
    <w:rsid w:val="00380BEF"/>
    <w:rsid w:val="00380D90"/>
    <w:rsid w:val="00380DE5"/>
    <w:rsid w:val="00380FE3"/>
    <w:rsid w:val="0038104A"/>
    <w:rsid w:val="00381085"/>
    <w:rsid w:val="003810A2"/>
    <w:rsid w:val="003814F7"/>
    <w:rsid w:val="00381B4F"/>
    <w:rsid w:val="00381B7A"/>
    <w:rsid w:val="00381BD1"/>
    <w:rsid w:val="0038215B"/>
    <w:rsid w:val="0038247E"/>
    <w:rsid w:val="003825F6"/>
    <w:rsid w:val="003827FC"/>
    <w:rsid w:val="00382926"/>
    <w:rsid w:val="00382ABE"/>
    <w:rsid w:val="00382AD5"/>
    <w:rsid w:val="003830E6"/>
    <w:rsid w:val="0038336F"/>
    <w:rsid w:val="003833EA"/>
    <w:rsid w:val="00383539"/>
    <w:rsid w:val="003837D7"/>
    <w:rsid w:val="003837FF"/>
    <w:rsid w:val="00383AA0"/>
    <w:rsid w:val="00383B9C"/>
    <w:rsid w:val="00383C58"/>
    <w:rsid w:val="00383F6F"/>
    <w:rsid w:val="0038407F"/>
    <w:rsid w:val="00384181"/>
    <w:rsid w:val="003841C5"/>
    <w:rsid w:val="0038429A"/>
    <w:rsid w:val="00384301"/>
    <w:rsid w:val="0038465A"/>
    <w:rsid w:val="0038474A"/>
    <w:rsid w:val="0038485D"/>
    <w:rsid w:val="003848B0"/>
    <w:rsid w:val="00384A61"/>
    <w:rsid w:val="00384C26"/>
    <w:rsid w:val="00384C89"/>
    <w:rsid w:val="00384F16"/>
    <w:rsid w:val="00384FAA"/>
    <w:rsid w:val="003850B7"/>
    <w:rsid w:val="00385117"/>
    <w:rsid w:val="0038528D"/>
    <w:rsid w:val="003852EE"/>
    <w:rsid w:val="0038535C"/>
    <w:rsid w:val="0038555F"/>
    <w:rsid w:val="00385690"/>
    <w:rsid w:val="003856C1"/>
    <w:rsid w:val="003858A8"/>
    <w:rsid w:val="00385EAB"/>
    <w:rsid w:val="00385F06"/>
    <w:rsid w:val="00385F9F"/>
    <w:rsid w:val="003861B3"/>
    <w:rsid w:val="003861E1"/>
    <w:rsid w:val="00386221"/>
    <w:rsid w:val="00386291"/>
    <w:rsid w:val="003863D7"/>
    <w:rsid w:val="003864B6"/>
    <w:rsid w:val="00386AB8"/>
    <w:rsid w:val="00386E2E"/>
    <w:rsid w:val="00386E6C"/>
    <w:rsid w:val="00386FBF"/>
    <w:rsid w:val="003870FD"/>
    <w:rsid w:val="003871F4"/>
    <w:rsid w:val="003874FE"/>
    <w:rsid w:val="00387647"/>
    <w:rsid w:val="00387728"/>
    <w:rsid w:val="00387AC5"/>
    <w:rsid w:val="00387C7B"/>
    <w:rsid w:val="00387D05"/>
    <w:rsid w:val="00387D2D"/>
    <w:rsid w:val="00387D4E"/>
    <w:rsid w:val="00387DF8"/>
    <w:rsid w:val="00387EE2"/>
    <w:rsid w:val="003903E2"/>
    <w:rsid w:val="003904FD"/>
    <w:rsid w:val="00390793"/>
    <w:rsid w:val="0039089B"/>
    <w:rsid w:val="003908FE"/>
    <w:rsid w:val="00390A52"/>
    <w:rsid w:val="00390C61"/>
    <w:rsid w:val="00390CD5"/>
    <w:rsid w:val="00390D9D"/>
    <w:rsid w:val="00390DEB"/>
    <w:rsid w:val="00390E61"/>
    <w:rsid w:val="00390EB4"/>
    <w:rsid w:val="003910DF"/>
    <w:rsid w:val="0039110A"/>
    <w:rsid w:val="003912C6"/>
    <w:rsid w:val="003912E2"/>
    <w:rsid w:val="00391348"/>
    <w:rsid w:val="00391583"/>
    <w:rsid w:val="00391598"/>
    <w:rsid w:val="003915D7"/>
    <w:rsid w:val="0039166C"/>
    <w:rsid w:val="003916C6"/>
    <w:rsid w:val="0039182D"/>
    <w:rsid w:val="00391888"/>
    <w:rsid w:val="003918CD"/>
    <w:rsid w:val="003919A8"/>
    <w:rsid w:val="00391AD7"/>
    <w:rsid w:val="00391DE2"/>
    <w:rsid w:val="00392009"/>
    <w:rsid w:val="00392047"/>
    <w:rsid w:val="00392096"/>
    <w:rsid w:val="00392192"/>
    <w:rsid w:val="00392586"/>
    <w:rsid w:val="0039258D"/>
    <w:rsid w:val="003925C0"/>
    <w:rsid w:val="003928C0"/>
    <w:rsid w:val="00392B4F"/>
    <w:rsid w:val="00392C01"/>
    <w:rsid w:val="00392C79"/>
    <w:rsid w:val="00392ECF"/>
    <w:rsid w:val="00393318"/>
    <w:rsid w:val="003933B9"/>
    <w:rsid w:val="003934FC"/>
    <w:rsid w:val="00393514"/>
    <w:rsid w:val="0039351D"/>
    <w:rsid w:val="00393C44"/>
    <w:rsid w:val="00393DFF"/>
    <w:rsid w:val="00393E77"/>
    <w:rsid w:val="00393EEA"/>
    <w:rsid w:val="003941FF"/>
    <w:rsid w:val="003943CF"/>
    <w:rsid w:val="00394533"/>
    <w:rsid w:val="00394596"/>
    <w:rsid w:val="00394717"/>
    <w:rsid w:val="00394759"/>
    <w:rsid w:val="0039478B"/>
    <w:rsid w:val="003947BD"/>
    <w:rsid w:val="003949FD"/>
    <w:rsid w:val="00394B0E"/>
    <w:rsid w:val="00394CE0"/>
    <w:rsid w:val="00394CF4"/>
    <w:rsid w:val="00394E99"/>
    <w:rsid w:val="0039518C"/>
    <w:rsid w:val="00395367"/>
    <w:rsid w:val="00395765"/>
    <w:rsid w:val="003957F1"/>
    <w:rsid w:val="00395CAD"/>
    <w:rsid w:val="00395D15"/>
    <w:rsid w:val="00395D81"/>
    <w:rsid w:val="00395FEB"/>
    <w:rsid w:val="003961A4"/>
    <w:rsid w:val="003961B2"/>
    <w:rsid w:val="003962C9"/>
    <w:rsid w:val="003962FE"/>
    <w:rsid w:val="00396398"/>
    <w:rsid w:val="00396738"/>
    <w:rsid w:val="00396846"/>
    <w:rsid w:val="00396864"/>
    <w:rsid w:val="00396986"/>
    <w:rsid w:val="003969EF"/>
    <w:rsid w:val="00396A81"/>
    <w:rsid w:val="00396ACD"/>
    <w:rsid w:val="00396E90"/>
    <w:rsid w:val="00396F19"/>
    <w:rsid w:val="003970D0"/>
    <w:rsid w:val="0039714F"/>
    <w:rsid w:val="0039718D"/>
    <w:rsid w:val="003971DC"/>
    <w:rsid w:val="003972AC"/>
    <w:rsid w:val="003972F8"/>
    <w:rsid w:val="003972FE"/>
    <w:rsid w:val="003974F4"/>
    <w:rsid w:val="00397820"/>
    <w:rsid w:val="00397872"/>
    <w:rsid w:val="003978B0"/>
    <w:rsid w:val="003978FA"/>
    <w:rsid w:val="00397974"/>
    <w:rsid w:val="00397AEB"/>
    <w:rsid w:val="00397B2A"/>
    <w:rsid w:val="00397B75"/>
    <w:rsid w:val="00397BAD"/>
    <w:rsid w:val="00397C05"/>
    <w:rsid w:val="00397DCB"/>
    <w:rsid w:val="00397EE3"/>
    <w:rsid w:val="003A021D"/>
    <w:rsid w:val="003A026E"/>
    <w:rsid w:val="003A03BF"/>
    <w:rsid w:val="003A055E"/>
    <w:rsid w:val="003A0611"/>
    <w:rsid w:val="003A067D"/>
    <w:rsid w:val="003A0755"/>
    <w:rsid w:val="003A085E"/>
    <w:rsid w:val="003A08D1"/>
    <w:rsid w:val="003A0960"/>
    <w:rsid w:val="003A0A5E"/>
    <w:rsid w:val="003A0DBB"/>
    <w:rsid w:val="003A0E09"/>
    <w:rsid w:val="003A0E49"/>
    <w:rsid w:val="003A0E9D"/>
    <w:rsid w:val="003A0FFD"/>
    <w:rsid w:val="003A10D8"/>
    <w:rsid w:val="003A1209"/>
    <w:rsid w:val="003A14A7"/>
    <w:rsid w:val="003A1592"/>
    <w:rsid w:val="003A15E3"/>
    <w:rsid w:val="003A17C5"/>
    <w:rsid w:val="003A1B6A"/>
    <w:rsid w:val="003A1C29"/>
    <w:rsid w:val="003A1D49"/>
    <w:rsid w:val="003A1F30"/>
    <w:rsid w:val="003A1FBA"/>
    <w:rsid w:val="003A1FE0"/>
    <w:rsid w:val="003A21D8"/>
    <w:rsid w:val="003A2417"/>
    <w:rsid w:val="003A2532"/>
    <w:rsid w:val="003A2541"/>
    <w:rsid w:val="003A25BB"/>
    <w:rsid w:val="003A283A"/>
    <w:rsid w:val="003A293C"/>
    <w:rsid w:val="003A2C36"/>
    <w:rsid w:val="003A2CBE"/>
    <w:rsid w:val="003A2F76"/>
    <w:rsid w:val="003A30AC"/>
    <w:rsid w:val="003A30B1"/>
    <w:rsid w:val="003A3318"/>
    <w:rsid w:val="003A3492"/>
    <w:rsid w:val="003A36D7"/>
    <w:rsid w:val="003A3B2F"/>
    <w:rsid w:val="003A3B5A"/>
    <w:rsid w:val="003A3C16"/>
    <w:rsid w:val="003A3CA9"/>
    <w:rsid w:val="003A3F23"/>
    <w:rsid w:val="003A3F92"/>
    <w:rsid w:val="003A401B"/>
    <w:rsid w:val="003A4048"/>
    <w:rsid w:val="003A40A4"/>
    <w:rsid w:val="003A4142"/>
    <w:rsid w:val="003A425E"/>
    <w:rsid w:val="003A4263"/>
    <w:rsid w:val="003A42A7"/>
    <w:rsid w:val="003A438E"/>
    <w:rsid w:val="003A439A"/>
    <w:rsid w:val="003A455F"/>
    <w:rsid w:val="003A45C8"/>
    <w:rsid w:val="003A486E"/>
    <w:rsid w:val="003A4971"/>
    <w:rsid w:val="003A4AE5"/>
    <w:rsid w:val="003A4B59"/>
    <w:rsid w:val="003A4B85"/>
    <w:rsid w:val="003A4C50"/>
    <w:rsid w:val="003A4F76"/>
    <w:rsid w:val="003A53A1"/>
    <w:rsid w:val="003A53AC"/>
    <w:rsid w:val="003A540E"/>
    <w:rsid w:val="003A5661"/>
    <w:rsid w:val="003A5777"/>
    <w:rsid w:val="003A585D"/>
    <w:rsid w:val="003A59B5"/>
    <w:rsid w:val="003A5A54"/>
    <w:rsid w:val="003A5D7B"/>
    <w:rsid w:val="003A5D92"/>
    <w:rsid w:val="003A62E3"/>
    <w:rsid w:val="003A6470"/>
    <w:rsid w:val="003A6543"/>
    <w:rsid w:val="003A656A"/>
    <w:rsid w:val="003A65D2"/>
    <w:rsid w:val="003A668B"/>
    <w:rsid w:val="003A6827"/>
    <w:rsid w:val="003A6AD6"/>
    <w:rsid w:val="003A6CFE"/>
    <w:rsid w:val="003A6EB3"/>
    <w:rsid w:val="003A6EFA"/>
    <w:rsid w:val="003A6FF1"/>
    <w:rsid w:val="003A7038"/>
    <w:rsid w:val="003A72FA"/>
    <w:rsid w:val="003A73A7"/>
    <w:rsid w:val="003A74DC"/>
    <w:rsid w:val="003A755C"/>
    <w:rsid w:val="003A75E5"/>
    <w:rsid w:val="003A7688"/>
    <w:rsid w:val="003A7691"/>
    <w:rsid w:val="003A7853"/>
    <w:rsid w:val="003A7A46"/>
    <w:rsid w:val="003A7E16"/>
    <w:rsid w:val="003A7F9F"/>
    <w:rsid w:val="003B0087"/>
    <w:rsid w:val="003B00F1"/>
    <w:rsid w:val="003B0147"/>
    <w:rsid w:val="003B0189"/>
    <w:rsid w:val="003B0305"/>
    <w:rsid w:val="003B040E"/>
    <w:rsid w:val="003B0739"/>
    <w:rsid w:val="003B08C0"/>
    <w:rsid w:val="003B0BB1"/>
    <w:rsid w:val="003B0CDF"/>
    <w:rsid w:val="003B0CE6"/>
    <w:rsid w:val="003B0D08"/>
    <w:rsid w:val="003B0D50"/>
    <w:rsid w:val="003B0EBB"/>
    <w:rsid w:val="003B0F16"/>
    <w:rsid w:val="003B0FB2"/>
    <w:rsid w:val="003B109A"/>
    <w:rsid w:val="003B12D0"/>
    <w:rsid w:val="003B145B"/>
    <w:rsid w:val="003B14F7"/>
    <w:rsid w:val="003B158F"/>
    <w:rsid w:val="003B170F"/>
    <w:rsid w:val="003B1818"/>
    <w:rsid w:val="003B18FA"/>
    <w:rsid w:val="003B1A33"/>
    <w:rsid w:val="003B1C55"/>
    <w:rsid w:val="003B1DFD"/>
    <w:rsid w:val="003B1F42"/>
    <w:rsid w:val="003B1F52"/>
    <w:rsid w:val="003B20F6"/>
    <w:rsid w:val="003B211A"/>
    <w:rsid w:val="003B2544"/>
    <w:rsid w:val="003B2552"/>
    <w:rsid w:val="003B25B0"/>
    <w:rsid w:val="003B25C4"/>
    <w:rsid w:val="003B284F"/>
    <w:rsid w:val="003B2A17"/>
    <w:rsid w:val="003B2C2F"/>
    <w:rsid w:val="003B2DDB"/>
    <w:rsid w:val="003B2F0F"/>
    <w:rsid w:val="003B2FD9"/>
    <w:rsid w:val="003B30EC"/>
    <w:rsid w:val="003B330E"/>
    <w:rsid w:val="003B3450"/>
    <w:rsid w:val="003B3482"/>
    <w:rsid w:val="003B353E"/>
    <w:rsid w:val="003B359D"/>
    <w:rsid w:val="003B3AC0"/>
    <w:rsid w:val="003B3B4E"/>
    <w:rsid w:val="003B4142"/>
    <w:rsid w:val="003B424F"/>
    <w:rsid w:val="003B4281"/>
    <w:rsid w:val="003B43F3"/>
    <w:rsid w:val="003B49E9"/>
    <w:rsid w:val="003B4A55"/>
    <w:rsid w:val="003B4A62"/>
    <w:rsid w:val="003B4ABF"/>
    <w:rsid w:val="003B4B21"/>
    <w:rsid w:val="003B4CBC"/>
    <w:rsid w:val="003B4D46"/>
    <w:rsid w:val="003B4D8F"/>
    <w:rsid w:val="003B4DF8"/>
    <w:rsid w:val="003B4EBA"/>
    <w:rsid w:val="003B4F44"/>
    <w:rsid w:val="003B4F4F"/>
    <w:rsid w:val="003B4FAE"/>
    <w:rsid w:val="003B5080"/>
    <w:rsid w:val="003B50EF"/>
    <w:rsid w:val="003B52CD"/>
    <w:rsid w:val="003B5414"/>
    <w:rsid w:val="003B5615"/>
    <w:rsid w:val="003B562A"/>
    <w:rsid w:val="003B59D5"/>
    <w:rsid w:val="003B5CE6"/>
    <w:rsid w:val="003B5DF6"/>
    <w:rsid w:val="003B5EEC"/>
    <w:rsid w:val="003B6109"/>
    <w:rsid w:val="003B6391"/>
    <w:rsid w:val="003B63A9"/>
    <w:rsid w:val="003B653C"/>
    <w:rsid w:val="003B65FF"/>
    <w:rsid w:val="003B666D"/>
    <w:rsid w:val="003B6693"/>
    <w:rsid w:val="003B66E8"/>
    <w:rsid w:val="003B686B"/>
    <w:rsid w:val="003B69B0"/>
    <w:rsid w:val="003B6A01"/>
    <w:rsid w:val="003B6B6D"/>
    <w:rsid w:val="003B6C9F"/>
    <w:rsid w:val="003B6E3D"/>
    <w:rsid w:val="003B6F60"/>
    <w:rsid w:val="003B72C1"/>
    <w:rsid w:val="003B72E0"/>
    <w:rsid w:val="003B73B6"/>
    <w:rsid w:val="003B7502"/>
    <w:rsid w:val="003B75DD"/>
    <w:rsid w:val="003B7655"/>
    <w:rsid w:val="003B77AF"/>
    <w:rsid w:val="003B77E5"/>
    <w:rsid w:val="003B77E7"/>
    <w:rsid w:val="003B7A32"/>
    <w:rsid w:val="003B7AD8"/>
    <w:rsid w:val="003B7E1C"/>
    <w:rsid w:val="003B7F6B"/>
    <w:rsid w:val="003C0278"/>
    <w:rsid w:val="003C03EB"/>
    <w:rsid w:val="003C0703"/>
    <w:rsid w:val="003C0762"/>
    <w:rsid w:val="003C0811"/>
    <w:rsid w:val="003C08C9"/>
    <w:rsid w:val="003C0A4D"/>
    <w:rsid w:val="003C0A60"/>
    <w:rsid w:val="003C0C56"/>
    <w:rsid w:val="003C0CD3"/>
    <w:rsid w:val="003C0E73"/>
    <w:rsid w:val="003C10AF"/>
    <w:rsid w:val="003C111C"/>
    <w:rsid w:val="003C18D3"/>
    <w:rsid w:val="003C19F1"/>
    <w:rsid w:val="003C1ED1"/>
    <w:rsid w:val="003C2098"/>
    <w:rsid w:val="003C2153"/>
    <w:rsid w:val="003C2348"/>
    <w:rsid w:val="003C23B4"/>
    <w:rsid w:val="003C244B"/>
    <w:rsid w:val="003C246F"/>
    <w:rsid w:val="003C2737"/>
    <w:rsid w:val="003C279F"/>
    <w:rsid w:val="003C2818"/>
    <w:rsid w:val="003C28F6"/>
    <w:rsid w:val="003C2BA3"/>
    <w:rsid w:val="003C2C33"/>
    <w:rsid w:val="003C2D31"/>
    <w:rsid w:val="003C2D50"/>
    <w:rsid w:val="003C2D6E"/>
    <w:rsid w:val="003C3573"/>
    <w:rsid w:val="003C35A3"/>
    <w:rsid w:val="003C3750"/>
    <w:rsid w:val="003C379D"/>
    <w:rsid w:val="003C384D"/>
    <w:rsid w:val="003C3941"/>
    <w:rsid w:val="003C3C6F"/>
    <w:rsid w:val="003C3CF0"/>
    <w:rsid w:val="003C3D28"/>
    <w:rsid w:val="003C3D4A"/>
    <w:rsid w:val="003C3F29"/>
    <w:rsid w:val="003C3F46"/>
    <w:rsid w:val="003C3FC7"/>
    <w:rsid w:val="003C407A"/>
    <w:rsid w:val="003C42A7"/>
    <w:rsid w:val="003C44C8"/>
    <w:rsid w:val="003C4600"/>
    <w:rsid w:val="003C4673"/>
    <w:rsid w:val="003C468C"/>
    <w:rsid w:val="003C46A9"/>
    <w:rsid w:val="003C46CE"/>
    <w:rsid w:val="003C480A"/>
    <w:rsid w:val="003C48CA"/>
    <w:rsid w:val="003C49E4"/>
    <w:rsid w:val="003C4BC8"/>
    <w:rsid w:val="003C513C"/>
    <w:rsid w:val="003C514A"/>
    <w:rsid w:val="003C5377"/>
    <w:rsid w:val="003C593D"/>
    <w:rsid w:val="003C5D1B"/>
    <w:rsid w:val="003C611F"/>
    <w:rsid w:val="003C62B5"/>
    <w:rsid w:val="003C6540"/>
    <w:rsid w:val="003C65D8"/>
    <w:rsid w:val="003C65FC"/>
    <w:rsid w:val="003C67E5"/>
    <w:rsid w:val="003C67F4"/>
    <w:rsid w:val="003C6BDB"/>
    <w:rsid w:val="003C6D4F"/>
    <w:rsid w:val="003C6E0C"/>
    <w:rsid w:val="003C6E4C"/>
    <w:rsid w:val="003C6E4E"/>
    <w:rsid w:val="003C6F2A"/>
    <w:rsid w:val="003C6FAB"/>
    <w:rsid w:val="003C7071"/>
    <w:rsid w:val="003C737D"/>
    <w:rsid w:val="003C7383"/>
    <w:rsid w:val="003C75E7"/>
    <w:rsid w:val="003C75FF"/>
    <w:rsid w:val="003C7A57"/>
    <w:rsid w:val="003C7CA2"/>
    <w:rsid w:val="003C7D94"/>
    <w:rsid w:val="003C7DA5"/>
    <w:rsid w:val="003D0128"/>
    <w:rsid w:val="003D01B2"/>
    <w:rsid w:val="003D03E1"/>
    <w:rsid w:val="003D03E9"/>
    <w:rsid w:val="003D05A9"/>
    <w:rsid w:val="003D0651"/>
    <w:rsid w:val="003D0954"/>
    <w:rsid w:val="003D0975"/>
    <w:rsid w:val="003D0AA6"/>
    <w:rsid w:val="003D0AC2"/>
    <w:rsid w:val="003D0B97"/>
    <w:rsid w:val="003D0D3B"/>
    <w:rsid w:val="003D0E7F"/>
    <w:rsid w:val="003D0E80"/>
    <w:rsid w:val="003D0F80"/>
    <w:rsid w:val="003D1048"/>
    <w:rsid w:val="003D1328"/>
    <w:rsid w:val="003D1493"/>
    <w:rsid w:val="003D14BB"/>
    <w:rsid w:val="003D1562"/>
    <w:rsid w:val="003D1784"/>
    <w:rsid w:val="003D188B"/>
    <w:rsid w:val="003D1CB2"/>
    <w:rsid w:val="003D1E21"/>
    <w:rsid w:val="003D1E83"/>
    <w:rsid w:val="003D2156"/>
    <w:rsid w:val="003D22BF"/>
    <w:rsid w:val="003D2493"/>
    <w:rsid w:val="003D24AF"/>
    <w:rsid w:val="003D2775"/>
    <w:rsid w:val="003D27B0"/>
    <w:rsid w:val="003D280E"/>
    <w:rsid w:val="003D2970"/>
    <w:rsid w:val="003D2B55"/>
    <w:rsid w:val="003D3009"/>
    <w:rsid w:val="003D30E5"/>
    <w:rsid w:val="003D3135"/>
    <w:rsid w:val="003D3258"/>
    <w:rsid w:val="003D326D"/>
    <w:rsid w:val="003D34C6"/>
    <w:rsid w:val="003D35F7"/>
    <w:rsid w:val="003D366E"/>
    <w:rsid w:val="003D38A1"/>
    <w:rsid w:val="003D38EE"/>
    <w:rsid w:val="003D394E"/>
    <w:rsid w:val="003D3AD1"/>
    <w:rsid w:val="003D3AFD"/>
    <w:rsid w:val="003D3D29"/>
    <w:rsid w:val="003D3EE5"/>
    <w:rsid w:val="003D41DE"/>
    <w:rsid w:val="003D42AB"/>
    <w:rsid w:val="003D453C"/>
    <w:rsid w:val="003D45BF"/>
    <w:rsid w:val="003D4664"/>
    <w:rsid w:val="003D4675"/>
    <w:rsid w:val="003D4972"/>
    <w:rsid w:val="003D4974"/>
    <w:rsid w:val="003D4B4D"/>
    <w:rsid w:val="003D4BC6"/>
    <w:rsid w:val="003D4BD1"/>
    <w:rsid w:val="003D4BE1"/>
    <w:rsid w:val="003D4BFC"/>
    <w:rsid w:val="003D4C2F"/>
    <w:rsid w:val="003D4D99"/>
    <w:rsid w:val="003D4E01"/>
    <w:rsid w:val="003D4F28"/>
    <w:rsid w:val="003D4F6C"/>
    <w:rsid w:val="003D5034"/>
    <w:rsid w:val="003D5055"/>
    <w:rsid w:val="003D5653"/>
    <w:rsid w:val="003D5654"/>
    <w:rsid w:val="003D5862"/>
    <w:rsid w:val="003D5A05"/>
    <w:rsid w:val="003D5B5C"/>
    <w:rsid w:val="003D5C1A"/>
    <w:rsid w:val="003D5E02"/>
    <w:rsid w:val="003D5F20"/>
    <w:rsid w:val="003D5FC7"/>
    <w:rsid w:val="003D6006"/>
    <w:rsid w:val="003D61F1"/>
    <w:rsid w:val="003D63C8"/>
    <w:rsid w:val="003D64B4"/>
    <w:rsid w:val="003D66D3"/>
    <w:rsid w:val="003D6B17"/>
    <w:rsid w:val="003D6B77"/>
    <w:rsid w:val="003D6BAF"/>
    <w:rsid w:val="003D6DD9"/>
    <w:rsid w:val="003D7088"/>
    <w:rsid w:val="003D7146"/>
    <w:rsid w:val="003D71D0"/>
    <w:rsid w:val="003D72CE"/>
    <w:rsid w:val="003D7754"/>
    <w:rsid w:val="003D792A"/>
    <w:rsid w:val="003D7948"/>
    <w:rsid w:val="003D799B"/>
    <w:rsid w:val="003D7A73"/>
    <w:rsid w:val="003D7A8F"/>
    <w:rsid w:val="003D7BA5"/>
    <w:rsid w:val="003D7C76"/>
    <w:rsid w:val="003D7CF5"/>
    <w:rsid w:val="003D7E79"/>
    <w:rsid w:val="003E0152"/>
    <w:rsid w:val="003E0183"/>
    <w:rsid w:val="003E045B"/>
    <w:rsid w:val="003E05C6"/>
    <w:rsid w:val="003E0647"/>
    <w:rsid w:val="003E073E"/>
    <w:rsid w:val="003E0A09"/>
    <w:rsid w:val="003E0B36"/>
    <w:rsid w:val="003E0C42"/>
    <w:rsid w:val="003E0CA9"/>
    <w:rsid w:val="003E0D4C"/>
    <w:rsid w:val="003E0DA1"/>
    <w:rsid w:val="003E0E49"/>
    <w:rsid w:val="003E0E5D"/>
    <w:rsid w:val="003E0E90"/>
    <w:rsid w:val="003E1253"/>
    <w:rsid w:val="003E125C"/>
    <w:rsid w:val="003E135E"/>
    <w:rsid w:val="003E13C3"/>
    <w:rsid w:val="003E16D9"/>
    <w:rsid w:val="003E16ED"/>
    <w:rsid w:val="003E18A3"/>
    <w:rsid w:val="003E1A6E"/>
    <w:rsid w:val="003E1C7C"/>
    <w:rsid w:val="003E1E14"/>
    <w:rsid w:val="003E1F45"/>
    <w:rsid w:val="003E1F64"/>
    <w:rsid w:val="003E20F4"/>
    <w:rsid w:val="003E2273"/>
    <w:rsid w:val="003E2293"/>
    <w:rsid w:val="003E242E"/>
    <w:rsid w:val="003E2774"/>
    <w:rsid w:val="003E27B7"/>
    <w:rsid w:val="003E2A63"/>
    <w:rsid w:val="003E2B72"/>
    <w:rsid w:val="003E2E20"/>
    <w:rsid w:val="003E2FF1"/>
    <w:rsid w:val="003E30B5"/>
    <w:rsid w:val="003E3439"/>
    <w:rsid w:val="003E386A"/>
    <w:rsid w:val="003E39E8"/>
    <w:rsid w:val="003E3A0A"/>
    <w:rsid w:val="003E3A92"/>
    <w:rsid w:val="003E3BB3"/>
    <w:rsid w:val="003E3C40"/>
    <w:rsid w:val="003E3D02"/>
    <w:rsid w:val="003E415B"/>
    <w:rsid w:val="003E4271"/>
    <w:rsid w:val="003E44A5"/>
    <w:rsid w:val="003E4518"/>
    <w:rsid w:val="003E455F"/>
    <w:rsid w:val="003E4563"/>
    <w:rsid w:val="003E472C"/>
    <w:rsid w:val="003E48C0"/>
    <w:rsid w:val="003E4B80"/>
    <w:rsid w:val="003E4C9A"/>
    <w:rsid w:val="003E4D32"/>
    <w:rsid w:val="003E4DD1"/>
    <w:rsid w:val="003E4E89"/>
    <w:rsid w:val="003E4F30"/>
    <w:rsid w:val="003E4F4A"/>
    <w:rsid w:val="003E4F89"/>
    <w:rsid w:val="003E5006"/>
    <w:rsid w:val="003E5450"/>
    <w:rsid w:val="003E54B5"/>
    <w:rsid w:val="003E5577"/>
    <w:rsid w:val="003E560F"/>
    <w:rsid w:val="003E5A9A"/>
    <w:rsid w:val="003E5B65"/>
    <w:rsid w:val="003E5E6E"/>
    <w:rsid w:val="003E5EC9"/>
    <w:rsid w:val="003E5F74"/>
    <w:rsid w:val="003E6053"/>
    <w:rsid w:val="003E6196"/>
    <w:rsid w:val="003E622B"/>
    <w:rsid w:val="003E62AC"/>
    <w:rsid w:val="003E6401"/>
    <w:rsid w:val="003E64D1"/>
    <w:rsid w:val="003E65DE"/>
    <w:rsid w:val="003E668B"/>
    <w:rsid w:val="003E66C4"/>
    <w:rsid w:val="003E672C"/>
    <w:rsid w:val="003E696D"/>
    <w:rsid w:val="003E697C"/>
    <w:rsid w:val="003E6996"/>
    <w:rsid w:val="003E6C71"/>
    <w:rsid w:val="003E6D09"/>
    <w:rsid w:val="003E6E6A"/>
    <w:rsid w:val="003E70A9"/>
    <w:rsid w:val="003E722A"/>
    <w:rsid w:val="003E723D"/>
    <w:rsid w:val="003E738A"/>
    <w:rsid w:val="003E745E"/>
    <w:rsid w:val="003E7601"/>
    <w:rsid w:val="003E7742"/>
    <w:rsid w:val="003E784A"/>
    <w:rsid w:val="003E7CCF"/>
    <w:rsid w:val="003E7D5D"/>
    <w:rsid w:val="003E7EC2"/>
    <w:rsid w:val="003F0004"/>
    <w:rsid w:val="003F036A"/>
    <w:rsid w:val="003F036C"/>
    <w:rsid w:val="003F03CE"/>
    <w:rsid w:val="003F041D"/>
    <w:rsid w:val="003F04C4"/>
    <w:rsid w:val="003F0A8B"/>
    <w:rsid w:val="003F1009"/>
    <w:rsid w:val="003F10C3"/>
    <w:rsid w:val="003F11E1"/>
    <w:rsid w:val="003F12ED"/>
    <w:rsid w:val="003F1320"/>
    <w:rsid w:val="003F14C7"/>
    <w:rsid w:val="003F187A"/>
    <w:rsid w:val="003F1E0F"/>
    <w:rsid w:val="003F2136"/>
    <w:rsid w:val="003F2198"/>
    <w:rsid w:val="003F23BE"/>
    <w:rsid w:val="003F25F5"/>
    <w:rsid w:val="003F2878"/>
    <w:rsid w:val="003F28E0"/>
    <w:rsid w:val="003F291E"/>
    <w:rsid w:val="003F2994"/>
    <w:rsid w:val="003F2C08"/>
    <w:rsid w:val="003F2CEE"/>
    <w:rsid w:val="003F2F1D"/>
    <w:rsid w:val="003F3333"/>
    <w:rsid w:val="003F3891"/>
    <w:rsid w:val="003F38CD"/>
    <w:rsid w:val="003F396B"/>
    <w:rsid w:val="003F3A2D"/>
    <w:rsid w:val="003F3BA2"/>
    <w:rsid w:val="003F3EDA"/>
    <w:rsid w:val="003F3F0F"/>
    <w:rsid w:val="003F3F90"/>
    <w:rsid w:val="003F3FF0"/>
    <w:rsid w:val="003F42EA"/>
    <w:rsid w:val="003F42F8"/>
    <w:rsid w:val="003F4399"/>
    <w:rsid w:val="003F4425"/>
    <w:rsid w:val="003F4813"/>
    <w:rsid w:val="003F48FB"/>
    <w:rsid w:val="003F4920"/>
    <w:rsid w:val="003F4AFE"/>
    <w:rsid w:val="003F4B1E"/>
    <w:rsid w:val="003F4BAC"/>
    <w:rsid w:val="003F5038"/>
    <w:rsid w:val="003F509E"/>
    <w:rsid w:val="003F53C1"/>
    <w:rsid w:val="003F54D1"/>
    <w:rsid w:val="003F5603"/>
    <w:rsid w:val="003F567F"/>
    <w:rsid w:val="003F57B0"/>
    <w:rsid w:val="003F584A"/>
    <w:rsid w:val="003F5C40"/>
    <w:rsid w:val="003F5D4D"/>
    <w:rsid w:val="003F5ED3"/>
    <w:rsid w:val="003F5F09"/>
    <w:rsid w:val="003F6047"/>
    <w:rsid w:val="003F6205"/>
    <w:rsid w:val="003F63B9"/>
    <w:rsid w:val="003F63BE"/>
    <w:rsid w:val="003F6440"/>
    <w:rsid w:val="003F659A"/>
    <w:rsid w:val="003F6627"/>
    <w:rsid w:val="003F66B9"/>
    <w:rsid w:val="003F677B"/>
    <w:rsid w:val="003F6B85"/>
    <w:rsid w:val="003F6E2C"/>
    <w:rsid w:val="003F70C1"/>
    <w:rsid w:val="003F7496"/>
    <w:rsid w:val="003F74D7"/>
    <w:rsid w:val="003F791D"/>
    <w:rsid w:val="003F7AD7"/>
    <w:rsid w:val="003F7AF1"/>
    <w:rsid w:val="003F7BB0"/>
    <w:rsid w:val="003F7BC4"/>
    <w:rsid w:val="003F7D8E"/>
    <w:rsid w:val="003F7E97"/>
    <w:rsid w:val="003F7FC3"/>
    <w:rsid w:val="003F7FF2"/>
    <w:rsid w:val="0040011B"/>
    <w:rsid w:val="004001B9"/>
    <w:rsid w:val="004001BF"/>
    <w:rsid w:val="004004CA"/>
    <w:rsid w:val="004006A4"/>
    <w:rsid w:val="004006EF"/>
    <w:rsid w:val="00400744"/>
    <w:rsid w:val="00400993"/>
    <w:rsid w:val="004009AC"/>
    <w:rsid w:val="00400B56"/>
    <w:rsid w:val="00400D76"/>
    <w:rsid w:val="00400FA2"/>
    <w:rsid w:val="00400FDB"/>
    <w:rsid w:val="004010D8"/>
    <w:rsid w:val="0040114A"/>
    <w:rsid w:val="00401388"/>
    <w:rsid w:val="00401481"/>
    <w:rsid w:val="004016E4"/>
    <w:rsid w:val="00401700"/>
    <w:rsid w:val="0040177D"/>
    <w:rsid w:val="0040182A"/>
    <w:rsid w:val="00401997"/>
    <w:rsid w:val="00401B11"/>
    <w:rsid w:val="00401D77"/>
    <w:rsid w:val="00401E1E"/>
    <w:rsid w:val="00401EF7"/>
    <w:rsid w:val="00402098"/>
    <w:rsid w:val="004021D8"/>
    <w:rsid w:val="0040231E"/>
    <w:rsid w:val="00402344"/>
    <w:rsid w:val="00402345"/>
    <w:rsid w:val="004027A4"/>
    <w:rsid w:val="004028BE"/>
    <w:rsid w:val="00402AF8"/>
    <w:rsid w:val="00402B36"/>
    <w:rsid w:val="00402DCA"/>
    <w:rsid w:val="00402E5F"/>
    <w:rsid w:val="00403416"/>
    <w:rsid w:val="004035F0"/>
    <w:rsid w:val="00403670"/>
    <w:rsid w:val="00403696"/>
    <w:rsid w:val="00403887"/>
    <w:rsid w:val="00403888"/>
    <w:rsid w:val="00403A52"/>
    <w:rsid w:val="00404012"/>
    <w:rsid w:val="00404058"/>
    <w:rsid w:val="0040424D"/>
    <w:rsid w:val="0040459F"/>
    <w:rsid w:val="00404656"/>
    <w:rsid w:val="004046FF"/>
    <w:rsid w:val="0040481C"/>
    <w:rsid w:val="0040495E"/>
    <w:rsid w:val="004049FB"/>
    <w:rsid w:val="00404A17"/>
    <w:rsid w:val="00404BF2"/>
    <w:rsid w:val="00404CB0"/>
    <w:rsid w:val="00404D24"/>
    <w:rsid w:val="004051FB"/>
    <w:rsid w:val="004052D8"/>
    <w:rsid w:val="00405414"/>
    <w:rsid w:val="0040569F"/>
    <w:rsid w:val="004056DB"/>
    <w:rsid w:val="00405738"/>
    <w:rsid w:val="004058CD"/>
    <w:rsid w:val="00405A0D"/>
    <w:rsid w:val="00405B35"/>
    <w:rsid w:val="00405C57"/>
    <w:rsid w:val="00405DDC"/>
    <w:rsid w:val="00405E2E"/>
    <w:rsid w:val="004063BE"/>
    <w:rsid w:val="004065D4"/>
    <w:rsid w:val="00406A09"/>
    <w:rsid w:val="00406B50"/>
    <w:rsid w:val="00406D73"/>
    <w:rsid w:val="00406DE4"/>
    <w:rsid w:val="00406E9B"/>
    <w:rsid w:val="00406EB9"/>
    <w:rsid w:val="00406F29"/>
    <w:rsid w:val="00406FD8"/>
    <w:rsid w:val="0040704E"/>
    <w:rsid w:val="0040710B"/>
    <w:rsid w:val="00407184"/>
    <w:rsid w:val="00407240"/>
    <w:rsid w:val="00407279"/>
    <w:rsid w:val="00407306"/>
    <w:rsid w:val="00407416"/>
    <w:rsid w:val="00407526"/>
    <w:rsid w:val="0040752C"/>
    <w:rsid w:val="00407535"/>
    <w:rsid w:val="0040783D"/>
    <w:rsid w:val="00407C43"/>
    <w:rsid w:val="00407CAF"/>
    <w:rsid w:val="00407E1E"/>
    <w:rsid w:val="00407EEB"/>
    <w:rsid w:val="004102C3"/>
    <w:rsid w:val="004105A9"/>
    <w:rsid w:val="0041071B"/>
    <w:rsid w:val="00410A75"/>
    <w:rsid w:val="00410B9F"/>
    <w:rsid w:val="00410C7E"/>
    <w:rsid w:val="00410EC3"/>
    <w:rsid w:val="00411133"/>
    <w:rsid w:val="00411350"/>
    <w:rsid w:val="00411466"/>
    <w:rsid w:val="004114AC"/>
    <w:rsid w:val="0041174A"/>
    <w:rsid w:val="00411A2E"/>
    <w:rsid w:val="00411BE1"/>
    <w:rsid w:val="00411CC9"/>
    <w:rsid w:val="00411D7F"/>
    <w:rsid w:val="00411DF2"/>
    <w:rsid w:val="00411E29"/>
    <w:rsid w:val="0041200F"/>
    <w:rsid w:val="004120F8"/>
    <w:rsid w:val="004121FE"/>
    <w:rsid w:val="00412446"/>
    <w:rsid w:val="004124EE"/>
    <w:rsid w:val="004128FA"/>
    <w:rsid w:val="00412A14"/>
    <w:rsid w:val="00412A88"/>
    <w:rsid w:val="00412B00"/>
    <w:rsid w:val="00412C80"/>
    <w:rsid w:val="00412C98"/>
    <w:rsid w:val="00412CCD"/>
    <w:rsid w:val="00412E1F"/>
    <w:rsid w:val="00412E96"/>
    <w:rsid w:val="00412F5D"/>
    <w:rsid w:val="004131C5"/>
    <w:rsid w:val="0041323C"/>
    <w:rsid w:val="00413378"/>
    <w:rsid w:val="00413480"/>
    <w:rsid w:val="00413927"/>
    <w:rsid w:val="00413ABF"/>
    <w:rsid w:val="00413B69"/>
    <w:rsid w:val="00413C52"/>
    <w:rsid w:val="00413C6D"/>
    <w:rsid w:val="00413D76"/>
    <w:rsid w:val="00414109"/>
    <w:rsid w:val="00414122"/>
    <w:rsid w:val="0041442B"/>
    <w:rsid w:val="00414663"/>
    <w:rsid w:val="00414948"/>
    <w:rsid w:val="00414DDF"/>
    <w:rsid w:val="00414F3C"/>
    <w:rsid w:val="00414FE4"/>
    <w:rsid w:val="00415091"/>
    <w:rsid w:val="004150AF"/>
    <w:rsid w:val="004150BE"/>
    <w:rsid w:val="00415264"/>
    <w:rsid w:val="00415336"/>
    <w:rsid w:val="00415406"/>
    <w:rsid w:val="00415410"/>
    <w:rsid w:val="004154EB"/>
    <w:rsid w:val="00415518"/>
    <w:rsid w:val="00415708"/>
    <w:rsid w:val="0041570C"/>
    <w:rsid w:val="00415C19"/>
    <w:rsid w:val="00415C7D"/>
    <w:rsid w:val="00415F0C"/>
    <w:rsid w:val="00415F8A"/>
    <w:rsid w:val="00416000"/>
    <w:rsid w:val="0041601E"/>
    <w:rsid w:val="004160D7"/>
    <w:rsid w:val="004163CF"/>
    <w:rsid w:val="0041640A"/>
    <w:rsid w:val="0041654D"/>
    <w:rsid w:val="0041666C"/>
    <w:rsid w:val="004166C0"/>
    <w:rsid w:val="0041683D"/>
    <w:rsid w:val="0041693C"/>
    <w:rsid w:val="00416979"/>
    <w:rsid w:val="00416AC9"/>
    <w:rsid w:val="00416B5A"/>
    <w:rsid w:val="00416BDE"/>
    <w:rsid w:val="00416E7C"/>
    <w:rsid w:val="00416E7D"/>
    <w:rsid w:val="00416FF4"/>
    <w:rsid w:val="0041707B"/>
    <w:rsid w:val="004170F9"/>
    <w:rsid w:val="0041714E"/>
    <w:rsid w:val="00417236"/>
    <w:rsid w:val="0041726C"/>
    <w:rsid w:val="00417359"/>
    <w:rsid w:val="0041741F"/>
    <w:rsid w:val="00417487"/>
    <w:rsid w:val="004175B4"/>
    <w:rsid w:val="004175E3"/>
    <w:rsid w:val="0041768F"/>
    <w:rsid w:val="00417754"/>
    <w:rsid w:val="00417956"/>
    <w:rsid w:val="0041797C"/>
    <w:rsid w:val="00417A18"/>
    <w:rsid w:val="00417ABB"/>
    <w:rsid w:val="00417B02"/>
    <w:rsid w:val="00417B83"/>
    <w:rsid w:val="00417BCB"/>
    <w:rsid w:val="00417BF8"/>
    <w:rsid w:val="00417C77"/>
    <w:rsid w:val="00417E0D"/>
    <w:rsid w:val="00420174"/>
    <w:rsid w:val="00420293"/>
    <w:rsid w:val="00420473"/>
    <w:rsid w:val="0042069F"/>
    <w:rsid w:val="00420769"/>
    <w:rsid w:val="004208B3"/>
    <w:rsid w:val="00420A25"/>
    <w:rsid w:val="00420A2E"/>
    <w:rsid w:val="00420AB1"/>
    <w:rsid w:val="00420B37"/>
    <w:rsid w:val="00420C41"/>
    <w:rsid w:val="00420C85"/>
    <w:rsid w:val="00420DE9"/>
    <w:rsid w:val="00420EEC"/>
    <w:rsid w:val="00421026"/>
    <w:rsid w:val="00421047"/>
    <w:rsid w:val="00421617"/>
    <w:rsid w:val="00421870"/>
    <w:rsid w:val="00421A0D"/>
    <w:rsid w:val="00421A27"/>
    <w:rsid w:val="00421A64"/>
    <w:rsid w:val="00421A93"/>
    <w:rsid w:val="00421DCE"/>
    <w:rsid w:val="00421F06"/>
    <w:rsid w:val="00421F76"/>
    <w:rsid w:val="004221C4"/>
    <w:rsid w:val="00422203"/>
    <w:rsid w:val="0042240E"/>
    <w:rsid w:val="004224C4"/>
    <w:rsid w:val="0042257D"/>
    <w:rsid w:val="00422581"/>
    <w:rsid w:val="0042266D"/>
    <w:rsid w:val="0042273C"/>
    <w:rsid w:val="00422B59"/>
    <w:rsid w:val="00422C14"/>
    <w:rsid w:val="00422CCA"/>
    <w:rsid w:val="00422F7C"/>
    <w:rsid w:val="00423149"/>
    <w:rsid w:val="00423272"/>
    <w:rsid w:val="004233B9"/>
    <w:rsid w:val="004233D1"/>
    <w:rsid w:val="0042354D"/>
    <w:rsid w:val="0042374A"/>
    <w:rsid w:val="0042383E"/>
    <w:rsid w:val="00423914"/>
    <w:rsid w:val="00423983"/>
    <w:rsid w:val="00423C7F"/>
    <w:rsid w:val="00423D88"/>
    <w:rsid w:val="00423DE4"/>
    <w:rsid w:val="00423EB0"/>
    <w:rsid w:val="004241A8"/>
    <w:rsid w:val="004242DC"/>
    <w:rsid w:val="00424455"/>
    <w:rsid w:val="004246BD"/>
    <w:rsid w:val="00424725"/>
    <w:rsid w:val="0042482F"/>
    <w:rsid w:val="004248BD"/>
    <w:rsid w:val="004248CC"/>
    <w:rsid w:val="004249BD"/>
    <w:rsid w:val="004249EF"/>
    <w:rsid w:val="00424A2A"/>
    <w:rsid w:val="00424B04"/>
    <w:rsid w:val="00424C82"/>
    <w:rsid w:val="00424F06"/>
    <w:rsid w:val="00425187"/>
    <w:rsid w:val="00425246"/>
    <w:rsid w:val="004252AC"/>
    <w:rsid w:val="00425538"/>
    <w:rsid w:val="00425568"/>
    <w:rsid w:val="0042565B"/>
    <w:rsid w:val="004256BE"/>
    <w:rsid w:val="004256E5"/>
    <w:rsid w:val="0042579F"/>
    <w:rsid w:val="004257BD"/>
    <w:rsid w:val="00425A56"/>
    <w:rsid w:val="00425A99"/>
    <w:rsid w:val="00425B4A"/>
    <w:rsid w:val="00425E38"/>
    <w:rsid w:val="00425F33"/>
    <w:rsid w:val="00425FA4"/>
    <w:rsid w:val="00425FB4"/>
    <w:rsid w:val="00425FDF"/>
    <w:rsid w:val="0042614E"/>
    <w:rsid w:val="00426183"/>
    <w:rsid w:val="004265D3"/>
    <w:rsid w:val="004267C9"/>
    <w:rsid w:val="0042683B"/>
    <w:rsid w:val="004268B1"/>
    <w:rsid w:val="004269E8"/>
    <w:rsid w:val="00426AA2"/>
    <w:rsid w:val="00426D5E"/>
    <w:rsid w:val="00426F09"/>
    <w:rsid w:val="00426F83"/>
    <w:rsid w:val="0042751A"/>
    <w:rsid w:val="00427606"/>
    <w:rsid w:val="0042760D"/>
    <w:rsid w:val="0042762E"/>
    <w:rsid w:val="00427792"/>
    <w:rsid w:val="0042781E"/>
    <w:rsid w:val="0042784F"/>
    <w:rsid w:val="00427AD9"/>
    <w:rsid w:val="00427C88"/>
    <w:rsid w:val="00427CCF"/>
    <w:rsid w:val="00430096"/>
    <w:rsid w:val="00430271"/>
    <w:rsid w:val="00430413"/>
    <w:rsid w:val="00430431"/>
    <w:rsid w:val="00430433"/>
    <w:rsid w:val="00430510"/>
    <w:rsid w:val="004308DE"/>
    <w:rsid w:val="00430CA6"/>
    <w:rsid w:val="00430E08"/>
    <w:rsid w:val="00430E71"/>
    <w:rsid w:val="00430F2B"/>
    <w:rsid w:val="004310B3"/>
    <w:rsid w:val="0043125E"/>
    <w:rsid w:val="00431351"/>
    <w:rsid w:val="00431594"/>
    <w:rsid w:val="0043167F"/>
    <w:rsid w:val="00431752"/>
    <w:rsid w:val="00431B1B"/>
    <w:rsid w:val="00431C22"/>
    <w:rsid w:val="00431E6F"/>
    <w:rsid w:val="00431FB4"/>
    <w:rsid w:val="00431FCC"/>
    <w:rsid w:val="0043205B"/>
    <w:rsid w:val="00432175"/>
    <w:rsid w:val="00432243"/>
    <w:rsid w:val="00432283"/>
    <w:rsid w:val="00432311"/>
    <w:rsid w:val="0043236F"/>
    <w:rsid w:val="00432415"/>
    <w:rsid w:val="00432493"/>
    <w:rsid w:val="00432634"/>
    <w:rsid w:val="004327A7"/>
    <w:rsid w:val="004327B0"/>
    <w:rsid w:val="004327E3"/>
    <w:rsid w:val="00432940"/>
    <w:rsid w:val="00432AB7"/>
    <w:rsid w:val="00432B74"/>
    <w:rsid w:val="00432C42"/>
    <w:rsid w:val="00432DFC"/>
    <w:rsid w:val="00433087"/>
    <w:rsid w:val="004331BF"/>
    <w:rsid w:val="00433237"/>
    <w:rsid w:val="00433443"/>
    <w:rsid w:val="0043347E"/>
    <w:rsid w:val="004334A1"/>
    <w:rsid w:val="004334D1"/>
    <w:rsid w:val="00433521"/>
    <w:rsid w:val="00433573"/>
    <w:rsid w:val="004335C4"/>
    <w:rsid w:val="004336C1"/>
    <w:rsid w:val="00433BCC"/>
    <w:rsid w:val="00433D7A"/>
    <w:rsid w:val="00433E73"/>
    <w:rsid w:val="004340A5"/>
    <w:rsid w:val="00434145"/>
    <w:rsid w:val="0043418D"/>
    <w:rsid w:val="004342B6"/>
    <w:rsid w:val="00434477"/>
    <w:rsid w:val="0043447B"/>
    <w:rsid w:val="004345A1"/>
    <w:rsid w:val="004350C2"/>
    <w:rsid w:val="004352F0"/>
    <w:rsid w:val="004354A6"/>
    <w:rsid w:val="00435560"/>
    <w:rsid w:val="0043573E"/>
    <w:rsid w:val="004357AA"/>
    <w:rsid w:val="00435826"/>
    <w:rsid w:val="00435875"/>
    <w:rsid w:val="004358F0"/>
    <w:rsid w:val="00435C16"/>
    <w:rsid w:val="00435F5B"/>
    <w:rsid w:val="00435FE7"/>
    <w:rsid w:val="004360E1"/>
    <w:rsid w:val="00436245"/>
    <w:rsid w:val="0043643B"/>
    <w:rsid w:val="00436447"/>
    <w:rsid w:val="004366A9"/>
    <w:rsid w:val="004367B2"/>
    <w:rsid w:val="00436BB8"/>
    <w:rsid w:val="00436C21"/>
    <w:rsid w:val="00436CC2"/>
    <w:rsid w:val="00436DB3"/>
    <w:rsid w:val="004371E5"/>
    <w:rsid w:val="004372F8"/>
    <w:rsid w:val="004375B3"/>
    <w:rsid w:val="00437664"/>
    <w:rsid w:val="00437673"/>
    <w:rsid w:val="004377D4"/>
    <w:rsid w:val="00437880"/>
    <w:rsid w:val="00437923"/>
    <w:rsid w:val="004379AE"/>
    <w:rsid w:val="00437B06"/>
    <w:rsid w:val="00437D2F"/>
    <w:rsid w:val="00437D37"/>
    <w:rsid w:val="00437DBF"/>
    <w:rsid w:val="00440003"/>
    <w:rsid w:val="0044006B"/>
    <w:rsid w:val="00440156"/>
    <w:rsid w:val="004401A6"/>
    <w:rsid w:val="004401E1"/>
    <w:rsid w:val="004403DB"/>
    <w:rsid w:val="00440655"/>
    <w:rsid w:val="0044087E"/>
    <w:rsid w:val="00440957"/>
    <w:rsid w:val="00440B42"/>
    <w:rsid w:val="00440EC5"/>
    <w:rsid w:val="004411E2"/>
    <w:rsid w:val="004415DE"/>
    <w:rsid w:val="00441604"/>
    <w:rsid w:val="00441652"/>
    <w:rsid w:val="004416DF"/>
    <w:rsid w:val="00441772"/>
    <w:rsid w:val="00441D03"/>
    <w:rsid w:val="00441D3E"/>
    <w:rsid w:val="00441DCD"/>
    <w:rsid w:val="00441FC0"/>
    <w:rsid w:val="004420BF"/>
    <w:rsid w:val="00442311"/>
    <w:rsid w:val="0044236F"/>
    <w:rsid w:val="004425B4"/>
    <w:rsid w:val="00442A2D"/>
    <w:rsid w:val="00442A3D"/>
    <w:rsid w:val="00442BA6"/>
    <w:rsid w:val="00442CCE"/>
    <w:rsid w:val="00442CE7"/>
    <w:rsid w:val="0044310E"/>
    <w:rsid w:val="00443306"/>
    <w:rsid w:val="00443341"/>
    <w:rsid w:val="004435B2"/>
    <w:rsid w:val="0044373F"/>
    <w:rsid w:val="00443831"/>
    <w:rsid w:val="00443D2A"/>
    <w:rsid w:val="00443E0E"/>
    <w:rsid w:val="00443F03"/>
    <w:rsid w:val="004440DC"/>
    <w:rsid w:val="004440EE"/>
    <w:rsid w:val="004442E8"/>
    <w:rsid w:val="004444F9"/>
    <w:rsid w:val="00444565"/>
    <w:rsid w:val="00444777"/>
    <w:rsid w:val="00444922"/>
    <w:rsid w:val="00444925"/>
    <w:rsid w:val="00444A61"/>
    <w:rsid w:val="00444B32"/>
    <w:rsid w:val="00444C37"/>
    <w:rsid w:val="00444CF5"/>
    <w:rsid w:val="00444DC8"/>
    <w:rsid w:val="00444F03"/>
    <w:rsid w:val="00444F79"/>
    <w:rsid w:val="00445211"/>
    <w:rsid w:val="004452EF"/>
    <w:rsid w:val="0044541A"/>
    <w:rsid w:val="0044542E"/>
    <w:rsid w:val="00445446"/>
    <w:rsid w:val="004454DC"/>
    <w:rsid w:val="00445634"/>
    <w:rsid w:val="004456AF"/>
    <w:rsid w:val="004456BB"/>
    <w:rsid w:val="00445755"/>
    <w:rsid w:val="00445AE8"/>
    <w:rsid w:val="00445B14"/>
    <w:rsid w:val="00446089"/>
    <w:rsid w:val="00446258"/>
    <w:rsid w:val="0044629F"/>
    <w:rsid w:val="004462A1"/>
    <w:rsid w:val="004462E2"/>
    <w:rsid w:val="00446408"/>
    <w:rsid w:val="0044655C"/>
    <w:rsid w:val="004467D1"/>
    <w:rsid w:val="0044683C"/>
    <w:rsid w:val="004469DE"/>
    <w:rsid w:val="00446A45"/>
    <w:rsid w:val="00446AEC"/>
    <w:rsid w:val="00446C65"/>
    <w:rsid w:val="00446C81"/>
    <w:rsid w:val="00446F48"/>
    <w:rsid w:val="00446F6B"/>
    <w:rsid w:val="00446FA8"/>
    <w:rsid w:val="00447004"/>
    <w:rsid w:val="004470E8"/>
    <w:rsid w:val="00447120"/>
    <w:rsid w:val="004471EE"/>
    <w:rsid w:val="00447524"/>
    <w:rsid w:val="004475B9"/>
    <w:rsid w:val="00447631"/>
    <w:rsid w:val="0044764F"/>
    <w:rsid w:val="00447898"/>
    <w:rsid w:val="00447E98"/>
    <w:rsid w:val="00447F44"/>
    <w:rsid w:val="00447F4A"/>
    <w:rsid w:val="00447F66"/>
    <w:rsid w:val="00450091"/>
    <w:rsid w:val="00450624"/>
    <w:rsid w:val="00450AF6"/>
    <w:rsid w:val="00450B01"/>
    <w:rsid w:val="00450C0D"/>
    <w:rsid w:val="00450EE4"/>
    <w:rsid w:val="00450FA9"/>
    <w:rsid w:val="00451075"/>
    <w:rsid w:val="0045108E"/>
    <w:rsid w:val="004511A2"/>
    <w:rsid w:val="0045123F"/>
    <w:rsid w:val="00451602"/>
    <w:rsid w:val="00451A29"/>
    <w:rsid w:val="00451A44"/>
    <w:rsid w:val="00451AF1"/>
    <w:rsid w:val="00451BEE"/>
    <w:rsid w:val="00451C8D"/>
    <w:rsid w:val="00451FC6"/>
    <w:rsid w:val="0045205A"/>
    <w:rsid w:val="00452096"/>
    <w:rsid w:val="00452157"/>
    <w:rsid w:val="00452183"/>
    <w:rsid w:val="004525AC"/>
    <w:rsid w:val="00452656"/>
    <w:rsid w:val="00452704"/>
    <w:rsid w:val="0045284A"/>
    <w:rsid w:val="004529BA"/>
    <w:rsid w:val="00452B24"/>
    <w:rsid w:val="00452E25"/>
    <w:rsid w:val="00452EA4"/>
    <w:rsid w:val="00453143"/>
    <w:rsid w:val="0045318D"/>
    <w:rsid w:val="004532E1"/>
    <w:rsid w:val="00453462"/>
    <w:rsid w:val="00453935"/>
    <w:rsid w:val="00453A3C"/>
    <w:rsid w:val="00453B0D"/>
    <w:rsid w:val="00453B99"/>
    <w:rsid w:val="00453C07"/>
    <w:rsid w:val="00453D5D"/>
    <w:rsid w:val="00454084"/>
    <w:rsid w:val="0045420F"/>
    <w:rsid w:val="0045427A"/>
    <w:rsid w:val="00454347"/>
    <w:rsid w:val="00454547"/>
    <w:rsid w:val="00454556"/>
    <w:rsid w:val="004546D6"/>
    <w:rsid w:val="00454719"/>
    <w:rsid w:val="004547ED"/>
    <w:rsid w:val="004547FE"/>
    <w:rsid w:val="00454885"/>
    <w:rsid w:val="004548C5"/>
    <w:rsid w:val="004548D0"/>
    <w:rsid w:val="004549BA"/>
    <w:rsid w:val="00454A4E"/>
    <w:rsid w:val="00454BC8"/>
    <w:rsid w:val="00455167"/>
    <w:rsid w:val="004551B8"/>
    <w:rsid w:val="00455452"/>
    <w:rsid w:val="004554B0"/>
    <w:rsid w:val="004554EC"/>
    <w:rsid w:val="0045571D"/>
    <w:rsid w:val="004558D7"/>
    <w:rsid w:val="00455945"/>
    <w:rsid w:val="00455959"/>
    <w:rsid w:val="00455982"/>
    <w:rsid w:val="00455A4D"/>
    <w:rsid w:val="00455E28"/>
    <w:rsid w:val="00456083"/>
    <w:rsid w:val="004560DC"/>
    <w:rsid w:val="00456288"/>
    <w:rsid w:val="0045629D"/>
    <w:rsid w:val="004562B6"/>
    <w:rsid w:val="00456326"/>
    <w:rsid w:val="00456360"/>
    <w:rsid w:val="004563A5"/>
    <w:rsid w:val="004565F3"/>
    <w:rsid w:val="00456988"/>
    <w:rsid w:val="00456F4E"/>
    <w:rsid w:val="00456FC3"/>
    <w:rsid w:val="00456FC9"/>
    <w:rsid w:val="00457113"/>
    <w:rsid w:val="00457153"/>
    <w:rsid w:val="00457168"/>
    <w:rsid w:val="00457217"/>
    <w:rsid w:val="00457303"/>
    <w:rsid w:val="00457981"/>
    <w:rsid w:val="00457A76"/>
    <w:rsid w:val="00457E80"/>
    <w:rsid w:val="00457EB9"/>
    <w:rsid w:val="004600DC"/>
    <w:rsid w:val="004601F7"/>
    <w:rsid w:val="00460246"/>
    <w:rsid w:val="00460629"/>
    <w:rsid w:val="0046063C"/>
    <w:rsid w:val="00460A47"/>
    <w:rsid w:val="00460BCD"/>
    <w:rsid w:val="00460C33"/>
    <w:rsid w:val="00460D8A"/>
    <w:rsid w:val="00460E46"/>
    <w:rsid w:val="0046102E"/>
    <w:rsid w:val="004610E6"/>
    <w:rsid w:val="004611FD"/>
    <w:rsid w:val="0046126C"/>
    <w:rsid w:val="0046134B"/>
    <w:rsid w:val="004613C0"/>
    <w:rsid w:val="004615D8"/>
    <w:rsid w:val="00461668"/>
    <w:rsid w:val="004616A4"/>
    <w:rsid w:val="00461840"/>
    <w:rsid w:val="00461863"/>
    <w:rsid w:val="00461900"/>
    <w:rsid w:val="00461970"/>
    <w:rsid w:val="00461B69"/>
    <w:rsid w:val="00461B92"/>
    <w:rsid w:val="00461CB6"/>
    <w:rsid w:val="00461CD6"/>
    <w:rsid w:val="00461E27"/>
    <w:rsid w:val="00462097"/>
    <w:rsid w:val="00462158"/>
    <w:rsid w:val="004621BB"/>
    <w:rsid w:val="0046235A"/>
    <w:rsid w:val="0046247F"/>
    <w:rsid w:val="00462590"/>
    <w:rsid w:val="004625A5"/>
    <w:rsid w:val="00462638"/>
    <w:rsid w:val="004626FE"/>
    <w:rsid w:val="00462849"/>
    <w:rsid w:val="004629AA"/>
    <w:rsid w:val="004629C8"/>
    <w:rsid w:val="00462AEF"/>
    <w:rsid w:val="00462B0D"/>
    <w:rsid w:val="00463055"/>
    <w:rsid w:val="004630EC"/>
    <w:rsid w:val="004631BA"/>
    <w:rsid w:val="00463410"/>
    <w:rsid w:val="00463532"/>
    <w:rsid w:val="004637C5"/>
    <w:rsid w:val="004638A6"/>
    <w:rsid w:val="00463D83"/>
    <w:rsid w:val="00463E3F"/>
    <w:rsid w:val="00463E62"/>
    <w:rsid w:val="00463FB5"/>
    <w:rsid w:val="00463FFA"/>
    <w:rsid w:val="00464038"/>
    <w:rsid w:val="004641BF"/>
    <w:rsid w:val="00464237"/>
    <w:rsid w:val="004642A1"/>
    <w:rsid w:val="0046432F"/>
    <w:rsid w:val="00464451"/>
    <w:rsid w:val="00464453"/>
    <w:rsid w:val="00464463"/>
    <w:rsid w:val="0046452C"/>
    <w:rsid w:val="00464627"/>
    <w:rsid w:val="00464AFD"/>
    <w:rsid w:val="00464B48"/>
    <w:rsid w:val="00464CFF"/>
    <w:rsid w:val="00464DAD"/>
    <w:rsid w:val="00464E1D"/>
    <w:rsid w:val="00464E53"/>
    <w:rsid w:val="00464EAF"/>
    <w:rsid w:val="00465038"/>
    <w:rsid w:val="00465220"/>
    <w:rsid w:val="0046535D"/>
    <w:rsid w:val="0046550D"/>
    <w:rsid w:val="0046558E"/>
    <w:rsid w:val="0046573B"/>
    <w:rsid w:val="0046599E"/>
    <w:rsid w:val="00465CB2"/>
    <w:rsid w:val="00465CFB"/>
    <w:rsid w:val="00465EA4"/>
    <w:rsid w:val="0046638B"/>
    <w:rsid w:val="00466552"/>
    <w:rsid w:val="0046674E"/>
    <w:rsid w:val="004667BA"/>
    <w:rsid w:val="00466832"/>
    <w:rsid w:val="00466896"/>
    <w:rsid w:val="0046695A"/>
    <w:rsid w:val="00466A6C"/>
    <w:rsid w:val="00466AEA"/>
    <w:rsid w:val="00466B59"/>
    <w:rsid w:val="00466C3F"/>
    <w:rsid w:val="00466E8B"/>
    <w:rsid w:val="00466EE5"/>
    <w:rsid w:val="00466F24"/>
    <w:rsid w:val="00466F7B"/>
    <w:rsid w:val="00466F82"/>
    <w:rsid w:val="00466FCD"/>
    <w:rsid w:val="004670F5"/>
    <w:rsid w:val="004671F7"/>
    <w:rsid w:val="00467250"/>
    <w:rsid w:val="00467368"/>
    <w:rsid w:val="004673BE"/>
    <w:rsid w:val="004673F6"/>
    <w:rsid w:val="00467436"/>
    <w:rsid w:val="00467519"/>
    <w:rsid w:val="00467651"/>
    <w:rsid w:val="00467924"/>
    <w:rsid w:val="00467942"/>
    <w:rsid w:val="00467972"/>
    <w:rsid w:val="00467B44"/>
    <w:rsid w:val="00467D15"/>
    <w:rsid w:val="00467DFD"/>
    <w:rsid w:val="00467E4D"/>
    <w:rsid w:val="00467EB8"/>
    <w:rsid w:val="004700E5"/>
    <w:rsid w:val="00470104"/>
    <w:rsid w:val="004702FF"/>
    <w:rsid w:val="00470633"/>
    <w:rsid w:val="00470662"/>
    <w:rsid w:val="004706A6"/>
    <w:rsid w:val="004708E2"/>
    <w:rsid w:val="0047092B"/>
    <w:rsid w:val="0047097A"/>
    <w:rsid w:val="00470A97"/>
    <w:rsid w:val="00470ACA"/>
    <w:rsid w:val="00470B3E"/>
    <w:rsid w:val="00470B62"/>
    <w:rsid w:val="00470D6D"/>
    <w:rsid w:val="00470D7E"/>
    <w:rsid w:val="00470FE2"/>
    <w:rsid w:val="00471116"/>
    <w:rsid w:val="0047120B"/>
    <w:rsid w:val="0047127D"/>
    <w:rsid w:val="004713E7"/>
    <w:rsid w:val="004714BD"/>
    <w:rsid w:val="004716D9"/>
    <w:rsid w:val="00471A71"/>
    <w:rsid w:val="00471ABC"/>
    <w:rsid w:val="00471C7A"/>
    <w:rsid w:val="00471D7E"/>
    <w:rsid w:val="00471DCB"/>
    <w:rsid w:val="00471ED7"/>
    <w:rsid w:val="00471EFA"/>
    <w:rsid w:val="0047201A"/>
    <w:rsid w:val="0047211B"/>
    <w:rsid w:val="004722EF"/>
    <w:rsid w:val="004723C2"/>
    <w:rsid w:val="0047256F"/>
    <w:rsid w:val="0047288F"/>
    <w:rsid w:val="004728D9"/>
    <w:rsid w:val="00472AB8"/>
    <w:rsid w:val="004732F8"/>
    <w:rsid w:val="0047330F"/>
    <w:rsid w:val="00473381"/>
    <w:rsid w:val="00473384"/>
    <w:rsid w:val="0047351D"/>
    <w:rsid w:val="00473697"/>
    <w:rsid w:val="0047373D"/>
    <w:rsid w:val="004738C3"/>
    <w:rsid w:val="00473A25"/>
    <w:rsid w:val="00473A6F"/>
    <w:rsid w:val="00473A94"/>
    <w:rsid w:val="00473DB0"/>
    <w:rsid w:val="00473E20"/>
    <w:rsid w:val="00473E26"/>
    <w:rsid w:val="0047414E"/>
    <w:rsid w:val="0047417F"/>
    <w:rsid w:val="0047437F"/>
    <w:rsid w:val="004743EA"/>
    <w:rsid w:val="00474582"/>
    <w:rsid w:val="004745D4"/>
    <w:rsid w:val="00474655"/>
    <w:rsid w:val="00474799"/>
    <w:rsid w:val="0047484E"/>
    <w:rsid w:val="0047485C"/>
    <w:rsid w:val="004749CE"/>
    <w:rsid w:val="00474A25"/>
    <w:rsid w:val="00474BB3"/>
    <w:rsid w:val="00474E1C"/>
    <w:rsid w:val="00474F40"/>
    <w:rsid w:val="00474F56"/>
    <w:rsid w:val="004750C2"/>
    <w:rsid w:val="00475291"/>
    <w:rsid w:val="00475446"/>
    <w:rsid w:val="004754EF"/>
    <w:rsid w:val="00475545"/>
    <w:rsid w:val="00475675"/>
    <w:rsid w:val="00475687"/>
    <w:rsid w:val="0047584E"/>
    <w:rsid w:val="004758CA"/>
    <w:rsid w:val="00475A62"/>
    <w:rsid w:val="00475D89"/>
    <w:rsid w:val="0047600B"/>
    <w:rsid w:val="00476314"/>
    <w:rsid w:val="004763EA"/>
    <w:rsid w:val="00476465"/>
    <w:rsid w:val="00476624"/>
    <w:rsid w:val="00476661"/>
    <w:rsid w:val="004766D2"/>
    <w:rsid w:val="00476794"/>
    <w:rsid w:val="004768A1"/>
    <w:rsid w:val="004768B1"/>
    <w:rsid w:val="00476966"/>
    <w:rsid w:val="00476BBC"/>
    <w:rsid w:val="00476D84"/>
    <w:rsid w:val="00476EF8"/>
    <w:rsid w:val="00477018"/>
    <w:rsid w:val="0047701C"/>
    <w:rsid w:val="004770C7"/>
    <w:rsid w:val="0047714D"/>
    <w:rsid w:val="0047726F"/>
    <w:rsid w:val="00477377"/>
    <w:rsid w:val="004774E4"/>
    <w:rsid w:val="0047757B"/>
    <w:rsid w:val="00477826"/>
    <w:rsid w:val="0047791B"/>
    <w:rsid w:val="00477A0F"/>
    <w:rsid w:val="00477A66"/>
    <w:rsid w:val="00477A6B"/>
    <w:rsid w:val="00477A79"/>
    <w:rsid w:val="00477BFC"/>
    <w:rsid w:val="00480095"/>
    <w:rsid w:val="00480269"/>
    <w:rsid w:val="004802B4"/>
    <w:rsid w:val="0048039D"/>
    <w:rsid w:val="004806F7"/>
    <w:rsid w:val="0048075A"/>
    <w:rsid w:val="00480982"/>
    <w:rsid w:val="00480997"/>
    <w:rsid w:val="00480AE0"/>
    <w:rsid w:val="00480D0A"/>
    <w:rsid w:val="00480D55"/>
    <w:rsid w:val="00480DEF"/>
    <w:rsid w:val="00480EF0"/>
    <w:rsid w:val="0048144A"/>
    <w:rsid w:val="004814F8"/>
    <w:rsid w:val="0048155F"/>
    <w:rsid w:val="004815C0"/>
    <w:rsid w:val="0048196A"/>
    <w:rsid w:val="00481AA9"/>
    <w:rsid w:val="00481B2D"/>
    <w:rsid w:val="00481B7B"/>
    <w:rsid w:val="00481CF0"/>
    <w:rsid w:val="00481D5F"/>
    <w:rsid w:val="00481DD9"/>
    <w:rsid w:val="00481F03"/>
    <w:rsid w:val="004821AF"/>
    <w:rsid w:val="00482213"/>
    <w:rsid w:val="00482254"/>
    <w:rsid w:val="00482341"/>
    <w:rsid w:val="00482483"/>
    <w:rsid w:val="00482722"/>
    <w:rsid w:val="00482806"/>
    <w:rsid w:val="004829B0"/>
    <w:rsid w:val="00482B51"/>
    <w:rsid w:val="00482C8E"/>
    <w:rsid w:val="00482F2C"/>
    <w:rsid w:val="00483070"/>
    <w:rsid w:val="004833C5"/>
    <w:rsid w:val="00483440"/>
    <w:rsid w:val="00483520"/>
    <w:rsid w:val="004837BE"/>
    <w:rsid w:val="00483912"/>
    <w:rsid w:val="0048398D"/>
    <w:rsid w:val="0048398F"/>
    <w:rsid w:val="00483A40"/>
    <w:rsid w:val="00483A55"/>
    <w:rsid w:val="00483E72"/>
    <w:rsid w:val="00483EC3"/>
    <w:rsid w:val="004841C6"/>
    <w:rsid w:val="004843D7"/>
    <w:rsid w:val="00484606"/>
    <w:rsid w:val="004846E6"/>
    <w:rsid w:val="00484737"/>
    <w:rsid w:val="004847C1"/>
    <w:rsid w:val="00484A23"/>
    <w:rsid w:val="00484CE8"/>
    <w:rsid w:val="00484DA6"/>
    <w:rsid w:val="00484DE2"/>
    <w:rsid w:val="00484EF0"/>
    <w:rsid w:val="00484F20"/>
    <w:rsid w:val="00484F55"/>
    <w:rsid w:val="00484F8B"/>
    <w:rsid w:val="00484FEA"/>
    <w:rsid w:val="004852DA"/>
    <w:rsid w:val="004852EF"/>
    <w:rsid w:val="0048547B"/>
    <w:rsid w:val="004859A7"/>
    <w:rsid w:val="004859AF"/>
    <w:rsid w:val="00485A41"/>
    <w:rsid w:val="00485C0F"/>
    <w:rsid w:val="00485CDD"/>
    <w:rsid w:val="00486122"/>
    <w:rsid w:val="00486434"/>
    <w:rsid w:val="004864FA"/>
    <w:rsid w:val="0048688D"/>
    <w:rsid w:val="00486B06"/>
    <w:rsid w:val="00486DA7"/>
    <w:rsid w:val="0048701A"/>
    <w:rsid w:val="00487134"/>
    <w:rsid w:val="00487164"/>
    <w:rsid w:val="00487200"/>
    <w:rsid w:val="004873F4"/>
    <w:rsid w:val="00487412"/>
    <w:rsid w:val="00487633"/>
    <w:rsid w:val="00487648"/>
    <w:rsid w:val="00487699"/>
    <w:rsid w:val="00487777"/>
    <w:rsid w:val="00487782"/>
    <w:rsid w:val="00487B2A"/>
    <w:rsid w:val="00487D05"/>
    <w:rsid w:val="00487E7E"/>
    <w:rsid w:val="00490085"/>
    <w:rsid w:val="004901B8"/>
    <w:rsid w:val="00490350"/>
    <w:rsid w:val="00490628"/>
    <w:rsid w:val="00490756"/>
    <w:rsid w:val="004907A3"/>
    <w:rsid w:val="00490A54"/>
    <w:rsid w:val="00490AA6"/>
    <w:rsid w:val="00490B45"/>
    <w:rsid w:val="00490BE8"/>
    <w:rsid w:val="00490C5D"/>
    <w:rsid w:val="00490D21"/>
    <w:rsid w:val="00490DB3"/>
    <w:rsid w:val="00490E37"/>
    <w:rsid w:val="00490F05"/>
    <w:rsid w:val="00490F51"/>
    <w:rsid w:val="00490F74"/>
    <w:rsid w:val="004914B8"/>
    <w:rsid w:val="004915CE"/>
    <w:rsid w:val="00491845"/>
    <w:rsid w:val="004919BE"/>
    <w:rsid w:val="00491B25"/>
    <w:rsid w:val="00491BC7"/>
    <w:rsid w:val="00491BF0"/>
    <w:rsid w:val="00491EAA"/>
    <w:rsid w:val="0049211A"/>
    <w:rsid w:val="00492172"/>
    <w:rsid w:val="004921FC"/>
    <w:rsid w:val="00492296"/>
    <w:rsid w:val="0049232B"/>
    <w:rsid w:val="00492359"/>
    <w:rsid w:val="0049237C"/>
    <w:rsid w:val="004924A0"/>
    <w:rsid w:val="00492879"/>
    <w:rsid w:val="004928FB"/>
    <w:rsid w:val="00492AE5"/>
    <w:rsid w:val="00492E9F"/>
    <w:rsid w:val="00492EE7"/>
    <w:rsid w:val="004930AD"/>
    <w:rsid w:val="004930FC"/>
    <w:rsid w:val="00493138"/>
    <w:rsid w:val="004931C9"/>
    <w:rsid w:val="004934AE"/>
    <w:rsid w:val="004935A0"/>
    <w:rsid w:val="004935B0"/>
    <w:rsid w:val="004935C4"/>
    <w:rsid w:val="004935D9"/>
    <w:rsid w:val="00493606"/>
    <w:rsid w:val="0049386F"/>
    <w:rsid w:val="004939CE"/>
    <w:rsid w:val="00493D38"/>
    <w:rsid w:val="00493EFE"/>
    <w:rsid w:val="00493FE7"/>
    <w:rsid w:val="004941B3"/>
    <w:rsid w:val="0049445C"/>
    <w:rsid w:val="0049464D"/>
    <w:rsid w:val="004947BA"/>
    <w:rsid w:val="0049489D"/>
    <w:rsid w:val="0049492B"/>
    <w:rsid w:val="00494A6C"/>
    <w:rsid w:val="00494ADB"/>
    <w:rsid w:val="00494BB7"/>
    <w:rsid w:val="00494DAC"/>
    <w:rsid w:val="00494E32"/>
    <w:rsid w:val="00494EB7"/>
    <w:rsid w:val="00495010"/>
    <w:rsid w:val="0049544D"/>
    <w:rsid w:val="0049554D"/>
    <w:rsid w:val="00495553"/>
    <w:rsid w:val="0049560D"/>
    <w:rsid w:val="004956FD"/>
    <w:rsid w:val="00495845"/>
    <w:rsid w:val="00495853"/>
    <w:rsid w:val="0049585A"/>
    <w:rsid w:val="00495919"/>
    <w:rsid w:val="00495932"/>
    <w:rsid w:val="00495AB5"/>
    <w:rsid w:val="00495B08"/>
    <w:rsid w:val="00495D6A"/>
    <w:rsid w:val="00495E87"/>
    <w:rsid w:val="00495F76"/>
    <w:rsid w:val="00495F8A"/>
    <w:rsid w:val="0049605E"/>
    <w:rsid w:val="004961F9"/>
    <w:rsid w:val="00496228"/>
    <w:rsid w:val="0049628F"/>
    <w:rsid w:val="004966EB"/>
    <w:rsid w:val="00496A98"/>
    <w:rsid w:val="00496C9F"/>
    <w:rsid w:val="00496FAC"/>
    <w:rsid w:val="00497095"/>
    <w:rsid w:val="0049725F"/>
    <w:rsid w:val="00497BA9"/>
    <w:rsid w:val="00497C4B"/>
    <w:rsid w:val="00497C68"/>
    <w:rsid w:val="00497DAD"/>
    <w:rsid w:val="00497DFD"/>
    <w:rsid w:val="004A0101"/>
    <w:rsid w:val="004A0188"/>
    <w:rsid w:val="004A024F"/>
    <w:rsid w:val="004A028D"/>
    <w:rsid w:val="004A049E"/>
    <w:rsid w:val="004A070E"/>
    <w:rsid w:val="004A0A59"/>
    <w:rsid w:val="004A0EF4"/>
    <w:rsid w:val="004A0FDE"/>
    <w:rsid w:val="004A123A"/>
    <w:rsid w:val="004A1273"/>
    <w:rsid w:val="004A1394"/>
    <w:rsid w:val="004A1492"/>
    <w:rsid w:val="004A17F2"/>
    <w:rsid w:val="004A17FA"/>
    <w:rsid w:val="004A18B9"/>
    <w:rsid w:val="004A1947"/>
    <w:rsid w:val="004A197F"/>
    <w:rsid w:val="004A1A85"/>
    <w:rsid w:val="004A1AB5"/>
    <w:rsid w:val="004A1D9F"/>
    <w:rsid w:val="004A1DFF"/>
    <w:rsid w:val="004A1EB2"/>
    <w:rsid w:val="004A20D1"/>
    <w:rsid w:val="004A22E1"/>
    <w:rsid w:val="004A232E"/>
    <w:rsid w:val="004A2475"/>
    <w:rsid w:val="004A262E"/>
    <w:rsid w:val="004A278F"/>
    <w:rsid w:val="004A27E6"/>
    <w:rsid w:val="004A2858"/>
    <w:rsid w:val="004A288A"/>
    <w:rsid w:val="004A28EC"/>
    <w:rsid w:val="004A2A11"/>
    <w:rsid w:val="004A2A45"/>
    <w:rsid w:val="004A2C35"/>
    <w:rsid w:val="004A3131"/>
    <w:rsid w:val="004A34D0"/>
    <w:rsid w:val="004A357D"/>
    <w:rsid w:val="004A36F3"/>
    <w:rsid w:val="004A386E"/>
    <w:rsid w:val="004A3908"/>
    <w:rsid w:val="004A3985"/>
    <w:rsid w:val="004A3C74"/>
    <w:rsid w:val="004A3CCF"/>
    <w:rsid w:val="004A3E76"/>
    <w:rsid w:val="004A3E91"/>
    <w:rsid w:val="004A3F74"/>
    <w:rsid w:val="004A4023"/>
    <w:rsid w:val="004A44A7"/>
    <w:rsid w:val="004A4B56"/>
    <w:rsid w:val="004A4BAC"/>
    <w:rsid w:val="004A4DBF"/>
    <w:rsid w:val="004A50AE"/>
    <w:rsid w:val="004A5437"/>
    <w:rsid w:val="004A5A21"/>
    <w:rsid w:val="004A5A5D"/>
    <w:rsid w:val="004A5BF2"/>
    <w:rsid w:val="004A5E7C"/>
    <w:rsid w:val="004A5F5B"/>
    <w:rsid w:val="004A62BD"/>
    <w:rsid w:val="004A62CE"/>
    <w:rsid w:val="004A63FF"/>
    <w:rsid w:val="004A661C"/>
    <w:rsid w:val="004A662E"/>
    <w:rsid w:val="004A6A5A"/>
    <w:rsid w:val="004A6D72"/>
    <w:rsid w:val="004A6F9B"/>
    <w:rsid w:val="004A7237"/>
    <w:rsid w:val="004A7299"/>
    <w:rsid w:val="004A7392"/>
    <w:rsid w:val="004A747C"/>
    <w:rsid w:val="004A74FB"/>
    <w:rsid w:val="004A7548"/>
    <w:rsid w:val="004A7601"/>
    <w:rsid w:val="004A7661"/>
    <w:rsid w:val="004A7674"/>
    <w:rsid w:val="004A7734"/>
    <w:rsid w:val="004A794B"/>
    <w:rsid w:val="004A7B07"/>
    <w:rsid w:val="004B001F"/>
    <w:rsid w:val="004B0248"/>
    <w:rsid w:val="004B02AF"/>
    <w:rsid w:val="004B03DC"/>
    <w:rsid w:val="004B041B"/>
    <w:rsid w:val="004B049F"/>
    <w:rsid w:val="004B0BBB"/>
    <w:rsid w:val="004B0BFA"/>
    <w:rsid w:val="004B0C72"/>
    <w:rsid w:val="004B0D92"/>
    <w:rsid w:val="004B0E18"/>
    <w:rsid w:val="004B0E61"/>
    <w:rsid w:val="004B0F49"/>
    <w:rsid w:val="004B0F8A"/>
    <w:rsid w:val="004B105B"/>
    <w:rsid w:val="004B1125"/>
    <w:rsid w:val="004B12E7"/>
    <w:rsid w:val="004B13F8"/>
    <w:rsid w:val="004B15DF"/>
    <w:rsid w:val="004B169B"/>
    <w:rsid w:val="004B16BC"/>
    <w:rsid w:val="004B18ED"/>
    <w:rsid w:val="004B1BAD"/>
    <w:rsid w:val="004B1C02"/>
    <w:rsid w:val="004B1C25"/>
    <w:rsid w:val="004B1CB7"/>
    <w:rsid w:val="004B1E70"/>
    <w:rsid w:val="004B1F8A"/>
    <w:rsid w:val="004B1FA7"/>
    <w:rsid w:val="004B2079"/>
    <w:rsid w:val="004B212E"/>
    <w:rsid w:val="004B21D3"/>
    <w:rsid w:val="004B26CB"/>
    <w:rsid w:val="004B29E4"/>
    <w:rsid w:val="004B2A00"/>
    <w:rsid w:val="004B2B4B"/>
    <w:rsid w:val="004B2D0B"/>
    <w:rsid w:val="004B2D7B"/>
    <w:rsid w:val="004B2E2A"/>
    <w:rsid w:val="004B2E4D"/>
    <w:rsid w:val="004B2F4A"/>
    <w:rsid w:val="004B30CB"/>
    <w:rsid w:val="004B31C7"/>
    <w:rsid w:val="004B3732"/>
    <w:rsid w:val="004B3955"/>
    <w:rsid w:val="004B3961"/>
    <w:rsid w:val="004B3A08"/>
    <w:rsid w:val="004B3FB5"/>
    <w:rsid w:val="004B4068"/>
    <w:rsid w:val="004B4337"/>
    <w:rsid w:val="004B44E1"/>
    <w:rsid w:val="004B463F"/>
    <w:rsid w:val="004B4A24"/>
    <w:rsid w:val="004B4E26"/>
    <w:rsid w:val="004B4E90"/>
    <w:rsid w:val="004B4F0A"/>
    <w:rsid w:val="004B4F38"/>
    <w:rsid w:val="004B4F4E"/>
    <w:rsid w:val="004B5064"/>
    <w:rsid w:val="004B5124"/>
    <w:rsid w:val="004B5190"/>
    <w:rsid w:val="004B536D"/>
    <w:rsid w:val="004B5371"/>
    <w:rsid w:val="004B5825"/>
    <w:rsid w:val="004B5CFA"/>
    <w:rsid w:val="004B5F63"/>
    <w:rsid w:val="004B5F6D"/>
    <w:rsid w:val="004B5F9E"/>
    <w:rsid w:val="004B61E9"/>
    <w:rsid w:val="004B64A8"/>
    <w:rsid w:val="004B6600"/>
    <w:rsid w:val="004B6768"/>
    <w:rsid w:val="004B68C6"/>
    <w:rsid w:val="004B6A93"/>
    <w:rsid w:val="004B6BCA"/>
    <w:rsid w:val="004B6CED"/>
    <w:rsid w:val="004B6D6E"/>
    <w:rsid w:val="004B7274"/>
    <w:rsid w:val="004B72A4"/>
    <w:rsid w:val="004B72BC"/>
    <w:rsid w:val="004B7578"/>
    <w:rsid w:val="004B76DA"/>
    <w:rsid w:val="004B777F"/>
    <w:rsid w:val="004B7A70"/>
    <w:rsid w:val="004B7BA0"/>
    <w:rsid w:val="004B7DC7"/>
    <w:rsid w:val="004B7FEB"/>
    <w:rsid w:val="004B7FF7"/>
    <w:rsid w:val="004C0041"/>
    <w:rsid w:val="004C022E"/>
    <w:rsid w:val="004C02A8"/>
    <w:rsid w:val="004C0331"/>
    <w:rsid w:val="004C03C9"/>
    <w:rsid w:val="004C0471"/>
    <w:rsid w:val="004C04DE"/>
    <w:rsid w:val="004C060E"/>
    <w:rsid w:val="004C07DA"/>
    <w:rsid w:val="004C0DC4"/>
    <w:rsid w:val="004C0E28"/>
    <w:rsid w:val="004C0F2B"/>
    <w:rsid w:val="004C11AE"/>
    <w:rsid w:val="004C121F"/>
    <w:rsid w:val="004C12D2"/>
    <w:rsid w:val="004C15AD"/>
    <w:rsid w:val="004C189B"/>
    <w:rsid w:val="004C18CD"/>
    <w:rsid w:val="004C1C57"/>
    <w:rsid w:val="004C1D30"/>
    <w:rsid w:val="004C1D78"/>
    <w:rsid w:val="004C1E16"/>
    <w:rsid w:val="004C210A"/>
    <w:rsid w:val="004C2113"/>
    <w:rsid w:val="004C2400"/>
    <w:rsid w:val="004C244B"/>
    <w:rsid w:val="004C25F7"/>
    <w:rsid w:val="004C2640"/>
    <w:rsid w:val="004C28A9"/>
    <w:rsid w:val="004C2BB0"/>
    <w:rsid w:val="004C2C7C"/>
    <w:rsid w:val="004C2DA9"/>
    <w:rsid w:val="004C2E9D"/>
    <w:rsid w:val="004C304E"/>
    <w:rsid w:val="004C3188"/>
    <w:rsid w:val="004C32A6"/>
    <w:rsid w:val="004C3353"/>
    <w:rsid w:val="004C353F"/>
    <w:rsid w:val="004C35E1"/>
    <w:rsid w:val="004C36ED"/>
    <w:rsid w:val="004C3981"/>
    <w:rsid w:val="004C3A4E"/>
    <w:rsid w:val="004C3B22"/>
    <w:rsid w:val="004C3BF7"/>
    <w:rsid w:val="004C3D18"/>
    <w:rsid w:val="004C3D2D"/>
    <w:rsid w:val="004C41CE"/>
    <w:rsid w:val="004C43B4"/>
    <w:rsid w:val="004C45A9"/>
    <w:rsid w:val="004C45B0"/>
    <w:rsid w:val="004C45CF"/>
    <w:rsid w:val="004C4949"/>
    <w:rsid w:val="004C4A5D"/>
    <w:rsid w:val="004C4CE3"/>
    <w:rsid w:val="004C4E60"/>
    <w:rsid w:val="004C4FA7"/>
    <w:rsid w:val="004C50CD"/>
    <w:rsid w:val="004C51ED"/>
    <w:rsid w:val="004C5203"/>
    <w:rsid w:val="004C52AF"/>
    <w:rsid w:val="004C5316"/>
    <w:rsid w:val="004C53E4"/>
    <w:rsid w:val="004C54CD"/>
    <w:rsid w:val="004C5788"/>
    <w:rsid w:val="004C58C4"/>
    <w:rsid w:val="004C5B76"/>
    <w:rsid w:val="004C5C06"/>
    <w:rsid w:val="004C5DE9"/>
    <w:rsid w:val="004C5E0D"/>
    <w:rsid w:val="004C5EA5"/>
    <w:rsid w:val="004C61E0"/>
    <w:rsid w:val="004C6528"/>
    <w:rsid w:val="004C6910"/>
    <w:rsid w:val="004C6E3D"/>
    <w:rsid w:val="004C6E55"/>
    <w:rsid w:val="004C6EDC"/>
    <w:rsid w:val="004C7102"/>
    <w:rsid w:val="004C7664"/>
    <w:rsid w:val="004C774B"/>
    <w:rsid w:val="004C7919"/>
    <w:rsid w:val="004C7DD9"/>
    <w:rsid w:val="004C7FFE"/>
    <w:rsid w:val="004D0150"/>
    <w:rsid w:val="004D0354"/>
    <w:rsid w:val="004D04D2"/>
    <w:rsid w:val="004D04D4"/>
    <w:rsid w:val="004D04F0"/>
    <w:rsid w:val="004D0546"/>
    <w:rsid w:val="004D06FF"/>
    <w:rsid w:val="004D07B4"/>
    <w:rsid w:val="004D07B6"/>
    <w:rsid w:val="004D0895"/>
    <w:rsid w:val="004D0953"/>
    <w:rsid w:val="004D0A92"/>
    <w:rsid w:val="004D0B00"/>
    <w:rsid w:val="004D0CBB"/>
    <w:rsid w:val="004D0CCF"/>
    <w:rsid w:val="004D0D36"/>
    <w:rsid w:val="004D0DDD"/>
    <w:rsid w:val="004D1015"/>
    <w:rsid w:val="004D115A"/>
    <w:rsid w:val="004D1231"/>
    <w:rsid w:val="004D1382"/>
    <w:rsid w:val="004D13FA"/>
    <w:rsid w:val="004D16B2"/>
    <w:rsid w:val="004D1707"/>
    <w:rsid w:val="004D19BE"/>
    <w:rsid w:val="004D1BC3"/>
    <w:rsid w:val="004D1F53"/>
    <w:rsid w:val="004D1F57"/>
    <w:rsid w:val="004D2030"/>
    <w:rsid w:val="004D2069"/>
    <w:rsid w:val="004D20E7"/>
    <w:rsid w:val="004D21F0"/>
    <w:rsid w:val="004D2343"/>
    <w:rsid w:val="004D2898"/>
    <w:rsid w:val="004D2B4B"/>
    <w:rsid w:val="004D2C4B"/>
    <w:rsid w:val="004D2F34"/>
    <w:rsid w:val="004D2F48"/>
    <w:rsid w:val="004D2F9E"/>
    <w:rsid w:val="004D30B8"/>
    <w:rsid w:val="004D3195"/>
    <w:rsid w:val="004D34C3"/>
    <w:rsid w:val="004D3724"/>
    <w:rsid w:val="004D385D"/>
    <w:rsid w:val="004D3A88"/>
    <w:rsid w:val="004D3AB5"/>
    <w:rsid w:val="004D3D27"/>
    <w:rsid w:val="004D3FCD"/>
    <w:rsid w:val="004D412D"/>
    <w:rsid w:val="004D430F"/>
    <w:rsid w:val="004D486A"/>
    <w:rsid w:val="004D48BF"/>
    <w:rsid w:val="004D4BA7"/>
    <w:rsid w:val="004D4DFD"/>
    <w:rsid w:val="004D50E0"/>
    <w:rsid w:val="004D5237"/>
    <w:rsid w:val="004D525C"/>
    <w:rsid w:val="004D5A49"/>
    <w:rsid w:val="004D5A4E"/>
    <w:rsid w:val="004D5B0B"/>
    <w:rsid w:val="004D5BB4"/>
    <w:rsid w:val="004D5BC9"/>
    <w:rsid w:val="004D5CD1"/>
    <w:rsid w:val="004D5D22"/>
    <w:rsid w:val="004D5E4B"/>
    <w:rsid w:val="004D5EA9"/>
    <w:rsid w:val="004D5F5E"/>
    <w:rsid w:val="004D5FC7"/>
    <w:rsid w:val="004D60F0"/>
    <w:rsid w:val="004D61F8"/>
    <w:rsid w:val="004D63CD"/>
    <w:rsid w:val="004D63D2"/>
    <w:rsid w:val="004D6627"/>
    <w:rsid w:val="004D6703"/>
    <w:rsid w:val="004D67AC"/>
    <w:rsid w:val="004D6806"/>
    <w:rsid w:val="004D6938"/>
    <w:rsid w:val="004D6AA0"/>
    <w:rsid w:val="004D6B6E"/>
    <w:rsid w:val="004D6B81"/>
    <w:rsid w:val="004D6C1F"/>
    <w:rsid w:val="004D6C3F"/>
    <w:rsid w:val="004D6C7E"/>
    <w:rsid w:val="004D6CAF"/>
    <w:rsid w:val="004D6CCE"/>
    <w:rsid w:val="004D6E7D"/>
    <w:rsid w:val="004D6FFA"/>
    <w:rsid w:val="004D7123"/>
    <w:rsid w:val="004D719B"/>
    <w:rsid w:val="004D729A"/>
    <w:rsid w:val="004D72BD"/>
    <w:rsid w:val="004D7529"/>
    <w:rsid w:val="004D7542"/>
    <w:rsid w:val="004D7547"/>
    <w:rsid w:val="004D76F3"/>
    <w:rsid w:val="004D772B"/>
    <w:rsid w:val="004D7940"/>
    <w:rsid w:val="004D7A3C"/>
    <w:rsid w:val="004D7D0F"/>
    <w:rsid w:val="004D7D61"/>
    <w:rsid w:val="004D7F48"/>
    <w:rsid w:val="004D7F4E"/>
    <w:rsid w:val="004D7F94"/>
    <w:rsid w:val="004E0468"/>
    <w:rsid w:val="004E04E2"/>
    <w:rsid w:val="004E0503"/>
    <w:rsid w:val="004E0594"/>
    <w:rsid w:val="004E061E"/>
    <w:rsid w:val="004E07B4"/>
    <w:rsid w:val="004E0828"/>
    <w:rsid w:val="004E0847"/>
    <w:rsid w:val="004E08A3"/>
    <w:rsid w:val="004E08E8"/>
    <w:rsid w:val="004E09B8"/>
    <w:rsid w:val="004E0A7B"/>
    <w:rsid w:val="004E0B2C"/>
    <w:rsid w:val="004E0B6A"/>
    <w:rsid w:val="004E0D4D"/>
    <w:rsid w:val="004E104C"/>
    <w:rsid w:val="004E11B5"/>
    <w:rsid w:val="004E12DE"/>
    <w:rsid w:val="004E1303"/>
    <w:rsid w:val="004E136A"/>
    <w:rsid w:val="004E138B"/>
    <w:rsid w:val="004E1548"/>
    <w:rsid w:val="004E1722"/>
    <w:rsid w:val="004E1977"/>
    <w:rsid w:val="004E1A2E"/>
    <w:rsid w:val="004E1B43"/>
    <w:rsid w:val="004E1EDB"/>
    <w:rsid w:val="004E1FF9"/>
    <w:rsid w:val="004E2085"/>
    <w:rsid w:val="004E235A"/>
    <w:rsid w:val="004E23B6"/>
    <w:rsid w:val="004E24AD"/>
    <w:rsid w:val="004E2562"/>
    <w:rsid w:val="004E2720"/>
    <w:rsid w:val="004E277B"/>
    <w:rsid w:val="004E2874"/>
    <w:rsid w:val="004E2EFA"/>
    <w:rsid w:val="004E2FE4"/>
    <w:rsid w:val="004E3030"/>
    <w:rsid w:val="004E325B"/>
    <w:rsid w:val="004E3446"/>
    <w:rsid w:val="004E3447"/>
    <w:rsid w:val="004E34A7"/>
    <w:rsid w:val="004E36E1"/>
    <w:rsid w:val="004E3875"/>
    <w:rsid w:val="004E38EA"/>
    <w:rsid w:val="004E3ACD"/>
    <w:rsid w:val="004E3B4A"/>
    <w:rsid w:val="004E3BD5"/>
    <w:rsid w:val="004E3D9A"/>
    <w:rsid w:val="004E3DDE"/>
    <w:rsid w:val="004E3F58"/>
    <w:rsid w:val="004E41C3"/>
    <w:rsid w:val="004E45B9"/>
    <w:rsid w:val="004E45DC"/>
    <w:rsid w:val="004E4864"/>
    <w:rsid w:val="004E4ADA"/>
    <w:rsid w:val="004E4D27"/>
    <w:rsid w:val="004E501F"/>
    <w:rsid w:val="004E5212"/>
    <w:rsid w:val="004E5682"/>
    <w:rsid w:val="004E57B9"/>
    <w:rsid w:val="004E5835"/>
    <w:rsid w:val="004E5C3C"/>
    <w:rsid w:val="004E5ED6"/>
    <w:rsid w:val="004E61F8"/>
    <w:rsid w:val="004E6558"/>
    <w:rsid w:val="004E65FE"/>
    <w:rsid w:val="004E6A61"/>
    <w:rsid w:val="004E6D0E"/>
    <w:rsid w:val="004E6D4F"/>
    <w:rsid w:val="004E7010"/>
    <w:rsid w:val="004E7039"/>
    <w:rsid w:val="004E7087"/>
    <w:rsid w:val="004E70C0"/>
    <w:rsid w:val="004E71AC"/>
    <w:rsid w:val="004E739C"/>
    <w:rsid w:val="004E754F"/>
    <w:rsid w:val="004E76CF"/>
    <w:rsid w:val="004E79E4"/>
    <w:rsid w:val="004E7A6A"/>
    <w:rsid w:val="004E7BA0"/>
    <w:rsid w:val="004E7E33"/>
    <w:rsid w:val="004F0101"/>
    <w:rsid w:val="004F01A0"/>
    <w:rsid w:val="004F0264"/>
    <w:rsid w:val="004F047A"/>
    <w:rsid w:val="004F04A2"/>
    <w:rsid w:val="004F05AA"/>
    <w:rsid w:val="004F05F0"/>
    <w:rsid w:val="004F0757"/>
    <w:rsid w:val="004F0914"/>
    <w:rsid w:val="004F0ABC"/>
    <w:rsid w:val="004F0BAF"/>
    <w:rsid w:val="004F0C26"/>
    <w:rsid w:val="004F0FB8"/>
    <w:rsid w:val="004F1002"/>
    <w:rsid w:val="004F1099"/>
    <w:rsid w:val="004F1144"/>
    <w:rsid w:val="004F132A"/>
    <w:rsid w:val="004F135B"/>
    <w:rsid w:val="004F13AB"/>
    <w:rsid w:val="004F1539"/>
    <w:rsid w:val="004F1CAB"/>
    <w:rsid w:val="004F1D47"/>
    <w:rsid w:val="004F21C0"/>
    <w:rsid w:val="004F2351"/>
    <w:rsid w:val="004F275E"/>
    <w:rsid w:val="004F28F4"/>
    <w:rsid w:val="004F28FA"/>
    <w:rsid w:val="004F2A40"/>
    <w:rsid w:val="004F2B4B"/>
    <w:rsid w:val="004F2D43"/>
    <w:rsid w:val="004F2F7C"/>
    <w:rsid w:val="004F316D"/>
    <w:rsid w:val="004F33C6"/>
    <w:rsid w:val="004F347C"/>
    <w:rsid w:val="004F3671"/>
    <w:rsid w:val="004F3707"/>
    <w:rsid w:val="004F37E8"/>
    <w:rsid w:val="004F3A05"/>
    <w:rsid w:val="004F3B73"/>
    <w:rsid w:val="004F3C3B"/>
    <w:rsid w:val="004F3CC1"/>
    <w:rsid w:val="004F3D89"/>
    <w:rsid w:val="004F3E86"/>
    <w:rsid w:val="004F3EEA"/>
    <w:rsid w:val="004F3F4F"/>
    <w:rsid w:val="004F40B3"/>
    <w:rsid w:val="004F415E"/>
    <w:rsid w:val="004F416E"/>
    <w:rsid w:val="004F424D"/>
    <w:rsid w:val="004F42AE"/>
    <w:rsid w:val="004F445D"/>
    <w:rsid w:val="004F451C"/>
    <w:rsid w:val="004F4562"/>
    <w:rsid w:val="004F45A7"/>
    <w:rsid w:val="004F46E6"/>
    <w:rsid w:val="004F4809"/>
    <w:rsid w:val="004F48C8"/>
    <w:rsid w:val="004F48E2"/>
    <w:rsid w:val="004F4984"/>
    <w:rsid w:val="004F4AD0"/>
    <w:rsid w:val="004F4CF6"/>
    <w:rsid w:val="004F4D22"/>
    <w:rsid w:val="004F4E16"/>
    <w:rsid w:val="004F4ECE"/>
    <w:rsid w:val="004F5024"/>
    <w:rsid w:val="004F5038"/>
    <w:rsid w:val="004F50AF"/>
    <w:rsid w:val="004F50C7"/>
    <w:rsid w:val="004F528F"/>
    <w:rsid w:val="004F52C7"/>
    <w:rsid w:val="004F5578"/>
    <w:rsid w:val="004F5771"/>
    <w:rsid w:val="004F57AB"/>
    <w:rsid w:val="004F5881"/>
    <w:rsid w:val="004F5A26"/>
    <w:rsid w:val="004F5AD9"/>
    <w:rsid w:val="004F5C99"/>
    <w:rsid w:val="004F5D15"/>
    <w:rsid w:val="004F5D65"/>
    <w:rsid w:val="004F5E33"/>
    <w:rsid w:val="004F5EBB"/>
    <w:rsid w:val="004F5ECD"/>
    <w:rsid w:val="004F5F2D"/>
    <w:rsid w:val="004F613D"/>
    <w:rsid w:val="004F61D3"/>
    <w:rsid w:val="004F61F7"/>
    <w:rsid w:val="004F63AA"/>
    <w:rsid w:val="004F63E5"/>
    <w:rsid w:val="004F6441"/>
    <w:rsid w:val="004F6659"/>
    <w:rsid w:val="004F6A8F"/>
    <w:rsid w:val="004F6BD1"/>
    <w:rsid w:val="004F6F63"/>
    <w:rsid w:val="004F6F8E"/>
    <w:rsid w:val="004F7247"/>
    <w:rsid w:val="004F733D"/>
    <w:rsid w:val="004F7361"/>
    <w:rsid w:val="004F739A"/>
    <w:rsid w:val="004F764B"/>
    <w:rsid w:val="004F764F"/>
    <w:rsid w:val="004F77B2"/>
    <w:rsid w:val="004F77BD"/>
    <w:rsid w:val="004F7941"/>
    <w:rsid w:val="005001DB"/>
    <w:rsid w:val="00500272"/>
    <w:rsid w:val="0050037F"/>
    <w:rsid w:val="0050045A"/>
    <w:rsid w:val="005007E1"/>
    <w:rsid w:val="005008F7"/>
    <w:rsid w:val="00500C96"/>
    <w:rsid w:val="00500E61"/>
    <w:rsid w:val="00500EB8"/>
    <w:rsid w:val="0050103F"/>
    <w:rsid w:val="00501191"/>
    <w:rsid w:val="005011C5"/>
    <w:rsid w:val="005011FA"/>
    <w:rsid w:val="00501224"/>
    <w:rsid w:val="00501240"/>
    <w:rsid w:val="00501260"/>
    <w:rsid w:val="005014EC"/>
    <w:rsid w:val="005015A1"/>
    <w:rsid w:val="00501637"/>
    <w:rsid w:val="0050175A"/>
    <w:rsid w:val="00501791"/>
    <w:rsid w:val="00501CD5"/>
    <w:rsid w:val="00501CDA"/>
    <w:rsid w:val="00501D46"/>
    <w:rsid w:val="00501EF0"/>
    <w:rsid w:val="00501F8E"/>
    <w:rsid w:val="00502074"/>
    <w:rsid w:val="00502327"/>
    <w:rsid w:val="00502669"/>
    <w:rsid w:val="0050290A"/>
    <w:rsid w:val="00502F4E"/>
    <w:rsid w:val="00502FC9"/>
    <w:rsid w:val="00503153"/>
    <w:rsid w:val="0050316E"/>
    <w:rsid w:val="005031F3"/>
    <w:rsid w:val="00503296"/>
    <w:rsid w:val="005032A1"/>
    <w:rsid w:val="005033C1"/>
    <w:rsid w:val="00503894"/>
    <w:rsid w:val="00503A7B"/>
    <w:rsid w:val="00503C50"/>
    <w:rsid w:val="005042FF"/>
    <w:rsid w:val="005045B3"/>
    <w:rsid w:val="0050473D"/>
    <w:rsid w:val="00504761"/>
    <w:rsid w:val="00504841"/>
    <w:rsid w:val="00504B75"/>
    <w:rsid w:val="00504CF3"/>
    <w:rsid w:val="00504DF6"/>
    <w:rsid w:val="00504EE3"/>
    <w:rsid w:val="00504F4C"/>
    <w:rsid w:val="005050E0"/>
    <w:rsid w:val="00505163"/>
    <w:rsid w:val="0050522A"/>
    <w:rsid w:val="0050563C"/>
    <w:rsid w:val="005059FC"/>
    <w:rsid w:val="00505C9B"/>
    <w:rsid w:val="00505CAB"/>
    <w:rsid w:val="00505E89"/>
    <w:rsid w:val="00505FB8"/>
    <w:rsid w:val="005060BF"/>
    <w:rsid w:val="00506149"/>
    <w:rsid w:val="00506171"/>
    <w:rsid w:val="005061C4"/>
    <w:rsid w:val="0050640D"/>
    <w:rsid w:val="005064BC"/>
    <w:rsid w:val="00506578"/>
    <w:rsid w:val="005065CF"/>
    <w:rsid w:val="005067BB"/>
    <w:rsid w:val="00506A3A"/>
    <w:rsid w:val="005070C8"/>
    <w:rsid w:val="0050710E"/>
    <w:rsid w:val="005071C4"/>
    <w:rsid w:val="005072A2"/>
    <w:rsid w:val="00507402"/>
    <w:rsid w:val="0050746D"/>
    <w:rsid w:val="005074BD"/>
    <w:rsid w:val="00507695"/>
    <w:rsid w:val="005076E3"/>
    <w:rsid w:val="00507703"/>
    <w:rsid w:val="00507761"/>
    <w:rsid w:val="005077E9"/>
    <w:rsid w:val="005077F7"/>
    <w:rsid w:val="005079CE"/>
    <w:rsid w:val="005079E4"/>
    <w:rsid w:val="00507A50"/>
    <w:rsid w:val="00507B3A"/>
    <w:rsid w:val="00507C3C"/>
    <w:rsid w:val="00507D08"/>
    <w:rsid w:val="00507E42"/>
    <w:rsid w:val="00507EC7"/>
    <w:rsid w:val="00510236"/>
    <w:rsid w:val="0051025A"/>
    <w:rsid w:val="00510267"/>
    <w:rsid w:val="005105C0"/>
    <w:rsid w:val="005107FE"/>
    <w:rsid w:val="00510804"/>
    <w:rsid w:val="00510A9F"/>
    <w:rsid w:val="00510B79"/>
    <w:rsid w:val="00510BDA"/>
    <w:rsid w:val="00510C4E"/>
    <w:rsid w:val="00510DAD"/>
    <w:rsid w:val="00510E7B"/>
    <w:rsid w:val="00510F05"/>
    <w:rsid w:val="00510F4F"/>
    <w:rsid w:val="00510FC1"/>
    <w:rsid w:val="00510FE4"/>
    <w:rsid w:val="00511194"/>
    <w:rsid w:val="005114ED"/>
    <w:rsid w:val="005115BE"/>
    <w:rsid w:val="005115FE"/>
    <w:rsid w:val="005119A2"/>
    <w:rsid w:val="00511B1B"/>
    <w:rsid w:val="00511B8E"/>
    <w:rsid w:val="00511B99"/>
    <w:rsid w:val="00511EC6"/>
    <w:rsid w:val="00511EF4"/>
    <w:rsid w:val="00511F89"/>
    <w:rsid w:val="00512033"/>
    <w:rsid w:val="005120EB"/>
    <w:rsid w:val="0051221D"/>
    <w:rsid w:val="005123DC"/>
    <w:rsid w:val="00512642"/>
    <w:rsid w:val="0051280D"/>
    <w:rsid w:val="005129B5"/>
    <w:rsid w:val="00512AD2"/>
    <w:rsid w:val="00512B0F"/>
    <w:rsid w:val="00512C07"/>
    <w:rsid w:val="00512C12"/>
    <w:rsid w:val="00512F1D"/>
    <w:rsid w:val="0051300F"/>
    <w:rsid w:val="005130FD"/>
    <w:rsid w:val="0051311E"/>
    <w:rsid w:val="00513396"/>
    <w:rsid w:val="00513532"/>
    <w:rsid w:val="00513666"/>
    <w:rsid w:val="005136A6"/>
    <w:rsid w:val="005136B5"/>
    <w:rsid w:val="0051386C"/>
    <w:rsid w:val="00513B2D"/>
    <w:rsid w:val="00513CB1"/>
    <w:rsid w:val="00513D26"/>
    <w:rsid w:val="00513E7D"/>
    <w:rsid w:val="00513F18"/>
    <w:rsid w:val="005140B7"/>
    <w:rsid w:val="0051411F"/>
    <w:rsid w:val="00514347"/>
    <w:rsid w:val="005143BF"/>
    <w:rsid w:val="005144B1"/>
    <w:rsid w:val="0051458C"/>
    <w:rsid w:val="00514725"/>
    <w:rsid w:val="0051473C"/>
    <w:rsid w:val="00514A0B"/>
    <w:rsid w:val="00514A3B"/>
    <w:rsid w:val="00514A4B"/>
    <w:rsid w:val="00514C78"/>
    <w:rsid w:val="00514DEB"/>
    <w:rsid w:val="00514EB8"/>
    <w:rsid w:val="00515024"/>
    <w:rsid w:val="005151CB"/>
    <w:rsid w:val="005151EB"/>
    <w:rsid w:val="00515303"/>
    <w:rsid w:val="005155FE"/>
    <w:rsid w:val="005156CE"/>
    <w:rsid w:val="00515764"/>
    <w:rsid w:val="0051576A"/>
    <w:rsid w:val="00515844"/>
    <w:rsid w:val="00515A5F"/>
    <w:rsid w:val="00515AA9"/>
    <w:rsid w:val="00515BBE"/>
    <w:rsid w:val="00515C26"/>
    <w:rsid w:val="00515C52"/>
    <w:rsid w:val="00515D38"/>
    <w:rsid w:val="00515DD9"/>
    <w:rsid w:val="00515F35"/>
    <w:rsid w:val="0051600A"/>
    <w:rsid w:val="00516127"/>
    <w:rsid w:val="00516152"/>
    <w:rsid w:val="0051619A"/>
    <w:rsid w:val="005161D2"/>
    <w:rsid w:val="00516338"/>
    <w:rsid w:val="005163A1"/>
    <w:rsid w:val="00516451"/>
    <w:rsid w:val="00516469"/>
    <w:rsid w:val="00516497"/>
    <w:rsid w:val="005166B3"/>
    <w:rsid w:val="005166E2"/>
    <w:rsid w:val="005167EE"/>
    <w:rsid w:val="005169FA"/>
    <w:rsid w:val="005169FF"/>
    <w:rsid w:val="00516A64"/>
    <w:rsid w:val="00516AA3"/>
    <w:rsid w:val="00516AB4"/>
    <w:rsid w:val="00516C7A"/>
    <w:rsid w:val="00516EA1"/>
    <w:rsid w:val="00516F2E"/>
    <w:rsid w:val="00516F6F"/>
    <w:rsid w:val="00517055"/>
    <w:rsid w:val="0051719B"/>
    <w:rsid w:val="005171A9"/>
    <w:rsid w:val="005171B4"/>
    <w:rsid w:val="005172A3"/>
    <w:rsid w:val="00517591"/>
    <w:rsid w:val="005175F5"/>
    <w:rsid w:val="00517745"/>
    <w:rsid w:val="0051775D"/>
    <w:rsid w:val="00517A4D"/>
    <w:rsid w:val="005201E0"/>
    <w:rsid w:val="005201FE"/>
    <w:rsid w:val="005202EC"/>
    <w:rsid w:val="00520583"/>
    <w:rsid w:val="00520B40"/>
    <w:rsid w:val="00520E21"/>
    <w:rsid w:val="00520EC1"/>
    <w:rsid w:val="00520F20"/>
    <w:rsid w:val="00520F8F"/>
    <w:rsid w:val="005210E1"/>
    <w:rsid w:val="00521303"/>
    <w:rsid w:val="00521581"/>
    <w:rsid w:val="005215F8"/>
    <w:rsid w:val="00521686"/>
    <w:rsid w:val="00521B24"/>
    <w:rsid w:val="00521B5A"/>
    <w:rsid w:val="00521CC5"/>
    <w:rsid w:val="00521D27"/>
    <w:rsid w:val="00521E8F"/>
    <w:rsid w:val="00521ECE"/>
    <w:rsid w:val="00522187"/>
    <w:rsid w:val="00522249"/>
    <w:rsid w:val="0052260C"/>
    <w:rsid w:val="00522613"/>
    <w:rsid w:val="00522812"/>
    <w:rsid w:val="005229F9"/>
    <w:rsid w:val="00522B15"/>
    <w:rsid w:val="00522C78"/>
    <w:rsid w:val="00522CD8"/>
    <w:rsid w:val="00522D48"/>
    <w:rsid w:val="00522DC1"/>
    <w:rsid w:val="00522EBB"/>
    <w:rsid w:val="00523785"/>
    <w:rsid w:val="00523863"/>
    <w:rsid w:val="00523B4F"/>
    <w:rsid w:val="00523DEC"/>
    <w:rsid w:val="00523E02"/>
    <w:rsid w:val="00523F3F"/>
    <w:rsid w:val="00524040"/>
    <w:rsid w:val="0052422A"/>
    <w:rsid w:val="005242C3"/>
    <w:rsid w:val="0052457A"/>
    <w:rsid w:val="00524676"/>
    <w:rsid w:val="005246B9"/>
    <w:rsid w:val="00524BE7"/>
    <w:rsid w:val="00524D97"/>
    <w:rsid w:val="00524F93"/>
    <w:rsid w:val="00525308"/>
    <w:rsid w:val="00525435"/>
    <w:rsid w:val="00525549"/>
    <w:rsid w:val="0052567B"/>
    <w:rsid w:val="00525921"/>
    <w:rsid w:val="00525D3C"/>
    <w:rsid w:val="00525ECA"/>
    <w:rsid w:val="0052601A"/>
    <w:rsid w:val="005264CE"/>
    <w:rsid w:val="00526513"/>
    <w:rsid w:val="005266E5"/>
    <w:rsid w:val="00526705"/>
    <w:rsid w:val="00526872"/>
    <w:rsid w:val="00526A26"/>
    <w:rsid w:val="00526BEE"/>
    <w:rsid w:val="00526D4B"/>
    <w:rsid w:val="00526F28"/>
    <w:rsid w:val="00526FFC"/>
    <w:rsid w:val="005271CA"/>
    <w:rsid w:val="00527561"/>
    <w:rsid w:val="00527605"/>
    <w:rsid w:val="0052764B"/>
    <w:rsid w:val="0052765B"/>
    <w:rsid w:val="005276D9"/>
    <w:rsid w:val="005276E1"/>
    <w:rsid w:val="005278AD"/>
    <w:rsid w:val="00527A29"/>
    <w:rsid w:val="00527D78"/>
    <w:rsid w:val="00527E44"/>
    <w:rsid w:val="005300A1"/>
    <w:rsid w:val="00530328"/>
    <w:rsid w:val="005304E4"/>
    <w:rsid w:val="00530847"/>
    <w:rsid w:val="00530901"/>
    <w:rsid w:val="0053092C"/>
    <w:rsid w:val="00530967"/>
    <w:rsid w:val="00530A9C"/>
    <w:rsid w:val="00530B57"/>
    <w:rsid w:val="00530B84"/>
    <w:rsid w:val="00530BCC"/>
    <w:rsid w:val="00530C4E"/>
    <w:rsid w:val="00530E7C"/>
    <w:rsid w:val="00530EE2"/>
    <w:rsid w:val="00530FD6"/>
    <w:rsid w:val="00530FE7"/>
    <w:rsid w:val="0053126E"/>
    <w:rsid w:val="005313FF"/>
    <w:rsid w:val="00531738"/>
    <w:rsid w:val="00531ACB"/>
    <w:rsid w:val="00531B89"/>
    <w:rsid w:val="00531C69"/>
    <w:rsid w:val="00531CEF"/>
    <w:rsid w:val="0053204A"/>
    <w:rsid w:val="005323A1"/>
    <w:rsid w:val="0053240A"/>
    <w:rsid w:val="005325D3"/>
    <w:rsid w:val="0053295F"/>
    <w:rsid w:val="00532A0C"/>
    <w:rsid w:val="00532A7D"/>
    <w:rsid w:val="00532ABF"/>
    <w:rsid w:val="00532BA6"/>
    <w:rsid w:val="00532C5C"/>
    <w:rsid w:val="00532F35"/>
    <w:rsid w:val="00532FA3"/>
    <w:rsid w:val="005330FC"/>
    <w:rsid w:val="005331F6"/>
    <w:rsid w:val="005335C3"/>
    <w:rsid w:val="005336CC"/>
    <w:rsid w:val="005338CB"/>
    <w:rsid w:val="00533AE3"/>
    <w:rsid w:val="00533C59"/>
    <w:rsid w:val="00533EA1"/>
    <w:rsid w:val="00533EB6"/>
    <w:rsid w:val="00533EC6"/>
    <w:rsid w:val="00534132"/>
    <w:rsid w:val="00534573"/>
    <w:rsid w:val="00534746"/>
    <w:rsid w:val="00534A68"/>
    <w:rsid w:val="00534ADB"/>
    <w:rsid w:val="00534AFC"/>
    <w:rsid w:val="00534B36"/>
    <w:rsid w:val="00534BC4"/>
    <w:rsid w:val="00534D47"/>
    <w:rsid w:val="00534E03"/>
    <w:rsid w:val="00534E69"/>
    <w:rsid w:val="00534F27"/>
    <w:rsid w:val="005351E5"/>
    <w:rsid w:val="005351FA"/>
    <w:rsid w:val="00535266"/>
    <w:rsid w:val="00535358"/>
    <w:rsid w:val="005353E2"/>
    <w:rsid w:val="00535401"/>
    <w:rsid w:val="00535604"/>
    <w:rsid w:val="00535848"/>
    <w:rsid w:val="0053594C"/>
    <w:rsid w:val="00535AD8"/>
    <w:rsid w:val="00535B88"/>
    <w:rsid w:val="00535C9A"/>
    <w:rsid w:val="00535F56"/>
    <w:rsid w:val="0053630E"/>
    <w:rsid w:val="0053636E"/>
    <w:rsid w:val="005363B5"/>
    <w:rsid w:val="005363C0"/>
    <w:rsid w:val="005363C7"/>
    <w:rsid w:val="005364DD"/>
    <w:rsid w:val="00536626"/>
    <w:rsid w:val="005366CD"/>
    <w:rsid w:val="005367EC"/>
    <w:rsid w:val="005367F7"/>
    <w:rsid w:val="005369F0"/>
    <w:rsid w:val="00536D0B"/>
    <w:rsid w:val="00536F59"/>
    <w:rsid w:val="005370A5"/>
    <w:rsid w:val="005373CF"/>
    <w:rsid w:val="0053745C"/>
    <w:rsid w:val="005376E1"/>
    <w:rsid w:val="005378B0"/>
    <w:rsid w:val="00537963"/>
    <w:rsid w:val="0053797A"/>
    <w:rsid w:val="00537BF5"/>
    <w:rsid w:val="00537CB5"/>
    <w:rsid w:val="00537F9B"/>
    <w:rsid w:val="00540005"/>
    <w:rsid w:val="00540327"/>
    <w:rsid w:val="005403F7"/>
    <w:rsid w:val="005404A7"/>
    <w:rsid w:val="00540737"/>
    <w:rsid w:val="00540A19"/>
    <w:rsid w:val="00540A1E"/>
    <w:rsid w:val="00540ACD"/>
    <w:rsid w:val="00540B7B"/>
    <w:rsid w:val="00540E3A"/>
    <w:rsid w:val="00540EA5"/>
    <w:rsid w:val="00540FE0"/>
    <w:rsid w:val="00541079"/>
    <w:rsid w:val="005411A0"/>
    <w:rsid w:val="005412C5"/>
    <w:rsid w:val="005414B3"/>
    <w:rsid w:val="00541AE4"/>
    <w:rsid w:val="00541B07"/>
    <w:rsid w:val="00541C11"/>
    <w:rsid w:val="00541C45"/>
    <w:rsid w:val="00541D25"/>
    <w:rsid w:val="00541EAA"/>
    <w:rsid w:val="0054200C"/>
    <w:rsid w:val="0054202E"/>
    <w:rsid w:val="0054204B"/>
    <w:rsid w:val="00542169"/>
    <w:rsid w:val="005421D8"/>
    <w:rsid w:val="0054225E"/>
    <w:rsid w:val="00542545"/>
    <w:rsid w:val="00542573"/>
    <w:rsid w:val="005427CA"/>
    <w:rsid w:val="005427FF"/>
    <w:rsid w:val="00542A42"/>
    <w:rsid w:val="00542A7C"/>
    <w:rsid w:val="00542ECA"/>
    <w:rsid w:val="0054313D"/>
    <w:rsid w:val="00543246"/>
    <w:rsid w:val="00543294"/>
    <w:rsid w:val="00543420"/>
    <w:rsid w:val="00543515"/>
    <w:rsid w:val="0054353A"/>
    <w:rsid w:val="0054355B"/>
    <w:rsid w:val="005438B5"/>
    <w:rsid w:val="00543A79"/>
    <w:rsid w:val="00543B95"/>
    <w:rsid w:val="00543CB7"/>
    <w:rsid w:val="005443FB"/>
    <w:rsid w:val="005444A0"/>
    <w:rsid w:val="005444E2"/>
    <w:rsid w:val="0054464B"/>
    <w:rsid w:val="005447B0"/>
    <w:rsid w:val="005447E2"/>
    <w:rsid w:val="005448A4"/>
    <w:rsid w:val="005448D5"/>
    <w:rsid w:val="005449C3"/>
    <w:rsid w:val="00544AAA"/>
    <w:rsid w:val="00544B13"/>
    <w:rsid w:val="00544C29"/>
    <w:rsid w:val="00544C2F"/>
    <w:rsid w:val="00544EB5"/>
    <w:rsid w:val="00544FC3"/>
    <w:rsid w:val="0054518E"/>
    <w:rsid w:val="005452D8"/>
    <w:rsid w:val="00545486"/>
    <w:rsid w:val="00545700"/>
    <w:rsid w:val="00545843"/>
    <w:rsid w:val="00545A51"/>
    <w:rsid w:val="00545CA2"/>
    <w:rsid w:val="00545E2D"/>
    <w:rsid w:val="00545E3B"/>
    <w:rsid w:val="00545E3C"/>
    <w:rsid w:val="00545E5B"/>
    <w:rsid w:val="00546015"/>
    <w:rsid w:val="00546089"/>
    <w:rsid w:val="005461B0"/>
    <w:rsid w:val="005462EA"/>
    <w:rsid w:val="00546302"/>
    <w:rsid w:val="0054637D"/>
    <w:rsid w:val="00546497"/>
    <w:rsid w:val="005465F2"/>
    <w:rsid w:val="00546C0E"/>
    <w:rsid w:val="00546C28"/>
    <w:rsid w:val="00546D5C"/>
    <w:rsid w:val="00546E3A"/>
    <w:rsid w:val="00546E92"/>
    <w:rsid w:val="00547090"/>
    <w:rsid w:val="0054718B"/>
    <w:rsid w:val="00547264"/>
    <w:rsid w:val="005472FB"/>
    <w:rsid w:val="00547383"/>
    <w:rsid w:val="005474B3"/>
    <w:rsid w:val="005474C6"/>
    <w:rsid w:val="005476FB"/>
    <w:rsid w:val="005477D2"/>
    <w:rsid w:val="005478C0"/>
    <w:rsid w:val="0054790B"/>
    <w:rsid w:val="00547D1C"/>
    <w:rsid w:val="00547D89"/>
    <w:rsid w:val="00547EA0"/>
    <w:rsid w:val="00547FCA"/>
    <w:rsid w:val="00550077"/>
    <w:rsid w:val="0055010C"/>
    <w:rsid w:val="00550115"/>
    <w:rsid w:val="005502DC"/>
    <w:rsid w:val="00550436"/>
    <w:rsid w:val="00550487"/>
    <w:rsid w:val="00550931"/>
    <w:rsid w:val="00550BE0"/>
    <w:rsid w:val="00550CB9"/>
    <w:rsid w:val="00550D7F"/>
    <w:rsid w:val="00550F57"/>
    <w:rsid w:val="0055132F"/>
    <w:rsid w:val="005514B6"/>
    <w:rsid w:val="00551521"/>
    <w:rsid w:val="00551662"/>
    <w:rsid w:val="00551780"/>
    <w:rsid w:val="005517A0"/>
    <w:rsid w:val="00551805"/>
    <w:rsid w:val="005518A6"/>
    <w:rsid w:val="00551B3F"/>
    <w:rsid w:val="00551C7D"/>
    <w:rsid w:val="005520CE"/>
    <w:rsid w:val="005521DD"/>
    <w:rsid w:val="00552277"/>
    <w:rsid w:val="00552382"/>
    <w:rsid w:val="0055256B"/>
    <w:rsid w:val="005526B0"/>
    <w:rsid w:val="0055279A"/>
    <w:rsid w:val="005527B8"/>
    <w:rsid w:val="005527E7"/>
    <w:rsid w:val="00552805"/>
    <w:rsid w:val="0055281F"/>
    <w:rsid w:val="00552836"/>
    <w:rsid w:val="00552CB0"/>
    <w:rsid w:val="00552CFD"/>
    <w:rsid w:val="00552EE0"/>
    <w:rsid w:val="0055320C"/>
    <w:rsid w:val="0055321C"/>
    <w:rsid w:val="005532A1"/>
    <w:rsid w:val="00553428"/>
    <w:rsid w:val="00553435"/>
    <w:rsid w:val="00553757"/>
    <w:rsid w:val="005538DD"/>
    <w:rsid w:val="005539D1"/>
    <w:rsid w:val="00553B2F"/>
    <w:rsid w:val="00553CBA"/>
    <w:rsid w:val="00554014"/>
    <w:rsid w:val="00554151"/>
    <w:rsid w:val="0055422D"/>
    <w:rsid w:val="00554304"/>
    <w:rsid w:val="00554326"/>
    <w:rsid w:val="005544FC"/>
    <w:rsid w:val="005545C8"/>
    <w:rsid w:val="00554833"/>
    <w:rsid w:val="00554C98"/>
    <w:rsid w:val="00554F44"/>
    <w:rsid w:val="005551FF"/>
    <w:rsid w:val="005553BC"/>
    <w:rsid w:val="005553FA"/>
    <w:rsid w:val="00555495"/>
    <w:rsid w:val="00555545"/>
    <w:rsid w:val="0055581D"/>
    <w:rsid w:val="00555887"/>
    <w:rsid w:val="00555927"/>
    <w:rsid w:val="00555A1B"/>
    <w:rsid w:val="00555BE8"/>
    <w:rsid w:val="00555CCA"/>
    <w:rsid w:val="00556355"/>
    <w:rsid w:val="005565E2"/>
    <w:rsid w:val="00556625"/>
    <w:rsid w:val="005566BE"/>
    <w:rsid w:val="0055671D"/>
    <w:rsid w:val="00556907"/>
    <w:rsid w:val="00556A7B"/>
    <w:rsid w:val="00556EED"/>
    <w:rsid w:val="00556F76"/>
    <w:rsid w:val="00557021"/>
    <w:rsid w:val="005571B0"/>
    <w:rsid w:val="0055737A"/>
    <w:rsid w:val="00557418"/>
    <w:rsid w:val="005574F8"/>
    <w:rsid w:val="0055782B"/>
    <w:rsid w:val="00557880"/>
    <w:rsid w:val="00557904"/>
    <w:rsid w:val="00557A04"/>
    <w:rsid w:val="00557AC1"/>
    <w:rsid w:val="00557D98"/>
    <w:rsid w:val="00557EC2"/>
    <w:rsid w:val="005600E7"/>
    <w:rsid w:val="0056012D"/>
    <w:rsid w:val="005601E3"/>
    <w:rsid w:val="0056020E"/>
    <w:rsid w:val="0056044F"/>
    <w:rsid w:val="00560680"/>
    <w:rsid w:val="0056069E"/>
    <w:rsid w:val="00560818"/>
    <w:rsid w:val="0056094F"/>
    <w:rsid w:val="00560B26"/>
    <w:rsid w:val="00560D72"/>
    <w:rsid w:val="00560D9F"/>
    <w:rsid w:val="00560DA8"/>
    <w:rsid w:val="00560E63"/>
    <w:rsid w:val="00560F17"/>
    <w:rsid w:val="00560F55"/>
    <w:rsid w:val="0056114B"/>
    <w:rsid w:val="005614A7"/>
    <w:rsid w:val="005615C7"/>
    <w:rsid w:val="0056167E"/>
    <w:rsid w:val="005616C6"/>
    <w:rsid w:val="00561774"/>
    <w:rsid w:val="005619A0"/>
    <w:rsid w:val="00561CDD"/>
    <w:rsid w:val="00561E94"/>
    <w:rsid w:val="005620CB"/>
    <w:rsid w:val="00562427"/>
    <w:rsid w:val="00562553"/>
    <w:rsid w:val="0056269C"/>
    <w:rsid w:val="00562F0F"/>
    <w:rsid w:val="005630B1"/>
    <w:rsid w:val="005630FE"/>
    <w:rsid w:val="005632B8"/>
    <w:rsid w:val="00563351"/>
    <w:rsid w:val="00563380"/>
    <w:rsid w:val="0056357E"/>
    <w:rsid w:val="005637B6"/>
    <w:rsid w:val="005638FA"/>
    <w:rsid w:val="0056390C"/>
    <w:rsid w:val="005639E4"/>
    <w:rsid w:val="00563DE5"/>
    <w:rsid w:val="00563EFD"/>
    <w:rsid w:val="00563F50"/>
    <w:rsid w:val="00563FFA"/>
    <w:rsid w:val="0056400A"/>
    <w:rsid w:val="005643B6"/>
    <w:rsid w:val="005644DF"/>
    <w:rsid w:val="005646EE"/>
    <w:rsid w:val="00564801"/>
    <w:rsid w:val="005649E6"/>
    <w:rsid w:val="00564A05"/>
    <w:rsid w:val="00564B1C"/>
    <w:rsid w:val="00564B2E"/>
    <w:rsid w:val="00564BB0"/>
    <w:rsid w:val="00564EAE"/>
    <w:rsid w:val="00564EB2"/>
    <w:rsid w:val="00564F6A"/>
    <w:rsid w:val="00564FC8"/>
    <w:rsid w:val="0056560A"/>
    <w:rsid w:val="005656FB"/>
    <w:rsid w:val="00565920"/>
    <w:rsid w:val="005659C1"/>
    <w:rsid w:val="00565E72"/>
    <w:rsid w:val="0056619E"/>
    <w:rsid w:val="00566495"/>
    <w:rsid w:val="00566549"/>
    <w:rsid w:val="0056664A"/>
    <w:rsid w:val="00566AB9"/>
    <w:rsid w:val="00566F0C"/>
    <w:rsid w:val="0056701E"/>
    <w:rsid w:val="00567051"/>
    <w:rsid w:val="0056715D"/>
    <w:rsid w:val="0056716D"/>
    <w:rsid w:val="005672CE"/>
    <w:rsid w:val="00567CE5"/>
    <w:rsid w:val="00567E38"/>
    <w:rsid w:val="00567EAB"/>
    <w:rsid w:val="00567F15"/>
    <w:rsid w:val="005701FE"/>
    <w:rsid w:val="0057028E"/>
    <w:rsid w:val="00570371"/>
    <w:rsid w:val="005703F6"/>
    <w:rsid w:val="00570961"/>
    <w:rsid w:val="00570A1A"/>
    <w:rsid w:val="00570A3A"/>
    <w:rsid w:val="00570DA5"/>
    <w:rsid w:val="005710B2"/>
    <w:rsid w:val="00571271"/>
    <w:rsid w:val="005712A1"/>
    <w:rsid w:val="005715FD"/>
    <w:rsid w:val="00571991"/>
    <w:rsid w:val="00571A5D"/>
    <w:rsid w:val="00571B46"/>
    <w:rsid w:val="00572245"/>
    <w:rsid w:val="005723A4"/>
    <w:rsid w:val="00572648"/>
    <w:rsid w:val="00572909"/>
    <w:rsid w:val="005729AD"/>
    <w:rsid w:val="005729D0"/>
    <w:rsid w:val="005729D8"/>
    <w:rsid w:val="00572BAF"/>
    <w:rsid w:val="00572DA6"/>
    <w:rsid w:val="00572DD6"/>
    <w:rsid w:val="00572E4A"/>
    <w:rsid w:val="005732D0"/>
    <w:rsid w:val="0057344E"/>
    <w:rsid w:val="00573790"/>
    <w:rsid w:val="00573987"/>
    <w:rsid w:val="0057398D"/>
    <w:rsid w:val="00573A0E"/>
    <w:rsid w:val="00573AC8"/>
    <w:rsid w:val="00573C0E"/>
    <w:rsid w:val="00574279"/>
    <w:rsid w:val="005743E4"/>
    <w:rsid w:val="00574425"/>
    <w:rsid w:val="00574467"/>
    <w:rsid w:val="00574484"/>
    <w:rsid w:val="00574493"/>
    <w:rsid w:val="005744DB"/>
    <w:rsid w:val="005745AC"/>
    <w:rsid w:val="005745F8"/>
    <w:rsid w:val="005746C4"/>
    <w:rsid w:val="00574705"/>
    <w:rsid w:val="005748D9"/>
    <w:rsid w:val="005748EC"/>
    <w:rsid w:val="0057492C"/>
    <w:rsid w:val="00574B69"/>
    <w:rsid w:val="00574B81"/>
    <w:rsid w:val="00574BEC"/>
    <w:rsid w:val="0057502F"/>
    <w:rsid w:val="0057541C"/>
    <w:rsid w:val="0057552A"/>
    <w:rsid w:val="00575642"/>
    <w:rsid w:val="005757AC"/>
    <w:rsid w:val="0057581C"/>
    <w:rsid w:val="005758DB"/>
    <w:rsid w:val="00575B9A"/>
    <w:rsid w:val="00575C46"/>
    <w:rsid w:val="00575D6A"/>
    <w:rsid w:val="00575D8D"/>
    <w:rsid w:val="00575DE2"/>
    <w:rsid w:val="00575E17"/>
    <w:rsid w:val="00575E3E"/>
    <w:rsid w:val="00575FB8"/>
    <w:rsid w:val="0057600E"/>
    <w:rsid w:val="00576596"/>
    <w:rsid w:val="0057659A"/>
    <w:rsid w:val="00576791"/>
    <w:rsid w:val="00576A26"/>
    <w:rsid w:val="00576B93"/>
    <w:rsid w:val="00576BCD"/>
    <w:rsid w:val="00576C41"/>
    <w:rsid w:val="00576C9A"/>
    <w:rsid w:val="00576ECF"/>
    <w:rsid w:val="0057700B"/>
    <w:rsid w:val="005770B6"/>
    <w:rsid w:val="005771FB"/>
    <w:rsid w:val="00577239"/>
    <w:rsid w:val="005772CA"/>
    <w:rsid w:val="00577392"/>
    <w:rsid w:val="005773FB"/>
    <w:rsid w:val="00577482"/>
    <w:rsid w:val="0057760D"/>
    <w:rsid w:val="005776CB"/>
    <w:rsid w:val="00577942"/>
    <w:rsid w:val="00577A77"/>
    <w:rsid w:val="00577A8A"/>
    <w:rsid w:val="00577AD7"/>
    <w:rsid w:val="00577E80"/>
    <w:rsid w:val="00577E81"/>
    <w:rsid w:val="00580074"/>
    <w:rsid w:val="00580247"/>
    <w:rsid w:val="00580528"/>
    <w:rsid w:val="00580657"/>
    <w:rsid w:val="00580666"/>
    <w:rsid w:val="0058069B"/>
    <w:rsid w:val="005806F4"/>
    <w:rsid w:val="0058086C"/>
    <w:rsid w:val="0058093B"/>
    <w:rsid w:val="0058093E"/>
    <w:rsid w:val="0058097C"/>
    <w:rsid w:val="00580A86"/>
    <w:rsid w:val="00580BEE"/>
    <w:rsid w:val="00580C8B"/>
    <w:rsid w:val="00580D79"/>
    <w:rsid w:val="00580DB1"/>
    <w:rsid w:val="00580E00"/>
    <w:rsid w:val="0058106E"/>
    <w:rsid w:val="005812C8"/>
    <w:rsid w:val="00581463"/>
    <w:rsid w:val="0058156B"/>
    <w:rsid w:val="00581576"/>
    <w:rsid w:val="0058171A"/>
    <w:rsid w:val="0058184E"/>
    <w:rsid w:val="005818A8"/>
    <w:rsid w:val="005819E8"/>
    <w:rsid w:val="005819F3"/>
    <w:rsid w:val="00581A37"/>
    <w:rsid w:val="00581ACC"/>
    <w:rsid w:val="00581B05"/>
    <w:rsid w:val="00581B0F"/>
    <w:rsid w:val="00581C06"/>
    <w:rsid w:val="005822B5"/>
    <w:rsid w:val="0058233A"/>
    <w:rsid w:val="00582399"/>
    <w:rsid w:val="00582441"/>
    <w:rsid w:val="00582466"/>
    <w:rsid w:val="0058258F"/>
    <w:rsid w:val="005826E3"/>
    <w:rsid w:val="00582711"/>
    <w:rsid w:val="00582AE7"/>
    <w:rsid w:val="00582FD1"/>
    <w:rsid w:val="005835BB"/>
    <w:rsid w:val="005835F6"/>
    <w:rsid w:val="00583618"/>
    <w:rsid w:val="005839C1"/>
    <w:rsid w:val="00583A6A"/>
    <w:rsid w:val="00583B11"/>
    <w:rsid w:val="00583B68"/>
    <w:rsid w:val="00583D35"/>
    <w:rsid w:val="0058414B"/>
    <w:rsid w:val="00584194"/>
    <w:rsid w:val="005841D6"/>
    <w:rsid w:val="0058427B"/>
    <w:rsid w:val="00584296"/>
    <w:rsid w:val="005842F8"/>
    <w:rsid w:val="0058431F"/>
    <w:rsid w:val="0058437D"/>
    <w:rsid w:val="00584412"/>
    <w:rsid w:val="005844E3"/>
    <w:rsid w:val="0058471F"/>
    <w:rsid w:val="005847DC"/>
    <w:rsid w:val="00584909"/>
    <w:rsid w:val="0058495E"/>
    <w:rsid w:val="00584B9C"/>
    <w:rsid w:val="00584DAB"/>
    <w:rsid w:val="00585516"/>
    <w:rsid w:val="005857A7"/>
    <w:rsid w:val="00585B82"/>
    <w:rsid w:val="00585CDB"/>
    <w:rsid w:val="00585DE5"/>
    <w:rsid w:val="00585E5E"/>
    <w:rsid w:val="00586016"/>
    <w:rsid w:val="00586031"/>
    <w:rsid w:val="00586047"/>
    <w:rsid w:val="0058617B"/>
    <w:rsid w:val="00586211"/>
    <w:rsid w:val="00586246"/>
    <w:rsid w:val="005862B9"/>
    <w:rsid w:val="005863C4"/>
    <w:rsid w:val="005863EA"/>
    <w:rsid w:val="005864C1"/>
    <w:rsid w:val="0058662E"/>
    <w:rsid w:val="00586873"/>
    <w:rsid w:val="00586AD4"/>
    <w:rsid w:val="00586C73"/>
    <w:rsid w:val="00586F1F"/>
    <w:rsid w:val="00586F6F"/>
    <w:rsid w:val="00586FD2"/>
    <w:rsid w:val="0058700E"/>
    <w:rsid w:val="0058759E"/>
    <w:rsid w:val="005877A2"/>
    <w:rsid w:val="005877B1"/>
    <w:rsid w:val="005879EB"/>
    <w:rsid w:val="00587A19"/>
    <w:rsid w:val="00587B53"/>
    <w:rsid w:val="00587DB9"/>
    <w:rsid w:val="00587E0F"/>
    <w:rsid w:val="00587E12"/>
    <w:rsid w:val="00587E3E"/>
    <w:rsid w:val="00587FC7"/>
    <w:rsid w:val="00587FD2"/>
    <w:rsid w:val="0059028F"/>
    <w:rsid w:val="00590394"/>
    <w:rsid w:val="0059059B"/>
    <w:rsid w:val="005906A1"/>
    <w:rsid w:val="00590715"/>
    <w:rsid w:val="005907DB"/>
    <w:rsid w:val="0059084C"/>
    <w:rsid w:val="00590901"/>
    <w:rsid w:val="0059095E"/>
    <w:rsid w:val="005909C8"/>
    <w:rsid w:val="005909FD"/>
    <w:rsid w:val="00590B18"/>
    <w:rsid w:val="00590B6A"/>
    <w:rsid w:val="00590CD2"/>
    <w:rsid w:val="00590CFC"/>
    <w:rsid w:val="005910A2"/>
    <w:rsid w:val="00591239"/>
    <w:rsid w:val="00591363"/>
    <w:rsid w:val="0059137A"/>
    <w:rsid w:val="005913B2"/>
    <w:rsid w:val="005914CD"/>
    <w:rsid w:val="00591565"/>
    <w:rsid w:val="005916C3"/>
    <w:rsid w:val="005917CF"/>
    <w:rsid w:val="00591861"/>
    <w:rsid w:val="00591CC5"/>
    <w:rsid w:val="00591D24"/>
    <w:rsid w:val="00591DF2"/>
    <w:rsid w:val="00591EAB"/>
    <w:rsid w:val="00591EF6"/>
    <w:rsid w:val="00592113"/>
    <w:rsid w:val="0059224F"/>
    <w:rsid w:val="005922CA"/>
    <w:rsid w:val="00592389"/>
    <w:rsid w:val="00592407"/>
    <w:rsid w:val="00592456"/>
    <w:rsid w:val="00592578"/>
    <w:rsid w:val="005926F0"/>
    <w:rsid w:val="00592892"/>
    <w:rsid w:val="00592F07"/>
    <w:rsid w:val="00593049"/>
    <w:rsid w:val="00593326"/>
    <w:rsid w:val="0059369D"/>
    <w:rsid w:val="005936FA"/>
    <w:rsid w:val="005937FE"/>
    <w:rsid w:val="00593972"/>
    <w:rsid w:val="00594142"/>
    <w:rsid w:val="0059458F"/>
    <w:rsid w:val="005946C6"/>
    <w:rsid w:val="00594700"/>
    <w:rsid w:val="005947DC"/>
    <w:rsid w:val="00594817"/>
    <w:rsid w:val="005948E1"/>
    <w:rsid w:val="00594975"/>
    <w:rsid w:val="00594A0C"/>
    <w:rsid w:val="00594A66"/>
    <w:rsid w:val="00594B76"/>
    <w:rsid w:val="00594DBD"/>
    <w:rsid w:val="00594E20"/>
    <w:rsid w:val="00594F5D"/>
    <w:rsid w:val="00595475"/>
    <w:rsid w:val="00595483"/>
    <w:rsid w:val="005955E0"/>
    <w:rsid w:val="005956DC"/>
    <w:rsid w:val="00595788"/>
    <w:rsid w:val="005958DC"/>
    <w:rsid w:val="00595988"/>
    <w:rsid w:val="00595A19"/>
    <w:rsid w:val="00595A76"/>
    <w:rsid w:val="00595B1A"/>
    <w:rsid w:val="00595CE6"/>
    <w:rsid w:val="00595D4C"/>
    <w:rsid w:val="005963B6"/>
    <w:rsid w:val="0059670B"/>
    <w:rsid w:val="00596730"/>
    <w:rsid w:val="005967A6"/>
    <w:rsid w:val="005967EC"/>
    <w:rsid w:val="00596A12"/>
    <w:rsid w:val="00596A74"/>
    <w:rsid w:val="00596AFB"/>
    <w:rsid w:val="00596E36"/>
    <w:rsid w:val="00596FCF"/>
    <w:rsid w:val="005970CD"/>
    <w:rsid w:val="00597139"/>
    <w:rsid w:val="005971BE"/>
    <w:rsid w:val="005971EB"/>
    <w:rsid w:val="0059725E"/>
    <w:rsid w:val="00597268"/>
    <w:rsid w:val="005973E0"/>
    <w:rsid w:val="00597455"/>
    <w:rsid w:val="00597498"/>
    <w:rsid w:val="005976AF"/>
    <w:rsid w:val="00597795"/>
    <w:rsid w:val="00597BB5"/>
    <w:rsid w:val="00597D28"/>
    <w:rsid w:val="00597D98"/>
    <w:rsid w:val="00597E70"/>
    <w:rsid w:val="00597F5A"/>
    <w:rsid w:val="005A0063"/>
    <w:rsid w:val="005A0114"/>
    <w:rsid w:val="005A03B2"/>
    <w:rsid w:val="005A03E5"/>
    <w:rsid w:val="005A045D"/>
    <w:rsid w:val="005A053C"/>
    <w:rsid w:val="005A06C9"/>
    <w:rsid w:val="005A0AC5"/>
    <w:rsid w:val="005A0CAF"/>
    <w:rsid w:val="005A11EA"/>
    <w:rsid w:val="005A13ED"/>
    <w:rsid w:val="005A17BA"/>
    <w:rsid w:val="005A19B5"/>
    <w:rsid w:val="005A1A3E"/>
    <w:rsid w:val="005A1C35"/>
    <w:rsid w:val="005A2131"/>
    <w:rsid w:val="005A2165"/>
    <w:rsid w:val="005A23A1"/>
    <w:rsid w:val="005A25AC"/>
    <w:rsid w:val="005A2880"/>
    <w:rsid w:val="005A2893"/>
    <w:rsid w:val="005A2C87"/>
    <w:rsid w:val="005A2E41"/>
    <w:rsid w:val="005A2E55"/>
    <w:rsid w:val="005A2E6A"/>
    <w:rsid w:val="005A2F19"/>
    <w:rsid w:val="005A3027"/>
    <w:rsid w:val="005A326E"/>
    <w:rsid w:val="005A334E"/>
    <w:rsid w:val="005A35F6"/>
    <w:rsid w:val="005A3637"/>
    <w:rsid w:val="005A3776"/>
    <w:rsid w:val="005A3A43"/>
    <w:rsid w:val="005A3B64"/>
    <w:rsid w:val="005A3E87"/>
    <w:rsid w:val="005A3F9F"/>
    <w:rsid w:val="005A4156"/>
    <w:rsid w:val="005A42A8"/>
    <w:rsid w:val="005A444B"/>
    <w:rsid w:val="005A4475"/>
    <w:rsid w:val="005A44C8"/>
    <w:rsid w:val="005A4540"/>
    <w:rsid w:val="005A45D7"/>
    <w:rsid w:val="005A4649"/>
    <w:rsid w:val="005A49AF"/>
    <w:rsid w:val="005A4A0B"/>
    <w:rsid w:val="005A4A99"/>
    <w:rsid w:val="005A4CD7"/>
    <w:rsid w:val="005A4CFC"/>
    <w:rsid w:val="005A4D35"/>
    <w:rsid w:val="005A4E2A"/>
    <w:rsid w:val="005A5053"/>
    <w:rsid w:val="005A50A3"/>
    <w:rsid w:val="005A55D5"/>
    <w:rsid w:val="005A5600"/>
    <w:rsid w:val="005A5D9F"/>
    <w:rsid w:val="005A5EF6"/>
    <w:rsid w:val="005A617E"/>
    <w:rsid w:val="005A6370"/>
    <w:rsid w:val="005A64D1"/>
    <w:rsid w:val="005A6593"/>
    <w:rsid w:val="005A66B1"/>
    <w:rsid w:val="005A671E"/>
    <w:rsid w:val="005A6815"/>
    <w:rsid w:val="005A68A2"/>
    <w:rsid w:val="005A6D02"/>
    <w:rsid w:val="005A6D04"/>
    <w:rsid w:val="005A6D6C"/>
    <w:rsid w:val="005A6F20"/>
    <w:rsid w:val="005A6FFF"/>
    <w:rsid w:val="005A7115"/>
    <w:rsid w:val="005A72E6"/>
    <w:rsid w:val="005A7323"/>
    <w:rsid w:val="005A75B3"/>
    <w:rsid w:val="005A7654"/>
    <w:rsid w:val="005A76C1"/>
    <w:rsid w:val="005A783F"/>
    <w:rsid w:val="005A7B55"/>
    <w:rsid w:val="005A7B81"/>
    <w:rsid w:val="005A7C4D"/>
    <w:rsid w:val="005A7C7E"/>
    <w:rsid w:val="005A7CE7"/>
    <w:rsid w:val="005A7CE9"/>
    <w:rsid w:val="005A7DD9"/>
    <w:rsid w:val="005A7E51"/>
    <w:rsid w:val="005A7F4D"/>
    <w:rsid w:val="005B0091"/>
    <w:rsid w:val="005B00FF"/>
    <w:rsid w:val="005B0260"/>
    <w:rsid w:val="005B0271"/>
    <w:rsid w:val="005B03E2"/>
    <w:rsid w:val="005B03FA"/>
    <w:rsid w:val="005B05AE"/>
    <w:rsid w:val="005B0670"/>
    <w:rsid w:val="005B08A4"/>
    <w:rsid w:val="005B08E4"/>
    <w:rsid w:val="005B096E"/>
    <w:rsid w:val="005B0A46"/>
    <w:rsid w:val="005B0D16"/>
    <w:rsid w:val="005B0E2D"/>
    <w:rsid w:val="005B0EE9"/>
    <w:rsid w:val="005B1742"/>
    <w:rsid w:val="005B17E1"/>
    <w:rsid w:val="005B19D5"/>
    <w:rsid w:val="005B1A50"/>
    <w:rsid w:val="005B1B00"/>
    <w:rsid w:val="005B1E9A"/>
    <w:rsid w:val="005B2177"/>
    <w:rsid w:val="005B21D7"/>
    <w:rsid w:val="005B26DC"/>
    <w:rsid w:val="005B2724"/>
    <w:rsid w:val="005B2906"/>
    <w:rsid w:val="005B29A8"/>
    <w:rsid w:val="005B2AC7"/>
    <w:rsid w:val="005B2FC8"/>
    <w:rsid w:val="005B3044"/>
    <w:rsid w:val="005B3102"/>
    <w:rsid w:val="005B3164"/>
    <w:rsid w:val="005B3173"/>
    <w:rsid w:val="005B32EF"/>
    <w:rsid w:val="005B33B0"/>
    <w:rsid w:val="005B34A8"/>
    <w:rsid w:val="005B3616"/>
    <w:rsid w:val="005B36B1"/>
    <w:rsid w:val="005B371F"/>
    <w:rsid w:val="005B3D9A"/>
    <w:rsid w:val="005B3EA2"/>
    <w:rsid w:val="005B3EC9"/>
    <w:rsid w:val="005B400F"/>
    <w:rsid w:val="005B4114"/>
    <w:rsid w:val="005B41BA"/>
    <w:rsid w:val="005B42D9"/>
    <w:rsid w:val="005B4398"/>
    <w:rsid w:val="005B4B4B"/>
    <w:rsid w:val="005B4B96"/>
    <w:rsid w:val="005B4C78"/>
    <w:rsid w:val="005B4CA3"/>
    <w:rsid w:val="005B4CC6"/>
    <w:rsid w:val="005B4E99"/>
    <w:rsid w:val="005B4EC8"/>
    <w:rsid w:val="005B4F0D"/>
    <w:rsid w:val="005B4F40"/>
    <w:rsid w:val="005B569D"/>
    <w:rsid w:val="005B5DDC"/>
    <w:rsid w:val="005B5E7C"/>
    <w:rsid w:val="005B5EF0"/>
    <w:rsid w:val="005B5F80"/>
    <w:rsid w:val="005B61B7"/>
    <w:rsid w:val="005B61BF"/>
    <w:rsid w:val="005B630D"/>
    <w:rsid w:val="005B6465"/>
    <w:rsid w:val="005B66A9"/>
    <w:rsid w:val="005B66B6"/>
    <w:rsid w:val="005B682A"/>
    <w:rsid w:val="005B683B"/>
    <w:rsid w:val="005B6C0A"/>
    <w:rsid w:val="005B6D4D"/>
    <w:rsid w:val="005B6DED"/>
    <w:rsid w:val="005B6E65"/>
    <w:rsid w:val="005B7221"/>
    <w:rsid w:val="005B7289"/>
    <w:rsid w:val="005B7577"/>
    <w:rsid w:val="005B767C"/>
    <w:rsid w:val="005B7B43"/>
    <w:rsid w:val="005B7EA7"/>
    <w:rsid w:val="005C0058"/>
    <w:rsid w:val="005C0196"/>
    <w:rsid w:val="005C0221"/>
    <w:rsid w:val="005C027D"/>
    <w:rsid w:val="005C0304"/>
    <w:rsid w:val="005C067B"/>
    <w:rsid w:val="005C0782"/>
    <w:rsid w:val="005C1033"/>
    <w:rsid w:val="005C1143"/>
    <w:rsid w:val="005C11D5"/>
    <w:rsid w:val="005C187F"/>
    <w:rsid w:val="005C19C2"/>
    <w:rsid w:val="005C1B57"/>
    <w:rsid w:val="005C2099"/>
    <w:rsid w:val="005C20FC"/>
    <w:rsid w:val="005C2190"/>
    <w:rsid w:val="005C222E"/>
    <w:rsid w:val="005C23F7"/>
    <w:rsid w:val="005C24D4"/>
    <w:rsid w:val="005C2723"/>
    <w:rsid w:val="005C27D4"/>
    <w:rsid w:val="005C280F"/>
    <w:rsid w:val="005C2831"/>
    <w:rsid w:val="005C2865"/>
    <w:rsid w:val="005C2A85"/>
    <w:rsid w:val="005C2A87"/>
    <w:rsid w:val="005C2C15"/>
    <w:rsid w:val="005C2D48"/>
    <w:rsid w:val="005C2DD8"/>
    <w:rsid w:val="005C3093"/>
    <w:rsid w:val="005C30B4"/>
    <w:rsid w:val="005C31A9"/>
    <w:rsid w:val="005C325B"/>
    <w:rsid w:val="005C3356"/>
    <w:rsid w:val="005C3549"/>
    <w:rsid w:val="005C36C5"/>
    <w:rsid w:val="005C36EC"/>
    <w:rsid w:val="005C3E11"/>
    <w:rsid w:val="005C3F0C"/>
    <w:rsid w:val="005C4179"/>
    <w:rsid w:val="005C446D"/>
    <w:rsid w:val="005C44C3"/>
    <w:rsid w:val="005C45A0"/>
    <w:rsid w:val="005C45C0"/>
    <w:rsid w:val="005C46C6"/>
    <w:rsid w:val="005C4798"/>
    <w:rsid w:val="005C47E4"/>
    <w:rsid w:val="005C482C"/>
    <w:rsid w:val="005C4837"/>
    <w:rsid w:val="005C483C"/>
    <w:rsid w:val="005C48C4"/>
    <w:rsid w:val="005C4984"/>
    <w:rsid w:val="005C4AAC"/>
    <w:rsid w:val="005C4B2C"/>
    <w:rsid w:val="005C4EBA"/>
    <w:rsid w:val="005C4F50"/>
    <w:rsid w:val="005C4F8E"/>
    <w:rsid w:val="005C515C"/>
    <w:rsid w:val="005C5405"/>
    <w:rsid w:val="005C5498"/>
    <w:rsid w:val="005C55D3"/>
    <w:rsid w:val="005C567A"/>
    <w:rsid w:val="005C57FE"/>
    <w:rsid w:val="005C5898"/>
    <w:rsid w:val="005C5A64"/>
    <w:rsid w:val="005C5A68"/>
    <w:rsid w:val="005C5A71"/>
    <w:rsid w:val="005C5B5A"/>
    <w:rsid w:val="005C5C25"/>
    <w:rsid w:val="005C5D80"/>
    <w:rsid w:val="005C5F20"/>
    <w:rsid w:val="005C5F2A"/>
    <w:rsid w:val="005C5F4D"/>
    <w:rsid w:val="005C6094"/>
    <w:rsid w:val="005C616F"/>
    <w:rsid w:val="005C6271"/>
    <w:rsid w:val="005C679B"/>
    <w:rsid w:val="005C699B"/>
    <w:rsid w:val="005C69BF"/>
    <w:rsid w:val="005C6A86"/>
    <w:rsid w:val="005C6B4D"/>
    <w:rsid w:val="005C6C28"/>
    <w:rsid w:val="005C6CAA"/>
    <w:rsid w:val="005C6D4F"/>
    <w:rsid w:val="005C6DEE"/>
    <w:rsid w:val="005C70B0"/>
    <w:rsid w:val="005C70E7"/>
    <w:rsid w:val="005C70F8"/>
    <w:rsid w:val="005C714C"/>
    <w:rsid w:val="005C7169"/>
    <w:rsid w:val="005C7525"/>
    <w:rsid w:val="005C7632"/>
    <w:rsid w:val="005C7883"/>
    <w:rsid w:val="005C79C6"/>
    <w:rsid w:val="005C7C0C"/>
    <w:rsid w:val="005C7C92"/>
    <w:rsid w:val="005C7CD2"/>
    <w:rsid w:val="005C7DB7"/>
    <w:rsid w:val="005C7EBC"/>
    <w:rsid w:val="005C7F70"/>
    <w:rsid w:val="005D02A3"/>
    <w:rsid w:val="005D04BD"/>
    <w:rsid w:val="005D07BE"/>
    <w:rsid w:val="005D0848"/>
    <w:rsid w:val="005D0875"/>
    <w:rsid w:val="005D08F1"/>
    <w:rsid w:val="005D0B8F"/>
    <w:rsid w:val="005D0CC7"/>
    <w:rsid w:val="005D0FF1"/>
    <w:rsid w:val="005D12B7"/>
    <w:rsid w:val="005D13C1"/>
    <w:rsid w:val="005D16DD"/>
    <w:rsid w:val="005D16DF"/>
    <w:rsid w:val="005D17CC"/>
    <w:rsid w:val="005D181E"/>
    <w:rsid w:val="005D19BB"/>
    <w:rsid w:val="005D1B94"/>
    <w:rsid w:val="005D1C72"/>
    <w:rsid w:val="005D2169"/>
    <w:rsid w:val="005D22B4"/>
    <w:rsid w:val="005D2388"/>
    <w:rsid w:val="005D246A"/>
    <w:rsid w:val="005D2497"/>
    <w:rsid w:val="005D2542"/>
    <w:rsid w:val="005D2551"/>
    <w:rsid w:val="005D25B0"/>
    <w:rsid w:val="005D262F"/>
    <w:rsid w:val="005D268D"/>
    <w:rsid w:val="005D268F"/>
    <w:rsid w:val="005D269C"/>
    <w:rsid w:val="005D2726"/>
    <w:rsid w:val="005D2763"/>
    <w:rsid w:val="005D278C"/>
    <w:rsid w:val="005D27FB"/>
    <w:rsid w:val="005D2807"/>
    <w:rsid w:val="005D2897"/>
    <w:rsid w:val="005D28F4"/>
    <w:rsid w:val="005D28F5"/>
    <w:rsid w:val="005D290A"/>
    <w:rsid w:val="005D2984"/>
    <w:rsid w:val="005D2B6B"/>
    <w:rsid w:val="005D2CC2"/>
    <w:rsid w:val="005D2FED"/>
    <w:rsid w:val="005D331C"/>
    <w:rsid w:val="005D3519"/>
    <w:rsid w:val="005D364C"/>
    <w:rsid w:val="005D37F9"/>
    <w:rsid w:val="005D385F"/>
    <w:rsid w:val="005D3C33"/>
    <w:rsid w:val="005D3C43"/>
    <w:rsid w:val="005D3E48"/>
    <w:rsid w:val="005D41C2"/>
    <w:rsid w:val="005D41F7"/>
    <w:rsid w:val="005D4317"/>
    <w:rsid w:val="005D4940"/>
    <w:rsid w:val="005D49BF"/>
    <w:rsid w:val="005D49D3"/>
    <w:rsid w:val="005D4D60"/>
    <w:rsid w:val="005D4F36"/>
    <w:rsid w:val="005D51A4"/>
    <w:rsid w:val="005D5209"/>
    <w:rsid w:val="005D5219"/>
    <w:rsid w:val="005D523A"/>
    <w:rsid w:val="005D5331"/>
    <w:rsid w:val="005D5592"/>
    <w:rsid w:val="005D56DD"/>
    <w:rsid w:val="005D574D"/>
    <w:rsid w:val="005D5AA7"/>
    <w:rsid w:val="005D5AB3"/>
    <w:rsid w:val="005D5B16"/>
    <w:rsid w:val="005D5E4C"/>
    <w:rsid w:val="005D5EDF"/>
    <w:rsid w:val="005D5FCD"/>
    <w:rsid w:val="005D6091"/>
    <w:rsid w:val="005D60DE"/>
    <w:rsid w:val="005D6199"/>
    <w:rsid w:val="005D636D"/>
    <w:rsid w:val="005D6387"/>
    <w:rsid w:val="005D63F8"/>
    <w:rsid w:val="005D645E"/>
    <w:rsid w:val="005D6614"/>
    <w:rsid w:val="005D6761"/>
    <w:rsid w:val="005D6877"/>
    <w:rsid w:val="005D68A8"/>
    <w:rsid w:val="005D6CC3"/>
    <w:rsid w:val="005D6DFD"/>
    <w:rsid w:val="005D6FD1"/>
    <w:rsid w:val="005D70C1"/>
    <w:rsid w:val="005D7395"/>
    <w:rsid w:val="005D755E"/>
    <w:rsid w:val="005D75D1"/>
    <w:rsid w:val="005D7612"/>
    <w:rsid w:val="005D7991"/>
    <w:rsid w:val="005D79BB"/>
    <w:rsid w:val="005D79C4"/>
    <w:rsid w:val="005D7A94"/>
    <w:rsid w:val="005D7B50"/>
    <w:rsid w:val="005D7D81"/>
    <w:rsid w:val="005D7FBC"/>
    <w:rsid w:val="005E008A"/>
    <w:rsid w:val="005E0154"/>
    <w:rsid w:val="005E052D"/>
    <w:rsid w:val="005E09E4"/>
    <w:rsid w:val="005E0A47"/>
    <w:rsid w:val="005E0A8E"/>
    <w:rsid w:val="005E0CB9"/>
    <w:rsid w:val="005E0D92"/>
    <w:rsid w:val="005E0E1C"/>
    <w:rsid w:val="005E10B3"/>
    <w:rsid w:val="005E11E5"/>
    <w:rsid w:val="005E1204"/>
    <w:rsid w:val="005E126F"/>
    <w:rsid w:val="005E131C"/>
    <w:rsid w:val="005E1347"/>
    <w:rsid w:val="005E1428"/>
    <w:rsid w:val="005E17E1"/>
    <w:rsid w:val="005E1C49"/>
    <w:rsid w:val="005E1C7B"/>
    <w:rsid w:val="005E1D31"/>
    <w:rsid w:val="005E1D5F"/>
    <w:rsid w:val="005E1DE5"/>
    <w:rsid w:val="005E2148"/>
    <w:rsid w:val="005E2273"/>
    <w:rsid w:val="005E2302"/>
    <w:rsid w:val="005E2420"/>
    <w:rsid w:val="005E2842"/>
    <w:rsid w:val="005E2870"/>
    <w:rsid w:val="005E295E"/>
    <w:rsid w:val="005E29AE"/>
    <w:rsid w:val="005E29D3"/>
    <w:rsid w:val="005E2B2B"/>
    <w:rsid w:val="005E3106"/>
    <w:rsid w:val="005E31CD"/>
    <w:rsid w:val="005E33D7"/>
    <w:rsid w:val="005E33E3"/>
    <w:rsid w:val="005E3653"/>
    <w:rsid w:val="005E379D"/>
    <w:rsid w:val="005E390B"/>
    <w:rsid w:val="005E3935"/>
    <w:rsid w:val="005E3B83"/>
    <w:rsid w:val="005E3E62"/>
    <w:rsid w:val="005E4253"/>
    <w:rsid w:val="005E425F"/>
    <w:rsid w:val="005E431C"/>
    <w:rsid w:val="005E4623"/>
    <w:rsid w:val="005E4746"/>
    <w:rsid w:val="005E48CA"/>
    <w:rsid w:val="005E4A8C"/>
    <w:rsid w:val="005E4BE8"/>
    <w:rsid w:val="005E4D79"/>
    <w:rsid w:val="005E4E35"/>
    <w:rsid w:val="005E4ECF"/>
    <w:rsid w:val="005E4F55"/>
    <w:rsid w:val="005E52BC"/>
    <w:rsid w:val="005E54E0"/>
    <w:rsid w:val="005E550A"/>
    <w:rsid w:val="005E56C8"/>
    <w:rsid w:val="005E59BA"/>
    <w:rsid w:val="005E59D1"/>
    <w:rsid w:val="005E5BD6"/>
    <w:rsid w:val="005E5C30"/>
    <w:rsid w:val="005E5DE7"/>
    <w:rsid w:val="005E5E51"/>
    <w:rsid w:val="005E628E"/>
    <w:rsid w:val="005E6516"/>
    <w:rsid w:val="005E6780"/>
    <w:rsid w:val="005E6783"/>
    <w:rsid w:val="005E679A"/>
    <w:rsid w:val="005E67A2"/>
    <w:rsid w:val="005E688C"/>
    <w:rsid w:val="005E688E"/>
    <w:rsid w:val="005E6A37"/>
    <w:rsid w:val="005E6D6E"/>
    <w:rsid w:val="005E6E95"/>
    <w:rsid w:val="005E7110"/>
    <w:rsid w:val="005E7523"/>
    <w:rsid w:val="005E77AB"/>
    <w:rsid w:val="005E7835"/>
    <w:rsid w:val="005E79FF"/>
    <w:rsid w:val="005E7AA2"/>
    <w:rsid w:val="005E7B0F"/>
    <w:rsid w:val="005E7B40"/>
    <w:rsid w:val="005E7C47"/>
    <w:rsid w:val="005E7C80"/>
    <w:rsid w:val="005E7CAD"/>
    <w:rsid w:val="005E7EB2"/>
    <w:rsid w:val="005E7F26"/>
    <w:rsid w:val="005F0109"/>
    <w:rsid w:val="005F0543"/>
    <w:rsid w:val="005F06BD"/>
    <w:rsid w:val="005F0742"/>
    <w:rsid w:val="005F0755"/>
    <w:rsid w:val="005F0B9E"/>
    <w:rsid w:val="005F1696"/>
    <w:rsid w:val="005F16BB"/>
    <w:rsid w:val="005F1784"/>
    <w:rsid w:val="005F1921"/>
    <w:rsid w:val="005F198F"/>
    <w:rsid w:val="005F19B3"/>
    <w:rsid w:val="005F1B03"/>
    <w:rsid w:val="005F1B6A"/>
    <w:rsid w:val="005F1C75"/>
    <w:rsid w:val="005F1D4F"/>
    <w:rsid w:val="005F1E2A"/>
    <w:rsid w:val="005F1EBB"/>
    <w:rsid w:val="005F20B2"/>
    <w:rsid w:val="005F23D3"/>
    <w:rsid w:val="005F2467"/>
    <w:rsid w:val="005F2503"/>
    <w:rsid w:val="005F252A"/>
    <w:rsid w:val="005F25FF"/>
    <w:rsid w:val="005F276E"/>
    <w:rsid w:val="005F279B"/>
    <w:rsid w:val="005F296F"/>
    <w:rsid w:val="005F2A4A"/>
    <w:rsid w:val="005F2D66"/>
    <w:rsid w:val="005F2E7F"/>
    <w:rsid w:val="005F2FA9"/>
    <w:rsid w:val="005F3260"/>
    <w:rsid w:val="005F32EB"/>
    <w:rsid w:val="005F33C6"/>
    <w:rsid w:val="005F3821"/>
    <w:rsid w:val="005F3950"/>
    <w:rsid w:val="005F3B8F"/>
    <w:rsid w:val="005F3BFA"/>
    <w:rsid w:val="005F3C7A"/>
    <w:rsid w:val="005F3D8D"/>
    <w:rsid w:val="005F3E37"/>
    <w:rsid w:val="005F3EB3"/>
    <w:rsid w:val="005F3F79"/>
    <w:rsid w:val="005F40FA"/>
    <w:rsid w:val="005F413E"/>
    <w:rsid w:val="005F4295"/>
    <w:rsid w:val="005F4321"/>
    <w:rsid w:val="005F4517"/>
    <w:rsid w:val="005F45A9"/>
    <w:rsid w:val="005F45AA"/>
    <w:rsid w:val="005F4650"/>
    <w:rsid w:val="005F4813"/>
    <w:rsid w:val="005F498E"/>
    <w:rsid w:val="005F4A43"/>
    <w:rsid w:val="005F4CB8"/>
    <w:rsid w:val="005F4EC7"/>
    <w:rsid w:val="005F4ED1"/>
    <w:rsid w:val="005F4F15"/>
    <w:rsid w:val="005F51EC"/>
    <w:rsid w:val="005F51F4"/>
    <w:rsid w:val="005F5420"/>
    <w:rsid w:val="005F5854"/>
    <w:rsid w:val="005F5A7A"/>
    <w:rsid w:val="005F5B1F"/>
    <w:rsid w:val="005F5C36"/>
    <w:rsid w:val="005F5C52"/>
    <w:rsid w:val="005F5C9C"/>
    <w:rsid w:val="005F5D0F"/>
    <w:rsid w:val="005F5D63"/>
    <w:rsid w:val="005F6082"/>
    <w:rsid w:val="005F6455"/>
    <w:rsid w:val="005F687D"/>
    <w:rsid w:val="005F6886"/>
    <w:rsid w:val="005F696C"/>
    <w:rsid w:val="005F6A24"/>
    <w:rsid w:val="005F6A83"/>
    <w:rsid w:val="005F6C81"/>
    <w:rsid w:val="005F6FD8"/>
    <w:rsid w:val="005F7220"/>
    <w:rsid w:val="005F735D"/>
    <w:rsid w:val="005F748E"/>
    <w:rsid w:val="005F7563"/>
    <w:rsid w:val="005F7686"/>
    <w:rsid w:val="005F7B39"/>
    <w:rsid w:val="005F7BF5"/>
    <w:rsid w:val="005F7C6C"/>
    <w:rsid w:val="005F7D80"/>
    <w:rsid w:val="00600097"/>
    <w:rsid w:val="00600198"/>
    <w:rsid w:val="00600267"/>
    <w:rsid w:val="006002A4"/>
    <w:rsid w:val="00600307"/>
    <w:rsid w:val="00600612"/>
    <w:rsid w:val="006008E6"/>
    <w:rsid w:val="006012CD"/>
    <w:rsid w:val="006014CE"/>
    <w:rsid w:val="00601685"/>
    <w:rsid w:val="006016EC"/>
    <w:rsid w:val="0060179E"/>
    <w:rsid w:val="00601A7B"/>
    <w:rsid w:val="00601B4C"/>
    <w:rsid w:val="00601B7B"/>
    <w:rsid w:val="00601E69"/>
    <w:rsid w:val="00601E71"/>
    <w:rsid w:val="00601EDE"/>
    <w:rsid w:val="006020DF"/>
    <w:rsid w:val="00602264"/>
    <w:rsid w:val="006023D7"/>
    <w:rsid w:val="00602930"/>
    <w:rsid w:val="006029E2"/>
    <w:rsid w:val="00602B6D"/>
    <w:rsid w:val="00602BC1"/>
    <w:rsid w:val="00602EF8"/>
    <w:rsid w:val="00602F57"/>
    <w:rsid w:val="006033A1"/>
    <w:rsid w:val="006033A5"/>
    <w:rsid w:val="006036AD"/>
    <w:rsid w:val="0060374D"/>
    <w:rsid w:val="0060377B"/>
    <w:rsid w:val="0060386B"/>
    <w:rsid w:val="0060386C"/>
    <w:rsid w:val="00603925"/>
    <w:rsid w:val="00603AA9"/>
    <w:rsid w:val="00603BA6"/>
    <w:rsid w:val="00603D87"/>
    <w:rsid w:val="00603DC3"/>
    <w:rsid w:val="00603EAC"/>
    <w:rsid w:val="00603FA7"/>
    <w:rsid w:val="00603FF9"/>
    <w:rsid w:val="00604018"/>
    <w:rsid w:val="006041E7"/>
    <w:rsid w:val="006041F5"/>
    <w:rsid w:val="00604390"/>
    <w:rsid w:val="006045EE"/>
    <w:rsid w:val="006048DE"/>
    <w:rsid w:val="006049EB"/>
    <w:rsid w:val="00604B12"/>
    <w:rsid w:val="00604D6C"/>
    <w:rsid w:val="00604D6E"/>
    <w:rsid w:val="00604FE0"/>
    <w:rsid w:val="006051DC"/>
    <w:rsid w:val="00605214"/>
    <w:rsid w:val="0060528C"/>
    <w:rsid w:val="00605311"/>
    <w:rsid w:val="00605557"/>
    <w:rsid w:val="0060563A"/>
    <w:rsid w:val="00605679"/>
    <w:rsid w:val="00605696"/>
    <w:rsid w:val="00605751"/>
    <w:rsid w:val="006059C4"/>
    <w:rsid w:val="00605CA6"/>
    <w:rsid w:val="00605D92"/>
    <w:rsid w:val="00605E82"/>
    <w:rsid w:val="00605F63"/>
    <w:rsid w:val="00605F6D"/>
    <w:rsid w:val="00605FB3"/>
    <w:rsid w:val="00606124"/>
    <w:rsid w:val="00606153"/>
    <w:rsid w:val="0060630C"/>
    <w:rsid w:val="0060638C"/>
    <w:rsid w:val="006063AC"/>
    <w:rsid w:val="00606481"/>
    <w:rsid w:val="006064EA"/>
    <w:rsid w:val="0060650E"/>
    <w:rsid w:val="00606525"/>
    <w:rsid w:val="00606709"/>
    <w:rsid w:val="0060678E"/>
    <w:rsid w:val="0060685A"/>
    <w:rsid w:val="006068F3"/>
    <w:rsid w:val="006069C2"/>
    <w:rsid w:val="00606C08"/>
    <w:rsid w:val="00606D5E"/>
    <w:rsid w:val="00606FE7"/>
    <w:rsid w:val="006070DE"/>
    <w:rsid w:val="0060712F"/>
    <w:rsid w:val="0060714B"/>
    <w:rsid w:val="0060725C"/>
    <w:rsid w:val="006072E1"/>
    <w:rsid w:val="0060738C"/>
    <w:rsid w:val="006073ED"/>
    <w:rsid w:val="006074AB"/>
    <w:rsid w:val="006076D6"/>
    <w:rsid w:val="00607805"/>
    <w:rsid w:val="006078A8"/>
    <w:rsid w:val="00607A8F"/>
    <w:rsid w:val="00607E35"/>
    <w:rsid w:val="00607FC6"/>
    <w:rsid w:val="006100E9"/>
    <w:rsid w:val="006102B2"/>
    <w:rsid w:val="00610362"/>
    <w:rsid w:val="006103BC"/>
    <w:rsid w:val="0061045A"/>
    <w:rsid w:val="00610556"/>
    <w:rsid w:val="006105E8"/>
    <w:rsid w:val="006106AC"/>
    <w:rsid w:val="006107D4"/>
    <w:rsid w:val="00610886"/>
    <w:rsid w:val="006108B4"/>
    <w:rsid w:val="00610996"/>
    <w:rsid w:val="00610D03"/>
    <w:rsid w:val="00610F9B"/>
    <w:rsid w:val="00611222"/>
    <w:rsid w:val="006112C7"/>
    <w:rsid w:val="006113ED"/>
    <w:rsid w:val="00611529"/>
    <w:rsid w:val="006118EA"/>
    <w:rsid w:val="006119AF"/>
    <w:rsid w:val="00611ADE"/>
    <w:rsid w:val="00611F80"/>
    <w:rsid w:val="0061200D"/>
    <w:rsid w:val="0061206A"/>
    <w:rsid w:val="00612083"/>
    <w:rsid w:val="0061220B"/>
    <w:rsid w:val="0061224E"/>
    <w:rsid w:val="006123B5"/>
    <w:rsid w:val="00612758"/>
    <w:rsid w:val="00612771"/>
    <w:rsid w:val="00612829"/>
    <w:rsid w:val="006129E5"/>
    <w:rsid w:val="00612BE8"/>
    <w:rsid w:val="00612C3F"/>
    <w:rsid w:val="00612DAE"/>
    <w:rsid w:val="00612F19"/>
    <w:rsid w:val="00612FAC"/>
    <w:rsid w:val="00613054"/>
    <w:rsid w:val="00613075"/>
    <w:rsid w:val="0061316D"/>
    <w:rsid w:val="006131DB"/>
    <w:rsid w:val="006132B6"/>
    <w:rsid w:val="006135AD"/>
    <w:rsid w:val="006135D9"/>
    <w:rsid w:val="00613B00"/>
    <w:rsid w:val="00613B98"/>
    <w:rsid w:val="00613B9D"/>
    <w:rsid w:val="00613BD3"/>
    <w:rsid w:val="00613E2E"/>
    <w:rsid w:val="00613F37"/>
    <w:rsid w:val="0061422B"/>
    <w:rsid w:val="0061448B"/>
    <w:rsid w:val="00614506"/>
    <w:rsid w:val="006147EC"/>
    <w:rsid w:val="00614A4B"/>
    <w:rsid w:val="00614D10"/>
    <w:rsid w:val="00614DF4"/>
    <w:rsid w:val="00614F5E"/>
    <w:rsid w:val="00614FED"/>
    <w:rsid w:val="00615133"/>
    <w:rsid w:val="00615145"/>
    <w:rsid w:val="0061539A"/>
    <w:rsid w:val="0061549A"/>
    <w:rsid w:val="006157B8"/>
    <w:rsid w:val="00615AEE"/>
    <w:rsid w:val="00615BB2"/>
    <w:rsid w:val="00615D0B"/>
    <w:rsid w:val="00615D7F"/>
    <w:rsid w:val="0061613C"/>
    <w:rsid w:val="006161AD"/>
    <w:rsid w:val="0061622E"/>
    <w:rsid w:val="0061630A"/>
    <w:rsid w:val="00616366"/>
    <w:rsid w:val="006163F3"/>
    <w:rsid w:val="0061647E"/>
    <w:rsid w:val="006165B1"/>
    <w:rsid w:val="00616B64"/>
    <w:rsid w:val="00616EDA"/>
    <w:rsid w:val="00616F43"/>
    <w:rsid w:val="00616F99"/>
    <w:rsid w:val="00617049"/>
    <w:rsid w:val="006173F8"/>
    <w:rsid w:val="00617441"/>
    <w:rsid w:val="00617480"/>
    <w:rsid w:val="00617512"/>
    <w:rsid w:val="0061754D"/>
    <w:rsid w:val="00617607"/>
    <w:rsid w:val="00617755"/>
    <w:rsid w:val="006179AF"/>
    <w:rsid w:val="00617A92"/>
    <w:rsid w:val="00617B57"/>
    <w:rsid w:val="00617C08"/>
    <w:rsid w:val="00617C65"/>
    <w:rsid w:val="00617D0A"/>
    <w:rsid w:val="00617D71"/>
    <w:rsid w:val="00617EAF"/>
    <w:rsid w:val="00617EB5"/>
    <w:rsid w:val="00617F3D"/>
    <w:rsid w:val="00617F7C"/>
    <w:rsid w:val="00617F8B"/>
    <w:rsid w:val="006201B0"/>
    <w:rsid w:val="006203C5"/>
    <w:rsid w:val="0062044F"/>
    <w:rsid w:val="00620838"/>
    <w:rsid w:val="0062088E"/>
    <w:rsid w:val="00620930"/>
    <w:rsid w:val="006209AC"/>
    <w:rsid w:val="006209BE"/>
    <w:rsid w:val="00620B82"/>
    <w:rsid w:val="00620B85"/>
    <w:rsid w:val="00620C8B"/>
    <w:rsid w:val="00620E2F"/>
    <w:rsid w:val="00620F62"/>
    <w:rsid w:val="00620FBF"/>
    <w:rsid w:val="006217CC"/>
    <w:rsid w:val="0062187E"/>
    <w:rsid w:val="00621938"/>
    <w:rsid w:val="00621957"/>
    <w:rsid w:val="00621A52"/>
    <w:rsid w:val="00621FD7"/>
    <w:rsid w:val="006221A1"/>
    <w:rsid w:val="006222CB"/>
    <w:rsid w:val="00622337"/>
    <w:rsid w:val="0062255B"/>
    <w:rsid w:val="0062261E"/>
    <w:rsid w:val="006227CF"/>
    <w:rsid w:val="00622973"/>
    <w:rsid w:val="00622AA6"/>
    <w:rsid w:val="00622BC3"/>
    <w:rsid w:val="00622C75"/>
    <w:rsid w:val="00622CAC"/>
    <w:rsid w:val="00622E1B"/>
    <w:rsid w:val="00622E93"/>
    <w:rsid w:val="00623238"/>
    <w:rsid w:val="006232FD"/>
    <w:rsid w:val="00623789"/>
    <w:rsid w:val="006238D5"/>
    <w:rsid w:val="00623A4A"/>
    <w:rsid w:val="00623B14"/>
    <w:rsid w:val="00623B3F"/>
    <w:rsid w:val="00623B4B"/>
    <w:rsid w:val="00623CE1"/>
    <w:rsid w:val="00623D18"/>
    <w:rsid w:val="00623FBA"/>
    <w:rsid w:val="0062408D"/>
    <w:rsid w:val="006242DC"/>
    <w:rsid w:val="006243FB"/>
    <w:rsid w:val="00624522"/>
    <w:rsid w:val="00624603"/>
    <w:rsid w:val="00624732"/>
    <w:rsid w:val="00624790"/>
    <w:rsid w:val="00624C96"/>
    <w:rsid w:val="00624CF8"/>
    <w:rsid w:val="00624E65"/>
    <w:rsid w:val="00624ED3"/>
    <w:rsid w:val="0062511C"/>
    <w:rsid w:val="00625298"/>
    <w:rsid w:val="006252B9"/>
    <w:rsid w:val="0062540A"/>
    <w:rsid w:val="00625705"/>
    <w:rsid w:val="00625824"/>
    <w:rsid w:val="0062590C"/>
    <w:rsid w:val="00625BF6"/>
    <w:rsid w:val="00625C12"/>
    <w:rsid w:val="00625E3A"/>
    <w:rsid w:val="00625EF6"/>
    <w:rsid w:val="00625F5E"/>
    <w:rsid w:val="00625F7B"/>
    <w:rsid w:val="006263ED"/>
    <w:rsid w:val="0062643C"/>
    <w:rsid w:val="0062651F"/>
    <w:rsid w:val="00626717"/>
    <w:rsid w:val="00626779"/>
    <w:rsid w:val="006268CD"/>
    <w:rsid w:val="0062694A"/>
    <w:rsid w:val="006269E3"/>
    <w:rsid w:val="00626A01"/>
    <w:rsid w:val="00626BBD"/>
    <w:rsid w:val="00626C2B"/>
    <w:rsid w:val="00626C61"/>
    <w:rsid w:val="00626C7F"/>
    <w:rsid w:val="00626CD8"/>
    <w:rsid w:val="00626EAF"/>
    <w:rsid w:val="00626EB5"/>
    <w:rsid w:val="006271BF"/>
    <w:rsid w:val="00627281"/>
    <w:rsid w:val="00627411"/>
    <w:rsid w:val="0062754A"/>
    <w:rsid w:val="00627794"/>
    <w:rsid w:val="006279A2"/>
    <w:rsid w:val="006279B8"/>
    <w:rsid w:val="006279D7"/>
    <w:rsid w:val="00627BE4"/>
    <w:rsid w:val="00627D0B"/>
    <w:rsid w:val="00627D56"/>
    <w:rsid w:val="00627FAD"/>
    <w:rsid w:val="00630073"/>
    <w:rsid w:val="006303C0"/>
    <w:rsid w:val="00630750"/>
    <w:rsid w:val="00630976"/>
    <w:rsid w:val="00630A38"/>
    <w:rsid w:val="00630AA3"/>
    <w:rsid w:val="006310D4"/>
    <w:rsid w:val="00631157"/>
    <w:rsid w:val="006313F2"/>
    <w:rsid w:val="006315EC"/>
    <w:rsid w:val="00631622"/>
    <w:rsid w:val="006316EF"/>
    <w:rsid w:val="00631B4D"/>
    <w:rsid w:val="00631D96"/>
    <w:rsid w:val="00631E18"/>
    <w:rsid w:val="00631EEE"/>
    <w:rsid w:val="00631FD2"/>
    <w:rsid w:val="006321D8"/>
    <w:rsid w:val="0063232D"/>
    <w:rsid w:val="006323D5"/>
    <w:rsid w:val="006323E4"/>
    <w:rsid w:val="00632614"/>
    <w:rsid w:val="0063269C"/>
    <w:rsid w:val="006326D6"/>
    <w:rsid w:val="00632729"/>
    <w:rsid w:val="0063273F"/>
    <w:rsid w:val="00632994"/>
    <w:rsid w:val="00632C15"/>
    <w:rsid w:val="00632D3C"/>
    <w:rsid w:val="00632F7F"/>
    <w:rsid w:val="0063315C"/>
    <w:rsid w:val="00633214"/>
    <w:rsid w:val="006334AC"/>
    <w:rsid w:val="006336AD"/>
    <w:rsid w:val="00633871"/>
    <w:rsid w:val="00633B91"/>
    <w:rsid w:val="00633BE9"/>
    <w:rsid w:val="00633C79"/>
    <w:rsid w:val="00633C8D"/>
    <w:rsid w:val="00633EB5"/>
    <w:rsid w:val="00633F35"/>
    <w:rsid w:val="00633FDF"/>
    <w:rsid w:val="00633FE9"/>
    <w:rsid w:val="006342FA"/>
    <w:rsid w:val="006343CC"/>
    <w:rsid w:val="006344E8"/>
    <w:rsid w:val="00634553"/>
    <w:rsid w:val="0063464D"/>
    <w:rsid w:val="00634653"/>
    <w:rsid w:val="0063473B"/>
    <w:rsid w:val="0063484E"/>
    <w:rsid w:val="00634ADC"/>
    <w:rsid w:val="00634EFC"/>
    <w:rsid w:val="00634F19"/>
    <w:rsid w:val="00635091"/>
    <w:rsid w:val="00635161"/>
    <w:rsid w:val="0063543A"/>
    <w:rsid w:val="00635BB1"/>
    <w:rsid w:val="00635DA2"/>
    <w:rsid w:val="00635FAB"/>
    <w:rsid w:val="00636357"/>
    <w:rsid w:val="006363DD"/>
    <w:rsid w:val="00636454"/>
    <w:rsid w:val="006364B9"/>
    <w:rsid w:val="006364BC"/>
    <w:rsid w:val="00636517"/>
    <w:rsid w:val="00636562"/>
    <w:rsid w:val="006368D8"/>
    <w:rsid w:val="00636A47"/>
    <w:rsid w:val="00636BA5"/>
    <w:rsid w:val="00636C02"/>
    <w:rsid w:val="00636D4E"/>
    <w:rsid w:val="00636F60"/>
    <w:rsid w:val="006371A4"/>
    <w:rsid w:val="00637380"/>
    <w:rsid w:val="00637639"/>
    <w:rsid w:val="006377FB"/>
    <w:rsid w:val="006378AA"/>
    <w:rsid w:val="00637AD4"/>
    <w:rsid w:val="00637DEA"/>
    <w:rsid w:val="00637E5E"/>
    <w:rsid w:val="0064018C"/>
    <w:rsid w:val="00640216"/>
    <w:rsid w:val="0064043C"/>
    <w:rsid w:val="006405D4"/>
    <w:rsid w:val="006405EF"/>
    <w:rsid w:val="00640671"/>
    <w:rsid w:val="00640935"/>
    <w:rsid w:val="00640AAF"/>
    <w:rsid w:val="00640B13"/>
    <w:rsid w:val="00640BC5"/>
    <w:rsid w:val="006413A6"/>
    <w:rsid w:val="0064143C"/>
    <w:rsid w:val="0064146A"/>
    <w:rsid w:val="0064155F"/>
    <w:rsid w:val="006419F5"/>
    <w:rsid w:val="00641A86"/>
    <w:rsid w:val="00641BBE"/>
    <w:rsid w:val="00641D89"/>
    <w:rsid w:val="00641EE2"/>
    <w:rsid w:val="00642173"/>
    <w:rsid w:val="0064228E"/>
    <w:rsid w:val="0064238A"/>
    <w:rsid w:val="006423CD"/>
    <w:rsid w:val="00642547"/>
    <w:rsid w:val="006425D5"/>
    <w:rsid w:val="0064262A"/>
    <w:rsid w:val="006427CE"/>
    <w:rsid w:val="00642847"/>
    <w:rsid w:val="00642852"/>
    <w:rsid w:val="0064289A"/>
    <w:rsid w:val="00642BA2"/>
    <w:rsid w:val="00642D0A"/>
    <w:rsid w:val="00642D81"/>
    <w:rsid w:val="00642F39"/>
    <w:rsid w:val="00642FCB"/>
    <w:rsid w:val="006430C3"/>
    <w:rsid w:val="00643443"/>
    <w:rsid w:val="00643779"/>
    <w:rsid w:val="00643A94"/>
    <w:rsid w:val="00643D28"/>
    <w:rsid w:val="00643FD2"/>
    <w:rsid w:val="006440CF"/>
    <w:rsid w:val="0064420B"/>
    <w:rsid w:val="006447FD"/>
    <w:rsid w:val="006449DD"/>
    <w:rsid w:val="006449E6"/>
    <w:rsid w:val="00644E94"/>
    <w:rsid w:val="00644F4E"/>
    <w:rsid w:val="00645031"/>
    <w:rsid w:val="00645112"/>
    <w:rsid w:val="00645376"/>
    <w:rsid w:val="006456D1"/>
    <w:rsid w:val="006457CC"/>
    <w:rsid w:val="0064592A"/>
    <w:rsid w:val="00645934"/>
    <w:rsid w:val="00645AEB"/>
    <w:rsid w:val="00645B02"/>
    <w:rsid w:val="00645C79"/>
    <w:rsid w:val="00645D13"/>
    <w:rsid w:val="00645DD5"/>
    <w:rsid w:val="0064607F"/>
    <w:rsid w:val="00646277"/>
    <w:rsid w:val="00646299"/>
    <w:rsid w:val="00646305"/>
    <w:rsid w:val="0064632D"/>
    <w:rsid w:val="00646503"/>
    <w:rsid w:val="006465CB"/>
    <w:rsid w:val="0064668F"/>
    <w:rsid w:val="00646DD7"/>
    <w:rsid w:val="00646DFB"/>
    <w:rsid w:val="00646F3F"/>
    <w:rsid w:val="00646F64"/>
    <w:rsid w:val="00647399"/>
    <w:rsid w:val="006478F1"/>
    <w:rsid w:val="00647A34"/>
    <w:rsid w:val="00647AD1"/>
    <w:rsid w:val="00647C81"/>
    <w:rsid w:val="00647C98"/>
    <w:rsid w:val="00647D09"/>
    <w:rsid w:val="00647D5F"/>
    <w:rsid w:val="00647F6D"/>
    <w:rsid w:val="00650286"/>
    <w:rsid w:val="00650707"/>
    <w:rsid w:val="00650AD5"/>
    <w:rsid w:val="00650AE1"/>
    <w:rsid w:val="00650E2E"/>
    <w:rsid w:val="00650FEA"/>
    <w:rsid w:val="00651134"/>
    <w:rsid w:val="006511C5"/>
    <w:rsid w:val="006513F8"/>
    <w:rsid w:val="00651706"/>
    <w:rsid w:val="0065186B"/>
    <w:rsid w:val="00651CD2"/>
    <w:rsid w:val="00651CDD"/>
    <w:rsid w:val="00651F96"/>
    <w:rsid w:val="006522CC"/>
    <w:rsid w:val="006525BA"/>
    <w:rsid w:val="006526CD"/>
    <w:rsid w:val="006526E9"/>
    <w:rsid w:val="00652A86"/>
    <w:rsid w:val="00652D40"/>
    <w:rsid w:val="00652DA0"/>
    <w:rsid w:val="006530F7"/>
    <w:rsid w:val="006533AA"/>
    <w:rsid w:val="00653609"/>
    <w:rsid w:val="0065371E"/>
    <w:rsid w:val="00653B5A"/>
    <w:rsid w:val="00653D6D"/>
    <w:rsid w:val="00653E54"/>
    <w:rsid w:val="00653ED8"/>
    <w:rsid w:val="0065417C"/>
    <w:rsid w:val="00654679"/>
    <w:rsid w:val="006546FB"/>
    <w:rsid w:val="006547F8"/>
    <w:rsid w:val="00654882"/>
    <w:rsid w:val="0065488E"/>
    <w:rsid w:val="0065491C"/>
    <w:rsid w:val="006549C9"/>
    <w:rsid w:val="006549DB"/>
    <w:rsid w:val="00654C6B"/>
    <w:rsid w:val="00654DE6"/>
    <w:rsid w:val="00654DEA"/>
    <w:rsid w:val="00654FE3"/>
    <w:rsid w:val="006551F0"/>
    <w:rsid w:val="006552D9"/>
    <w:rsid w:val="0065538F"/>
    <w:rsid w:val="00655423"/>
    <w:rsid w:val="00655505"/>
    <w:rsid w:val="0065554D"/>
    <w:rsid w:val="006558F4"/>
    <w:rsid w:val="00655BD4"/>
    <w:rsid w:val="00655CDF"/>
    <w:rsid w:val="00655D61"/>
    <w:rsid w:val="00655EA9"/>
    <w:rsid w:val="00655EE4"/>
    <w:rsid w:val="00655F60"/>
    <w:rsid w:val="00656042"/>
    <w:rsid w:val="0065614E"/>
    <w:rsid w:val="0065618A"/>
    <w:rsid w:val="00656357"/>
    <w:rsid w:val="0065659E"/>
    <w:rsid w:val="00656803"/>
    <w:rsid w:val="00656896"/>
    <w:rsid w:val="00656BE5"/>
    <w:rsid w:val="00656C71"/>
    <w:rsid w:val="00656C78"/>
    <w:rsid w:val="00656DDA"/>
    <w:rsid w:val="006572C5"/>
    <w:rsid w:val="00657404"/>
    <w:rsid w:val="00657775"/>
    <w:rsid w:val="006577DC"/>
    <w:rsid w:val="00657860"/>
    <w:rsid w:val="00657E88"/>
    <w:rsid w:val="0066005B"/>
    <w:rsid w:val="00660072"/>
    <w:rsid w:val="006601DD"/>
    <w:rsid w:val="006602FA"/>
    <w:rsid w:val="006604C9"/>
    <w:rsid w:val="00660511"/>
    <w:rsid w:val="00660573"/>
    <w:rsid w:val="00660725"/>
    <w:rsid w:val="0066074F"/>
    <w:rsid w:val="0066087F"/>
    <w:rsid w:val="00660997"/>
    <w:rsid w:val="00660F25"/>
    <w:rsid w:val="00661404"/>
    <w:rsid w:val="00661728"/>
    <w:rsid w:val="00661863"/>
    <w:rsid w:val="00661A3A"/>
    <w:rsid w:val="00661C6B"/>
    <w:rsid w:val="00661DD7"/>
    <w:rsid w:val="00661EAE"/>
    <w:rsid w:val="00661EE3"/>
    <w:rsid w:val="00661FD8"/>
    <w:rsid w:val="0066204F"/>
    <w:rsid w:val="006620C2"/>
    <w:rsid w:val="006623B8"/>
    <w:rsid w:val="006624AC"/>
    <w:rsid w:val="006624EC"/>
    <w:rsid w:val="006625DC"/>
    <w:rsid w:val="00662646"/>
    <w:rsid w:val="00662A7E"/>
    <w:rsid w:val="00662BDA"/>
    <w:rsid w:val="00662BEC"/>
    <w:rsid w:val="00662E8C"/>
    <w:rsid w:val="00662F3A"/>
    <w:rsid w:val="00662F95"/>
    <w:rsid w:val="0066306E"/>
    <w:rsid w:val="00663333"/>
    <w:rsid w:val="006635EA"/>
    <w:rsid w:val="00663695"/>
    <w:rsid w:val="006638FD"/>
    <w:rsid w:val="00663A17"/>
    <w:rsid w:val="00663BA3"/>
    <w:rsid w:val="00663C27"/>
    <w:rsid w:val="00663D88"/>
    <w:rsid w:val="00663F0F"/>
    <w:rsid w:val="006643CC"/>
    <w:rsid w:val="00664452"/>
    <w:rsid w:val="00664523"/>
    <w:rsid w:val="00664536"/>
    <w:rsid w:val="0066466A"/>
    <w:rsid w:val="0066472B"/>
    <w:rsid w:val="006649DA"/>
    <w:rsid w:val="00664ACE"/>
    <w:rsid w:val="00664B00"/>
    <w:rsid w:val="00664BC2"/>
    <w:rsid w:val="00664CD0"/>
    <w:rsid w:val="00664DA4"/>
    <w:rsid w:val="00664EB0"/>
    <w:rsid w:val="006650B9"/>
    <w:rsid w:val="006653D5"/>
    <w:rsid w:val="00665464"/>
    <w:rsid w:val="006655B7"/>
    <w:rsid w:val="006655C4"/>
    <w:rsid w:val="006658C1"/>
    <w:rsid w:val="00665A23"/>
    <w:rsid w:val="00665B75"/>
    <w:rsid w:val="00665BDD"/>
    <w:rsid w:val="00665C34"/>
    <w:rsid w:val="00665C4C"/>
    <w:rsid w:val="00665DDA"/>
    <w:rsid w:val="00665E2E"/>
    <w:rsid w:val="00665E4B"/>
    <w:rsid w:val="00665ED6"/>
    <w:rsid w:val="00666077"/>
    <w:rsid w:val="00666585"/>
    <w:rsid w:val="00666695"/>
    <w:rsid w:val="006666DD"/>
    <w:rsid w:val="0066672F"/>
    <w:rsid w:val="00666750"/>
    <w:rsid w:val="006669B1"/>
    <w:rsid w:val="006669D1"/>
    <w:rsid w:val="00666A8B"/>
    <w:rsid w:val="00666B80"/>
    <w:rsid w:val="00666BED"/>
    <w:rsid w:val="00666C20"/>
    <w:rsid w:val="00666C32"/>
    <w:rsid w:val="00666C8C"/>
    <w:rsid w:val="00666CF4"/>
    <w:rsid w:val="00666EBC"/>
    <w:rsid w:val="00666F3A"/>
    <w:rsid w:val="00666F74"/>
    <w:rsid w:val="0066700F"/>
    <w:rsid w:val="006673A8"/>
    <w:rsid w:val="006673C2"/>
    <w:rsid w:val="00667551"/>
    <w:rsid w:val="0066773A"/>
    <w:rsid w:val="0066780E"/>
    <w:rsid w:val="00667876"/>
    <w:rsid w:val="006678C2"/>
    <w:rsid w:val="00667956"/>
    <w:rsid w:val="00667964"/>
    <w:rsid w:val="00667A8D"/>
    <w:rsid w:val="00667B61"/>
    <w:rsid w:val="006705B8"/>
    <w:rsid w:val="0067067B"/>
    <w:rsid w:val="006706E2"/>
    <w:rsid w:val="006707E7"/>
    <w:rsid w:val="00670888"/>
    <w:rsid w:val="006709D7"/>
    <w:rsid w:val="00670E0B"/>
    <w:rsid w:val="00671179"/>
    <w:rsid w:val="00671442"/>
    <w:rsid w:val="00671515"/>
    <w:rsid w:val="00671831"/>
    <w:rsid w:val="00671AB8"/>
    <w:rsid w:val="00671BEC"/>
    <w:rsid w:val="00671D2E"/>
    <w:rsid w:val="006723E6"/>
    <w:rsid w:val="006724AF"/>
    <w:rsid w:val="0067253A"/>
    <w:rsid w:val="006725F6"/>
    <w:rsid w:val="0067295C"/>
    <w:rsid w:val="00672A82"/>
    <w:rsid w:val="00672D4C"/>
    <w:rsid w:val="00672D50"/>
    <w:rsid w:val="00673095"/>
    <w:rsid w:val="00673166"/>
    <w:rsid w:val="0067317B"/>
    <w:rsid w:val="006732C2"/>
    <w:rsid w:val="006733AB"/>
    <w:rsid w:val="00673435"/>
    <w:rsid w:val="006736AF"/>
    <w:rsid w:val="0067394D"/>
    <w:rsid w:val="00673B82"/>
    <w:rsid w:val="00673C61"/>
    <w:rsid w:val="00673CFF"/>
    <w:rsid w:val="00673D5F"/>
    <w:rsid w:val="00673DC1"/>
    <w:rsid w:val="00673E36"/>
    <w:rsid w:val="00673FB8"/>
    <w:rsid w:val="00673FCA"/>
    <w:rsid w:val="006741C0"/>
    <w:rsid w:val="00674208"/>
    <w:rsid w:val="00674263"/>
    <w:rsid w:val="006742A0"/>
    <w:rsid w:val="006742C7"/>
    <w:rsid w:val="00674302"/>
    <w:rsid w:val="00674345"/>
    <w:rsid w:val="0067463F"/>
    <w:rsid w:val="0067467B"/>
    <w:rsid w:val="006746EA"/>
    <w:rsid w:val="0067485C"/>
    <w:rsid w:val="00674957"/>
    <w:rsid w:val="006749A6"/>
    <w:rsid w:val="00674A35"/>
    <w:rsid w:val="00674A79"/>
    <w:rsid w:val="00674B2E"/>
    <w:rsid w:val="00674BD1"/>
    <w:rsid w:val="00674CE3"/>
    <w:rsid w:val="00674FE9"/>
    <w:rsid w:val="00674FF2"/>
    <w:rsid w:val="00675001"/>
    <w:rsid w:val="006751B7"/>
    <w:rsid w:val="006751ED"/>
    <w:rsid w:val="0067521E"/>
    <w:rsid w:val="0067541A"/>
    <w:rsid w:val="006754FF"/>
    <w:rsid w:val="0067552C"/>
    <w:rsid w:val="00675856"/>
    <w:rsid w:val="006758E7"/>
    <w:rsid w:val="00675A1A"/>
    <w:rsid w:val="00675AAB"/>
    <w:rsid w:val="00675AD6"/>
    <w:rsid w:val="00675BD6"/>
    <w:rsid w:val="00675C87"/>
    <w:rsid w:val="00675D6D"/>
    <w:rsid w:val="00675E13"/>
    <w:rsid w:val="00675E76"/>
    <w:rsid w:val="00675EB4"/>
    <w:rsid w:val="00675EBB"/>
    <w:rsid w:val="00675F6D"/>
    <w:rsid w:val="0067616B"/>
    <w:rsid w:val="00676190"/>
    <w:rsid w:val="00676297"/>
    <w:rsid w:val="006763B4"/>
    <w:rsid w:val="006766CE"/>
    <w:rsid w:val="006766D3"/>
    <w:rsid w:val="00676732"/>
    <w:rsid w:val="0067680F"/>
    <w:rsid w:val="0067689C"/>
    <w:rsid w:val="00676A02"/>
    <w:rsid w:val="00676A29"/>
    <w:rsid w:val="00676AD4"/>
    <w:rsid w:val="00676B29"/>
    <w:rsid w:val="00676B9A"/>
    <w:rsid w:val="00676B9D"/>
    <w:rsid w:val="00676CC1"/>
    <w:rsid w:val="00677002"/>
    <w:rsid w:val="0067715E"/>
    <w:rsid w:val="006772B9"/>
    <w:rsid w:val="006773D0"/>
    <w:rsid w:val="0067752F"/>
    <w:rsid w:val="00677534"/>
    <w:rsid w:val="006775BD"/>
    <w:rsid w:val="006777D4"/>
    <w:rsid w:val="0067792E"/>
    <w:rsid w:val="006779E2"/>
    <w:rsid w:val="00677B60"/>
    <w:rsid w:val="00677EBB"/>
    <w:rsid w:val="00677F57"/>
    <w:rsid w:val="00677FA2"/>
    <w:rsid w:val="00677FA9"/>
    <w:rsid w:val="00680075"/>
    <w:rsid w:val="006800B5"/>
    <w:rsid w:val="0068014F"/>
    <w:rsid w:val="00680160"/>
    <w:rsid w:val="0068084A"/>
    <w:rsid w:val="006808E6"/>
    <w:rsid w:val="00680921"/>
    <w:rsid w:val="006809C5"/>
    <w:rsid w:val="00680A17"/>
    <w:rsid w:val="00680C6E"/>
    <w:rsid w:val="00680DA1"/>
    <w:rsid w:val="00680DEA"/>
    <w:rsid w:val="00680F19"/>
    <w:rsid w:val="00680FD9"/>
    <w:rsid w:val="00681138"/>
    <w:rsid w:val="006811DA"/>
    <w:rsid w:val="00681327"/>
    <w:rsid w:val="006813CB"/>
    <w:rsid w:val="00681406"/>
    <w:rsid w:val="0068156D"/>
    <w:rsid w:val="006815A4"/>
    <w:rsid w:val="0068161E"/>
    <w:rsid w:val="006816DD"/>
    <w:rsid w:val="006817F7"/>
    <w:rsid w:val="00681807"/>
    <w:rsid w:val="0068184B"/>
    <w:rsid w:val="00681883"/>
    <w:rsid w:val="00681A1E"/>
    <w:rsid w:val="00681AA8"/>
    <w:rsid w:val="00681CE9"/>
    <w:rsid w:val="00681D04"/>
    <w:rsid w:val="0068212C"/>
    <w:rsid w:val="00682736"/>
    <w:rsid w:val="006828A8"/>
    <w:rsid w:val="00682AEB"/>
    <w:rsid w:val="00682BC5"/>
    <w:rsid w:val="00682CB2"/>
    <w:rsid w:val="0068324A"/>
    <w:rsid w:val="00683612"/>
    <w:rsid w:val="006837D3"/>
    <w:rsid w:val="00683B5C"/>
    <w:rsid w:val="00683B81"/>
    <w:rsid w:val="00683C77"/>
    <w:rsid w:val="00683C98"/>
    <w:rsid w:val="00683DD4"/>
    <w:rsid w:val="00683E55"/>
    <w:rsid w:val="00683EAE"/>
    <w:rsid w:val="0068437A"/>
    <w:rsid w:val="00684467"/>
    <w:rsid w:val="0068463E"/>
    <w:rsid w:val="00684754"/>
    <w:rsid w:val="00684969"/>
    <w:rsid w:val="0068496F"/>
    <w:rsid w:val="00684A2E"/>
    <w:rsid w:val="00684A36"/>
    <w:rsid w:val="00684B17"/>
    <w:rsid w:val="00684D09"/>
    <w:rsid w:val="00684E80"/>
    <w:rsid w:val="00685073"/>
    <w:rsid w:val="0068507B"/>
    <w:rsid w:val="00685202"/>
    <w:rsid w:val="006853A6"/>
    <w:rsid w:val="006857F0"/>
    <w:rsid w:val="00685985"/>
    <w:rsid w:val="00685A25"/>
    <w:rsid w:val="00685B7B"/>
    <w:rsid w:val="00685BAE"/>
    <w:rsid w:val="00685C62"/>
    <w:rsid w:val="00685D90"/>
    <w:rsid w:val="00685E2B"/>
    <w:rsid w:val="006860CE"/>
    <w:rsid w:val="006861B3"/>
    <w:rsid w:val="00686232"/>
    <w:rsid w:val="006866FA"/>
    <w:rsid w:val="0068677B"/>
    <w:rsid w:val="00686935"/>
    <w:rsid w:val="00686D41"/>
    <w:rsid w:val="00686E32"/>
    <w:rsid w:val="00686E59"/>
    <w:rsid w:val="00686F82"/>
    <w:rsid w:val="006870FF"/>
    <w:rsid w:val="00687239"/>
    <w:rsid w:val="0068749B"/>
    <w:rsid w:val="006874A5"/>
    <w:rsid w:val="006874D8"/>
    <w:rsid w:val="0068792A"/>
    <w:rsid w:val="00687A67"/>
    <w:rsid w:val="00687C21"/>
    <w:rsid w:val="00687CA3"/>
    <w:rsid w:val="00690011"/>
    <w:rsid w:val="0069003B"/>
    <w:rsid w:val="006900CB"/>
    <w:rsid w:val="00690264"/>
    <w:rsid w:val="00690607"/>
    <w:rsid w:val="00690A01"/>
    <w:rsid w:val="00690A89"/>
    <w:rsid w:val="00690C4A"/>
    <w:rsid w:val="00690E77"/>
    <w:rsid w:val="00690F5D"/>
    <w:rsid w:val="006910F2"/>
    <w:rsid w:val="0069118D"/>
    <w:rsid w:val="00691376"/>
    <w:rsid w:val="006913FC"/>
    <w:rsid w:val="0069165A"/>
    <w:rsid w:val="006919D4"/>
    <w:rsid w:val="00691A4C"/>
    <w:rsid w:val="00691BA9"/>
    <w:rsid w:val="00691D0A"/>
    <w:rsid w:val="00691E37"/>
    <w:rsid w:val="00691F6E"/>
    <w:rsid w:val="00691F74"/>
    <w:rsid w:val="0069210E"/>
    <w:rsid w:val="00692291"/>
    <w:rsid w:val="0069240E"/>
    <w:rsid w:val="0069246E"/>
    <w:rsid w:val="006924E4"/>
    <w:rsid w:val="006926BB"/>
    <w:rsid w:val="006927AC"/>
    <w:rsid w:val="006927B4"/>
    <w:rsid w:val="006928E7"/>
    <w:rsid w:val="006928F5"/>
    <w:rsid w:val="00692928"/>
    <w:rsid w:val="00692934"/>
    <w:rsid w:val="00692BE5"/>
    <w:rsid w:val="00692C87"/>
    <w:rsid w:val="00692CCA"/>
    <w:rsid w:val="00692E1A"/>
    <w:rsid w:val="006930CF"/>
    <w:rsid w:val="00693158"/>
    <w:rsid w:val="00693186"/>
    <w:rsid w:val="006931F7"/>
    <w:rsid w:val="00693774"/>
    <w:rsid w:val="00693877"/>
    <w:rsid w:val="006938F3"/>
    <w:rsid w:val="00693C7B"/>
    <w:rsid w:val="00693E5F"/>
    <w:rsid w:val="00693E9A"/>
    <w:rsid w:val="006940C4"/>
    <w:rsid w:val="006940D4"/>
    <w:rsid w:val="00694718"/>
    <w:rsid w:val="00694825"/>
    <w:rsid w:val="00694C4C"/>
    <w:rsid w:val="00694D4F"/>
    <w:rsid w:val="00694EA2"/>
    <w:rsid w:val="00694F5C"/>
    <w:rsid w:val="00694F98"/>
    <w:rsid w:val="00695058"/>
    <w:rsid w:val="00695314"/>
    <w:rsid w:val="00695362"/>
    <w:rsid w:val="00695529"/>
    <w:rsid w:val="006955A7"/>
    <w:rsid w:val="00695663"/>
    <w:rsid w:val="0069572D"/>
    <w:rsid w:val="00695852"/>
    <w:rsid w:val="006959F3"/>
    <w:rsid w:val="00695B66"/>
    <w:rsid w:val="00695C1F"/>
    <w:rsid w:val="00695CD0"/>
    <w:rsid w:val="00695DF5"/>
    <w:rsid w:val="00695EF4"/>
    <w:rsid w:val="00695FC2"/>
    <w:rsid w:val="00696051"/>
    <w:rsid w:val="0069609A"/>
    <w:rsid w:val="006960F9"/>
    <w:rsid w:val="00696418"/>
    <w:rsid w:val="0069641D"/>
    <w:rsid w:val="006964DF"/>
    <w:rsid w:val="006965A8"/>
    <w:rsid w:val="006968E7"/>
    <w:rsid w:val="006969A0"/>
    <w:rsid w:val="00696B0F"/>
    <w:rsid w:val="00696C4D"/>
    <w:rsid w:val="00696C9A"/>
    <w:rsid w:val="00696DC5"/>
    <w:rsid w:val="00696DC7"/>
    <w:rsid w:val="00696E06"/>
    <w:rsid w:val="00696E13"/>
    <w:rsid w:val="00696EB7"/>
    <w:rsid w:val="00697167"/>
    <w:rsid w:val="006971CC"/>
    <w:rsid w:val="006971D5"/>
    <w:rsid w:val="006973A8"/>
    <w:rsid w:val="006973E2"/>
    <w:rsid w:val="00697435"/>
    <w:rsid w:val="00697556"/>
    <w:rsid w:val="00697566"/>
    <w:rsid w:val="0069758C"/>
    <w:rsid w:val="00697639"/>
    <w:rsid w:val="0069772E"/>
    <w:rsid w:val="00697979"/>
    <w:rsid w:val="00697C49"/>
    <w:rsid w:val="00697F46"/>
    <w:rsid w:val="00697FDB"/>
    <w:rsid w:val="006A007F"/>
    <w:rsid w:val="006A012F"/>
    <w:rsid w:val="006A0276"/>
    <w:rsid w:val="006A0338"/>
    <w:rsid w:val="006A0364"/>
    <w:rsid w:val="006A03BE"/>
    <w:rsid w:val="006A0450"/>
    <w:rsid w:val="006A07B9"/>
    <w:rsid w:val="006A07CC"/>
    <w:rsid w:val="006A1087"/>
    <w:rsid w:val="006A13D3"/>
    <w:rsid w:val="006A164B"/>
    <w:rsid w:val="006A1677"/>
    <w:rsid w:val="006A179E"/>
    <w:rsid w:val="006A192A"/>
    <w:rsid w:val="006A1AE9"/>
    <w:rsid w:val="006A1B6A"/>
    <w:rsid w:val="006A1B8E"/>
    <w:rsid w:val="006A20CD"/>
    <w:rsid w:val="006A2126"/>
    <w:rsid w:val="006A225D"/>
    <w:rsid w:val="006A2324"/>
    <w:rsid w:val="006A23E9"/>
    <w:rsid w:val="006A23EE"/>
    <w:rsid w:val="006A2402"/>
    <w:rsid w:val="006A243A"/>
    <w:rsid w:val="006A2674"/>
    <w:rsid w:val="006A26CD"/>
    <w:rsid w:val="006A28FF"/>
    <w:rsid w:val="006A2922"/>
    <w:rsid w:val="006A2A7A"/>
    <w:rsid w:val="006A2C53"/>
    <w:rsid w:val="006A2CAB"/>
    <w:rsid w:val="006A2D7F"/>
    <w:rsid w:val="006A2ED7"/>
    <w:rsid w:val="006A31C0"/>
    <w:rsid w:val="006A327D"/>
    <w:rsid w:val="006A32ED"/>
    <w:rsid w:val="006A3672"/>
    <w:rsid w:val="006A36F7"/>
    <w:rsid w:val="006A38A5"/>
    <w:rsid w:val="006A3B78"/>
    <w:rsid w:val="006A3D54"/>
    <w:rsid w:val="006A3D55"/>
    <w:rsid w:val="006A3DCB"/>
    <w:rsid w:val="006A3DEB"/>
    <w:rsid w:val="006A40F7"/>
    <w:rsid w:val="006A43EF"/>
    <w:rsid w:val="006A443F"/>
    <w:rsid w:val="006A44ED"/>
    <w:rsid w:val="006A45C1"/>
    <w:rsid w:val="006A4690"/>
    <w:rsid w:val="006A46E4"/>
    <w:rsid w:val="006A48D7"/>
    <w:rsid w:val="006A49B4"/>
    <w:rsid w:val="006A4A59"/>
    <w:rsid w:val="006A4C17"/>
    <w:rsid w:val="006A4D34"/>
    <w:rsid w:val="006A4E11"/>
    <w:rsid w:val="006A4EE9"/>
    <w:rsid w:val="006A4F76"/>
    <w:rsid w:val="006A5015"/>
    <w:rsid w:val="006A5296"/>
    <w:rsid w:val="006A531C"/>
    <w:rsid w:val="006A53E7"/>
    <w:rsid w:val="006A55B9"/>
    <w:rsid w:val="006A58B3"/>
    <w:rsid w:val="006A59CC"/>
    <w:rsid w:val="006A5B79"/>
    <w:rsid w:val="006A5C3E"/>
    <w:rsid w:val="006A5EC3"/>
    <w:rsid w:val="006A5F70"/>
    <w:rsid w:val="006A6049"/>
    <w:rsid w:val="006A609A"/>
    <w:rsid w:val="006A612B"/>
    <w:rsid w:val="006A61FA"/>
    <w:rsid w:val="006A6312"/>
    <w:rsid w:val="006A6366"/>
    <w:rsid w:val="006A64D5"/>
    <w:rsid w:val="006A6561"/>
    <w:rsid w:val="006A669E"/>
    <w:rsid w:val="006A66D6"/>
    <w:rsid w:val="006A68FB"/>
    <w:rsid w:val="006A690A"/>
    <w:rsid w:val="006A6969"/>
    <w:rsid w:val="006A6B28"/>
    <w:rsid w:val="006A6BF4"/>
    <w:rsid w:val="006A6CB6"/>
    <w:rsid w:val="006A6D9B"/>
    <w:rsid w:val="006A6E98"/>
    <w:rsid w:val="006A6FB9"/>
    <w:rsid w:val="006A7056"/>
    <w:rsid w:val="006A7065"/>
    <w:rsid w:val="006A7088"/>
    <w:rsid w:val="006A711F"/>
    <w:rsid w:val="006A718C"/>
    <w:rsid w:val="006A721C"/>
    <w:rsid w:val="006A73EF"/>
    <w:rsid w:val="006A746A"/>
    <w:rsid w:val="006A758D"/>
    <w:rsid w:val="006A75B5"/>
    <w:rsid w:val="006A79A6"/>
    <w:rsid w:val="006A7AE1"/>
    <w:rsid w:val="006A7B3A"/>
    <w:rsid w:val="006A7C51"/>
    <w:rsid w:val="006A7F4D"/>
    <w:rsid w:val="006B0596"/>
    <w:rsid w:val="006B05E0"/>
    <w:rsid w:val="006B095D"/>
    <w:rsid w:val="006B0A31"/>
    <w:rsid w:val="006B0D16"/>
    <w:rsid w:val="006B0D72"/>
    <w:rsid w:val="006B0E19"/>
    <w:rsid w:val="006B0EAC"/>
    <w:rsid w:val="006B1123"/>
    <w:rsid w:val="006B114F"/>
    <w:rsid w:val="006B1394"/>
    <w:rsid w:val="006B169C"/>
    <w:rsid w:val="006B1759"/>
    <w:rsid w:val="006B1929"/>
    <w:rsid w:val="006B196C"/>
    <w:rsid w:val="006B19F4"/>
    <w:rsid w:val="006B1A80"/>
    <w:rsid w:val="006B1AE4"/>
    <w:rsid w:val="006B1B95"/>
    <w:rsid w:val="006B1CC2"/>
    <w:rsid w:val="006B1EC1"/>
    <w:rsid w:val="006B1F70"/>
    <w:rsid w:val="006B2014"/>
    <w:rsid w:val="006B223C"/>
    <w:rsid w:val="006B2276"/>
    <w:rsid w:val="006B2977"/>
    <w:rsid w:val="006B2B30"/>
    <w:rsid w:val="006B2BA9"/>
    <w:rsid w:val="006B2D58"/>
    <w:rsid w:val="006B2E77"/>
    <w:rsid w:val="006B302C"/>
    <w:rsid w:val="006B3129"/>
    <w:rsid w:val="006B316D"/>
    <w:rsid w:val="006B32B5"/>
    <w:rsid w:val="006B343E"/>
    <w:rsid w:val="006B3494"/>
    <w:rsid w:val="006B35EC"/>
    <w:rsid w:val="006B3637"/>
    <w:rsid w:val="006B39D6"/>
    <w:rsid w:val="006B3B70"/>
    <w:rsid w:val="006B3C40"/>
    <w:rsid w:val="006B3D52"/>
    <w:rsid w:val="006B4150"/>
    <w:rsid w:val="006B42B7"/>
    <w:rsid w:val="006B42DD"/>
    <w:rsid w:val="006B43A4"/>
    <w:rsid w:val="006B458F"/>
    <w:rsid w:val="006B46E5"/>
    <w:rsid w:val="006B474B"/>
    <w:rsid w:val="006B486A"/>
    <w:rsid w:val="006B487D"/>
    <w:rsid w:val="006B49FD"/>
    <w:rsid w:val="006B4B56"/>
    <w:rsid w:val="006B4B88"/>
    <w:rsid w:val="006B4F61"/>
    <w:rsid w:val="006B5376"/>
    <w:rsid w:val="006B546A"/>
    <w:rsid w:val="006B5624"/>
    <w:rsid w:val="006B5835"/>
    <w:rsid w:val="006B5950"/>
    <w:rsid w:val="006B5954"/>
    <w:rsid w:val="006B5B64"/>
    <w:rsid w:val="006B5D57"/>
    <w:rsid w:val="006B5D6B"/>
    <w:rsid w:val="006B5DA5"/>
    <w:rsid w:val="006B5DD7"/>
    <w:rsid w:val="006B5DF8"/>
    <w:rsid w:val="006B5F8A"/>
    <w:rsid w:val="006B615A"/>
    <w:rsid w:val="006B652A"/>
    <w:rsid w:val="006B65E6"/>
    <w:rsid w:val="006B663C"/>
    <w:rsid w:val="006B6846"/>
    <w:rsid w:val="006B6ACC"/>
    <w:rsid w:val="006B6AE5"/>
    <w:rsid w:val="006B6DA1"/>
    <w:rsid w:val="006B6E88"/>
    <w:rsid w:val="006B6F7A"/>
    <w:rsid w:val="006B6FF1"/>
    <w:rsid w:val="006B720E"/>
    <w:rsid w:val="006B7432"/>
    <w:rsid w:val="006B7439"/>
    <w:rsid w:val="006B7491"/>
    <w:rsid w:val="006B7492"/>
    <w:rsid w:val="006B74B0"/>
    <w:rsid w:val="006B7570"/>
    <w:rsid w:val="006B76DA"/>
    <w:rsid w:val="006B7823"/>
    <w:rsid w:val="006B786C"/>
    <w:rsid w:val="006B79BA"/>
    <w:rsid w:val="006B7ABB"/>
    <w:rsid w:val="006B7B7C"/>
    <w:rsid w:val="006B7D83"/>
    <w:rsid w:val="006B7E27"/>
    <w:rsid w:val="006B7F85"/>
    <w:rsid w:val="006B7FE3"/>
    <w:rsid w:val="006C0126"/>
    <w:rsid w:val="006C016F"/>
    <w:rsid w:val="006C01A7"/>
    <w:rsid w:val="006C0289"/>
    <w:rsid w:val="006C034C"/>
    <w:rsid w:val="006C05E2"/>
    <w:rsid w:val="006C0997"/>
    <w:rsid w:val="006C0AC0"/>
    <w:rsid w:val="006C0B81"/>
    <w:rsid w:val="006C0BB9"/>
    <w:rsid w:val="006C0D8E"/>
    <w:rsid w:val="006C0F01"/>
    <w:rsid w:val="006C0F18"/>
    <w:rsid w:val="006C0F84"/>
    <w:rsid w:val="006C0FB3"/>
    <w:rsid w:val="006C1329"/>
    <w:rsid w:val="006C13FB"/>
    <w:rsid w:val="006C14AC"/>
    <w:rsid w:val="006C15C6"/>
    <w:rsid w:val="006C15D3"/>
    <w:rsid w:val="006C15DA"/>
    <w:rsid w:val="006C16BF"/>
    <w:rsid w:val="006C193D"/>
    <w:rsid w:val="006C1A25"/>
    <w:rsid w:val="006C1C6D"/>
    <w:rsid w:val="006C1E4A"/>
    <w:rsid w:val="006C1EA6"/>
    <w:rsid w:val="006C2059"/>
    <w:rsid w:val="006C22A8"/>
    <w:rsid w:val="006C22DA"/>
    <w:rsid w:val="006C2527"/>
    <w:rsid w:val="006C2597"/>
    <w:rsid w:val="006C2973"/>
    <w:rsid w:val="006C2CBC"/>
    <w:rsid w:val="006C2D60"/>
    <w:rsid w:val="006C2EA5"/>
    <w:rsid w:val="006C2ECC"/>
    <w:rsid w:val="006C2EF3"/>
    <w:rsid w:val="006C3105"/>
    <w:rsid w:val="006C31FB"/>
    <w:rsid w:val="006C3242"/>
    <w:rsid w:val="006C358A"/>
    <w:rsid w:val="006C362A"/>
    <w:rsid w:val="006C3756"/>
    <w:rsid w:val="006C395B"/>
    <w:rsid w:val="006C3DC9"/>
    <w:rsid w:val="006C3F77"/>
    <w:rsid w:val="006C40AB"/>
    <w:rsid w:val="006C40EE"/>
    <w:rsid w:val="006C4261"/>
    <w:rsid w:val="006C44F8"/>
    <w:rsid w:val="006C461C"/>
    <w:rsid w:val="006C469D"/>
    <w:rsid w:val="006C4709"/>
    <w:rsid w:val="006C478D"/>
    <w:rsid w:val="006C48F9"/>
    <w:rsid w:val="006C49ED"/>
    <w:rsid w:val="006C4A6E"/>
    <w:rsid w:val="006C4B0E"/>
    <w:rsid w:val="006C4BE9"/>
    <w:rsid w:val="006C4BF8"/>
    <w:rsid w:val="006C4CD2"/>
    <w:rsid w:val="006C4E43"/>
    <w:rsid w:val="006C4E78"/>
    <w:rsid w:val="006C52C7"/>
    <w:rsid w:val="006C5318"/>
    <w:rsid w:val="006C5447"/>
    <w:rsid w:val="006C570E"/>
    <w:rsid w:val="006C592C"/>
    <w:rsid w:val="006C5945"/>
    <w:rsid w:val="006C5DB2"/>
    <w:rsid w:val="006C5FF2"/>
    <w:rsid w:val="006C6224"/>
    <w:rsid w:val="006C62DC"/>
    <w:rsid w:val="006C64C0"/>
    <w:rsid w:val="006C6502"/>
    <w:rsid w:val="006C688C"/>
    <w:rsid w:val="006C6963"/>
    <w:rsid w:val="006C6AC6"/>
    <w:rsid w:val="006C6BD7"/>
    <w:rsid w:val="006C6E94"/>
    <w:rsid w:val="006C725E"/>
    <w:rsid w:val="006C732E"/>
    <w:rsid w:val="006C75FC"/>
    <w:rsid w:val="006C763D"/>
    <w:rsid w:val="006C76AE"/>
    <w:rsid w:val="006C7AC8"/>
    <w:rsid w:val="006C7BF9"/>
    <w:rsid w:val="006D0055"/>
    <w:rsid w:val="006D007E"/>
    <w:rsid w:val="006D020A"/>
    <w:rsid w:val="006D023E"/>
    <w:rsid w:val="006D051F"/>
    <w:rsid w:val="006D0559"/>
    <w:rsid w:val="006D0688"/>
    <w:rsid w:val="006D07CB"/>
    <w:rsid w:val="006D0979"/>
    <w:rsid w:val="006D0B56"/>
    <w:rsid w:val="006D0C38"/>
    <w:rsid w:val="006D0DBF"/>
    <w:rsid w:val="006D1078"/>
    <w:rsid w:val="006D11B2"/>
    <w:rsid w:val="006D1354"/>
    <w:rsid w:val="006D1368"/>
    <w:rsid w:val="006D143F"/>
    <w:rsid w:val="006D14FA"/>
    <w:rsid w:val="006D1536"/>
    <w:rsid w:val="006D15A7"/>
    <w:rsid w:val="006D16CF"/>
    <w:rsid w:val="006D19DC"/>
    <w:rsid w:val="006D1B86"/>
    <w:rsid w:val="006D1F77"/>
    <w:rsid w:val="006D2094"/>
    <w:rsid w:val="006D20BF"/>
    <w:rsid w:val="006D217B"/>
    <w:rsid w:val="006D237B"/>
    <w:rsid w:val="006D23FE"/>
    <w:rsid w:val="006D281E"/>
    <w:rsid w:val="006D2896"/>
    <w:rsid w:val="006D28D8"/>
    <w:rsid w:val="006D28E5"/>
    <w:rsid w:val="006D28E7"/>
    <w:rsid w:val="006D2A8F"/>
    <w:rsid w:val="006D2BB4"/>
    <w:rsid w:val="006D2DDA"/>
    <w:rsid w:val="006D2E47"/>
    <w:rsid w:val="006D2F49"/>
    <w:rsid w:val="006D2F57"/>
    <w:rsid w:val="006D30F8"/>
    <w:rsid w:val="006D3124"/>
    <w:rsid w:val="006D3160"/>
    <w:rsid w:val="006D331E"/>
    <w:rsid w:val="006D34A4"/>
    <w:rsid w:val="006D34DF"/>
    <w:rsid w:val="006D3ABC"/>
    <w:rsid w:val="006D3B3B"/>
    <w:rsid w:val="006D3BFA"/>
    <w:rsid w:val="006D3D45"/>
    <w:rsid w:val="006D41D6"/>
    <w:rsid w:val="006D42D2"/>
    <w:rsid w:val="006D45BE"/>
    <w:rsid w:val="006D46E1"/>
    <w:rsid w:val="006D476E"/>
    <w:rsid w:val="006D478C"/>
    <w:rsid w:val="006D48DA"/>
    <w:rsid w:val="006D49E7"/>
    <w:rsid w:val="006D4A5F"/>
    <w:rsid w:val="006D4AAF"/>
    <w:rsid w:val="006D4B39"/>
    <w:rsid w:val="006D4D3C"/>
    <w:rsid w:val="006D4DD4"/>
    <w:rsid w:val="006D4E3B"/>
    <w:rsid w:val="006D4F5D"/>
    <w:rsid w:val="006D5141"/>
    <w:rsid w:val="006D53CB"/>
    <w:rsid w:val="006D53FD"/>
    <w:rsid w:val="006D5467"/>
    <w:rsid w:val="006D5695"/>
    <w:rsid w:val="006D56BA"/>
    <w:rsid w:val="006D571B"/>
    <w:rsid w:val="006D5934"/>
    <w:rsid w:val="006D5B62"/>
    <w:rsid w:val="006D5E3A"/>
    <w:rsid w:val="006D5F68"/>
    <w:rsid w:val="006D62AE"/>
    <w:rsid w:val="006D64FB"/>
    <w:rsid w:val="006D652C"/>
    <w:rsid w:val="006D67DD"/>
    <w:rsid w:val="006D6842"/>
    <w:rsid w:val="006D6CB8"/>
    <w:rsid w:val="006D6D8D"/>
    <w:rsid w:val="006D6E18"/>
    <w:rsid w:val="006D73C1"/>
    <w:rsid w:val="006D7603"/>
    <w:rsid w:val="006D76B6"/>
    <w:rsid w:val="006D782C"/>
    <w:rsid w:val="006D78F4"/>
    <w:rsid w:val="006D79A4"/>
    <w:rsid w:val="006D7A0B"/>
    <w:rsid w:val="006D7A23"/>
    <w:rsid w:val="006D7B44"/>
    <w:rsid w:val="006D7E1A"/>
    <w:rsid w:val="006D7F56"/>
    <w:rsid w:val="006E0002"/>
    <w:rsid w:val="006E0065"/>
    <w:rsid w:val="006E01C3"/>
    <w:rsid w:val="006E02C5"/>
    <w:rsid w:val="006E02D3"/>
    <w:rsid w:val="006E0719"/>
    <w:rsid w:val="006E0A78"/>
    <w:rsid w:val="006E0BB6"/>
    <w:rsid w:val="006E0C0D"/>
    <w:rsid w:val="006E0C98"/>
    <w:rsid w:val="006E0E82"/>
    <w:rsid w:val="006E16C6"/>
    <w:rsid w:val="006E1717"/>
    <w:rsid w:val="006E187B"/>
    <w:rsid w:val="006E18C5"/>
    <w:rsid w:val="006E19AF"/>
    <w:rsid w:val="006E1A97"/>
    <w:rsid w:val="006E1B0A"/>
    <w:rsid w:val="006E1C0B"/>
    <w:rsid w:val="006E1C17"/>
    <w:rsid w:val="006E1C6C"/>
    <w:rsid w:val="006E1CC1"/>
    <w:rsid w:val="006E1EDB"/>
    <w:rsid w:val="006E20CE"/>
    <w:rsid w:val="006E21E6"/>
    <w:rsid w:val="006E2225"/>
    <w:rsid w:val="006E26EB"/>
    <w:rsid w:val="006E2847"/>
    <w:rsid w:val="006E2966"/>
    <w:rsid w:val="006E2968"/>
    <w:rsid w:val="006E29D6"/>
    <w:rsid w:val="006E2B98"/>
    <w:rsid w:val="006E2C58"/>
    <w:rsid w:val="006E2C77"/>
    <w:rsid w:val="006E2D35"/>
    <w:rsid w:val="006E2FAF"/>
    <w:rsid w:val="006E3173"/>
    <w:rsid w:val="006E31BC"/>
    <w:rsid w:val="006E3265"/>
    <w:rsid w:val="006E33D7"/>
    <w:rsid w:val="006E3400"/>
    <w:rsid w:val="006E3470"/>
    <w:rsid w:val="006E35E3"/>
    <w:rsid w:val="006E374C"/>
    <w:rsid w:val="006E3A26"/>
    <w:rsid w:val="006E3C0E"/>
    <w:rsid w:val="006E3EBD"/>
    <w:rsid w:val="006E3FC9"/>
    <w:rsid w:val="006E4305"/>
    <w:rsid w:val="006E43A9"/>
    <w:rsid w:val="006E4451"/>
    <w:rsid w:val="006E45D4"/>
    <w:rsid w:val="006E460A"/>
    <w:rsid w:val="006E495E"/>
    <w:rsid w:val="006E49F1"/>
    <w:rsid w:val="006E4A3A"/>
    <w:rsid w:val="006E4CDD"/>
    <w:rsid w:val="006E4D7F"/>
    <w:rsid w:val="006E51F5"/>
    <w:rsid w:val="006E52EA"/>
    <w:rsid w:val="006E5503"/>
    <w:rsid w:val="006E5648"/>
    <w:rsid w:val="006E57C7"/>
    <w:rsid w:val="006E5997"/>
    <w:rsid w:val="006E5A78"/>
    <w:rsid w:val="006E5FD4"/>
    <w:rsid w:val="006E6009"/>
    <w:rsid w:val="006E60A6"/>
    <w:rsid w:val="006E6133"/>
    <w:rsid w:val="006E62F3"/>
    <w:rsid w:val="006E6440"/>
    <w:rsid w:val="006E6581"/>
    <w:rsid w:val="006E66D0"/>
    <w:rsid w:val="006E6833"/>
    <w:rsid w:val="006E68CA"/>
    <w:rsid w:val="006E6B1C"/>
    <w:rsid w:val="006E6B4C"/>
    <w:rsid w:val="006E6CA6"/>
    <w:rsid w:val="006E6F4E"/>
    <w:rsid w:val="006E6F52"/>
    <w:rsid w:val="006E706B"/>
    <w:rsid w:val="006E708A"/>
    <w:rsid w:val="006E7250"/>
    <w:rsid w:val="006E7258"/>
    <w:rsid w:val="006E7474"/>
    <w:rsid w:val="006E75AB"/>
    <w:rsid w:val="006E75B8"/>
    <w:rsid w:val="006E7694"/>
    <w:rsid w:val="006E7789"/>
    <w:rsid w:val="006E788D"/>
    <w:rsid w:val="006E7A69"/>
    <w:rsid w:val="006E7BEB"/>
    <w:rsid w:val="006E7CBB"/>
    <w:rsid w:val="006F04FE"/>
    <w:rsid w:val="006F07EA"/>
    <w:rsid w:val="006F0C05"/>
    <w:rsid w:val="006F0D75"/>
    <w:rsid w:val="006F0E10"/>
    <w:rsid w:val="006F0E98"/>
    <w:rsid w:val="006F114E"/>
    <w:rsid w:val="006F1178"/>
    <w:rsid w:val="006F1360"/>
    <w:rsid w:val="006F1362"/>
    <w:rsid w:val="006F16AC"/>
    <w:rsid w:val="006F1784"/>
    <w:rsid w:val="006F180D"/>
    <w:rsid w:val="006F189C"/>
    <w:rsid w:val="006F1B58"/>
    <w:rsid w:val="006F1B93"/>
    <w:rsid w:val="006F1B9D"/>
    <w:rsid w:val="006F1E51"/>
    <w:rsid w:val="006F1E8A"/>
    <w:rsid w:val="006F20E2"/>
    <w:rsid w:val="006F236A"/>
    <w:rsid w:val="006F2388"/>
    <w:rsid w:val="006F285C"/>
    <w:rsid w:val="006F2966"/>
    <w:rsid w:val="006F2C2F"/>
    <w:rsid w:val="006F2CB9"/>
    <w:rsid w:val="006F2E3B"/>
    <w:rsid w:val="006F30E5"/>
    <w:rsid w:val="006F319D"/>
    <w:rsid w:val="006F32EF"/>
    <w:rsid w:val="006F3341"/>
    <w:rsid w:val="006F346B"/>
    <w:rsid w:val="006F3895"/>
    <w:rsid w:val="006F38C0"/>
    <w:rsid w:val="006F3ADD"/>
    <w:rsid w:val="006F42CF"/>
    <w:rsid w:val="006F433D"/>
    <w:rsid w:val="006F469F"/>
    <w:rsid w:val="006F4922"/>
    <w:rsid w:val="006F4CB6"/>
    <w:rsid w:val="006F524F"/>
    <w:rsid w:val="006F53AC"/>
    <w:rsid w:val="006F546B"/>
    <w:rsid w:val="006F5907"/>
    <w:rsid w:val="006F5A85"/>
    <w:rsid w:val="006F5D49"/>
    <w:rsid w:val="006F5D55"/>
    <w:rsid w:val="006F5DE1"/>
    <w:rsid w:val="006F5EAF"/>
    <w:rsid w:val="006F5F3D"/>
    <w:rsid w:val="006F5F71"/>
    <w:rsid w:val="006F64AE"/>
    <w:rsid w:val="006F684D"/>
    <w:rsid w:val="006F68A5"/>
    <w:rsid w:val="006F6A64"/>
    <w:rsid w:val="006F6B20"/>
    <w:rsid w:val="006F6B23"/>
    <w:rsid w:val="006F6C07"/>
    <w:rsid w:val="006F6E80"/>
    <w:rsid w:val="006F6ED6"/>
    <w:rsid w:val="006F6FAD"/>
    <w:rsid w:val="006F7218"/>
    <w:rsid w:val="006F7349"/>
    <w:rsid w:val="006F7472"/>
    <w:rsid w:val="006F75E9"/>
    <w:rsid w:val="006F7606"/>
    <w:rsid w:val="006F77D4"/>
    <w:rsid w:val="006F7ABA"/>
    <w:rsid w:val="006F7C05"/>
    <w:rsid w:val="006F7C85"/>
    <w:rsid w:val="006F7C92"/>
    <w:rsid w:val="007000A1"/>
    <w:rsid w:val="00700113"/>
    <w:rsid w:val="0070058C"/>
    <w:rsid w:val="00700947"/>
    <w:rsid w:val="00700C49"/>
    <w:rsid w:val="00700C69"/>
    <w:rsid w:val="00700DED"/>
    <w:rsid w:val="00700E44"/>
    <w:rsid w:val="00700F7D"/>
    <w:rsid w:val="00701212"/>
    <w:rsid w:val="00701464"/>
    <w:rsid w:val="007014C4"/>
    <w:rsid w:val="007015D1"/>
    <w:rsid w:val="007017E0"/>
    <w:rsid w:val="00701809"/>
    <w:rsid w:val="00701D24"/>
    <w:rsid w:val="00701D30"/>
    <w:rsid w:val="00701FF1"/>
    <w:rsid w:val="00702128"/>
    <w:rsid w:val="00702266"/>
    <w:rsid w:val="00702397"/>
    <w:rsid w:val="007027F7"/>
    <w:rsid w:val="00702AEB"/>
    <w:rsid w:val="00702B73"/>
    <w:rsid w:val="00702C44"/>
    <w:rsid w:val="00702D07"/>
    <w:rsid w:val="00702D68"/>
    <w:rsid w:val="00702DAB"/>
    <w:rsid w:val="00702DC7"/>
    <w:rsid w:val="00703132"/>
    <w:rsid w:val="00703202"/>
    <w:rsid w:val="007033B1"/>
    <w:rsid w:val="0070362A"/>
    <w:rsid w:val="007036D3"/>
    <w:rsid w:val="0070380A"/>
    <w:rsid w:val="007038AB"/>
    <w:rsid w:val="007039F9"/>
    <w:rsid w:val="00703B79"/>
    <w:rsid w:val="00703BA5"/>
    <w:rsid w:val="00703F55"/>
    <w:rsid w:val="00704329"/>
    <w:rsid w:val="00704484"/>
    <w:rsid w:val="0070478A"/>
    <w:rsid w:val="00704843"/>
    <w:rsid w:val="007048C6"/>
    <w:rsid w:val="00704922"/>
    <w:rsid w:val="00704975"/>
    <w:rsid w:val="00704BAA"/>
    <w:rsid w:val="00704BF7"/>
    <w:rsid w:val="00704DC5"/>
    <w:rsid w:val="00704FDC"/>
    <w:rsid w:val="007053FE"/>
    <w:rsid w:val="00705409"/>
    <w:rsid w:val="00705494"/>
    <w:rsid w:val="007055F1"/>
    <w:rsid w:val="00705601"/>
    <w:rsid w:val="0070565B"/>
    <w:rsid w:val="00705760"/>
    <w:rsid w:val="00705AAB"/>
    <w:rsid w:val="00705C7A"/>
    <w:rsid w:val="00706086"/>
    <w:rsid w:val="007060C3"/>
    <w:rsid w:val="0070618E"/>
    <w:rsid w:val="00706432"/>
    <w:rsid w:val="0070651E"/>
    <w:rsid w:val="007065EF"/>
    <w:rsid w:val="00706BFC"/>
    <w:rsid w:val="00706DD2"/>
    <w:rsid w:val="007070F7"/>
    <w:rsid w:val="00707359"/>
    <w:rsid w:val="0070739F"/>
    <w:rsid w:val="00707520"/>
    <w:rsid w:val="00707703"/>
    <w:rsid w:val="0070776D"/>
    <w:rsid w:val="007078BE"/>
    <w:rsid w:val="007078DF"/>
    <w:rsid w:val="00707A3C"/>
    <w:rsid w:val="00707AE2"/>
    <w:rsid w:val="00707CEA"/>
    <w:rsid w:val="00707FCC"/>
    <w:rsid w:val="0071011C"/>
    <w:rsid w:val="0071011E"/>
    <w:rsid w:val="007101A0"/>
    <w:rsid w:val="007101AA"/>
    <w:rsid w:val="007101D5"/>
    <w:rsid w:val="007101FE"/>
    <w:rsid w:val="00710568"/>
    <w:rsid w:val="0071072D"/>
    <w:rsid w:val="00710912"/>
    <w:rsid w:val="00710CBF"/>
    <w:rsid w:val="00710D2B"/>
    <w:rsid w:val="00710EE0"/>
    <w:rsid w:val="00710F9D"/>
    <w:rsid w:val="00711024"/>
    <w:rsid w:val="0071112F"/>
    <w:rsid w:val="00711239"/>
    <w:rsid w:val="0071123F"/>
    <w:rsid w:val="0071125A"/>
    <w:rsid w:val="00711296"/>
    <w:rsid w:val="007114F4"/>
    <w:rsid w:val="0071168A"/>
    <w:rsid w:val="007118AE"/>
    <w:rsid w:val="007119DC"/>
    <w:rsid w:val="00711A9E"/>
    <w:rsid w:val="00711CAE"/>
    <w:rsid w:val="00711CD5"/>
    <w:rsid w:val="00711D40"/>
    <w:rsid w:val="00711D4C"/>
    <w:rsid w:val="00711D78"/>
    <w:rsid w:val="00711E5C"/>
    <w:rsid w:val="00711EEB"/>
    <w:rsid w:val="00711FE2"/>
    <w:rsid w:val="00711FEF"/>
    <w:rsid w:val="00712055"/>
    <w:rsid w:val="0071224C"/>
    <w:rsid w:val="0071237A"/>
    <w:rsid w:val="007123E3"/>
    <w:rsid w:val="00712462"/>
    <w:rsid w:val="007126D6"/>
    <w:rsid w:val="0071283A"/>
    <w:rsid w:val="0071285E"/>
    <w:rsid w:val="00712AF1"/>
    <w:rsid w:val="00712BB3"/>
    <w:rsid w:val="00712CB3"/>
    <w:rsid w:val="00712DFA"/>
    <w:rsid w:val="00713154"/>
    <w:rsid w:val="0071335D"/>
    <w:rsid w:val="00713378"/>
    <w:rsid w:val="007138CA"/>
    <w:rsid w:val="00713BE0"/>
    <w:rsid w:val="00713BE2"/>
    <w:rsid w:val="00713C0B"/>
    <w:rsid w:val="00713CBD"/>
    <w:rsid w:val="00713DCB"/>
    <w:rsid w:val="00713E35"/>
    <w:rsid w:val="00713E74"/>
    <w:rsid w:val="00713E83"/>
    <w:rsid w:val="00714069"/>
    <w:rsid w:val="00714334"/>
    <w:rsid w:val="00714357"/>
    <w:rsid w:val="00714420"/>
    <w:rsid w:val="00714619"/>
    <w:rsid w:val="00714674"/>
    <w:rsid w:val="007148EA"/>
    <w:rsid w:val="00714A75"/>
    <w:rsid w:val="00714A7C"/>
    <w:rsid w:val="00714A80"/>
    <w:rsid w:val="00714AAB"/>
    <w:rsid w:val="00714AD1"/>
    <w:rsid w:val="00714AF2"/>
    <w:rsid w:val="00714BB4"/>
    <w:rsid w:val="00714C51"/>
    <w:rsid w:val="00714E12"/>
    <w:rsid w:val="00714EFF"/>
    <w:rsid w:val="00714F72"/>
    <w:rsid w:val="007153D5"/>
    <w:rsid w:val="00715833"/>
    <w:rsid w:val="00715AE3"/>
    <w:rsid w:val="00715B98"/>
    <w:rsid w:val="00715BDB"/>
    <w:rsid w:val="00715C21"/>
    <w:rsid w:val="00715D97"/>
    <w:rsid w:val="00716272"/>
    <w:rsid w:val="007166C6"/>
    <w:rsid w:val="007167EF"/>
    <w:rsid w:val="007168B4"/>
    <w:rsid w:val="00716922"/>
    <w:rsid w:val="007169E3"/>
    <w:rsid w:val="00716AAB"/>
    <w:rsid w:val="00716F5F"/>
    <w:rsid w:val="0071731B"/>
    <w:rsid w:val="007173FF"/>
    <w:rsid w:val="00717447"/>
    <w:rsid w:val="007175F8"/>
    <w:rsid w:val="00717627"/>
    <w:rsid w:val="00717675"/>
    <w:rsid w:val="007176AF"/>
    <w:rsid w:val="00717929"/>
    <w:rsid w:val="0071795C"/>
    <w:rsid w:val="00717BBB"/>
    <w:rsid w:val="00717D20"/>
    <w:rsid w:val="00717D71"/>
    <w:rsid w:val="00720314"/>
    <w:rsid w:val="0072039E"/>
    <w:rsid w:val="0072044C"/>
    <w:rsid w:val="007204CB"/>
    <w:rsid w:val="0072070A"/>
    <w:rsid w:val="00720BB3"/>
    <w:rsid w:val="00720C3D"/>
    <w:rsid w:val="00720D37"/>
    <w:rsid w:val="00720DDF"/>
    <w:rsid w:val="00720DEE"/>
    <w:rsid w:val="00720FCF"/>
    <w:rsid w:val="00721201"/>
    <w:rsid w:val="00721240"/>
    <w:rsid w:val="00721339"/>
    <w:rsid w:val="0072144B"/>
    <w:rsid w:val="00721743"/>
    <w:rsid w:val="00721912"/>
    <w:rsid w:val="00721984"/>
    <w:rsid w:val="00721A4E"/>
    <w:rsid w:val="00721B2E"/>
    <w:rsid w:val="00721BCF"/>
    <w:rsid w:val="00721BFB"/>
    <w:rsid w:val="00721D47"/>
    <w:rsid w:val="00721D96"/>
    <w:rsid w:val="00721DDA"/>
    <w:rsid w:val="00721F9F"/>
    <w:rsid w:val="00722172"/>
    <w:rsid w:val="0072221E"/>
    <w:rsid w:val="0072231F"/>
    <w:rsid w:val="0072288F"/>
    <w:rsid w:val="00722A85"/>
    <w:rsid w:val="00722B68"/>
    <w:rsid w:val="00722CA5"/>
    <w:rsid w:val="00722F1C"/>
    <w:rsid w:val="00722FD8"/>
    <w:rsid w:val="00723407"/>
    <w:rsid w:val="0072362B"/>
    <w:rsid w:val="0072373B"/>
    <w:rsid w:val="007237FC"/>
    <w:rsid w:val="00723844"/>
    <w:rsid w:val="00723A51"/>
    <w:rsid w:val="00723D28"/>
    <w:rsid w:val="00723EE8"/>
    <w:rsid w:val="00723F81"/>
    <w:rsid w:val="007244E8"/>
    <w:rsid w:val="007247BE"/>
    <w:rsid w:val="007248DD"/>
    <w:rsid w:val="00724926"/>
    <w:rsid w:val="007249B7"/>
    <w:rsid w:val="00724AB3"/>
    <w:rsid w:val="00724B40"/>
    <w:rsid w:val="00724C9D"/>
    <w:rsid w:val="0072500D"/>
    <w:rsid w:val="00725038"/>
    <w:rsid w:val="0072519F"/>
    <w:rsid w:val="007252A3"/>
    <w:rsid w:val="007252E7"/>
    <w:rsid w:val="0072544F"/>
    <w:rsid w:val="0072554C"/>
    <w:rsid w:val="0072564E"/>
    <w:rsid w:val="00725806"/>
    <w:rsid w:val="00725BA3"/>
    <w:rsid w:val="00725D48"/>
    <w:rsid w:val="00725D65"/>
    <w:rsid w:val="00725EC7"/>
    <w:rsid w:val="00725FA5"/>
    <w:rsid w:val="007260A6"/>
    <w:rsid w:val="00726100"/>
    <w:rsid w:val="00726403"/>
    <w:rsid w:val="0072640C"/>
    <w:rsid w:val="007264AC"/>
    <w:rsid w:val="00726781"/>
    <w:rsid w:val="00726858"/>
    <w:rsid w:val="007268AB"/>
    <w:rsid w:val="007268D3"/>
    <w:rsid w:val="00726997"/>
    <w:rsid w:val="00726B8C"/>
    <w:rsid w:val="00726C2C"/>
    <w:rsid w:val="00726D56"/>
    <w:rsid w:val="00726EB8"/>
    <w:rsid w:val="00726FBD"/>
    <w:rsid w:val="0072712D"/>
    <w:rsid w:val="0072725F"/>
    <w:rsid w:val="00727287"/>
    <w:rsid w:val="00727333"/>
    <w:rsid w:val="0072734F"/>
    <w:rsid w:val="0072746C"/>
    <w:rsid w:val="00727513"/>
    <w:rsid w:val="0072760B"/>
    <w:rsid w:val="0072789B"/>
    <w:rsid w:val="0072789D"/>
    <w:rsid w:val="007279EA"/>
    <w:rsid w:val="00727A08"/>
    <w:rsid w:val="00727A39"/>
    <w:rsid w:val="00727ADD"/>
    <w:rsid w:val="00727C6F"/>
    <w:rsid w:val="00727D67"/>
    <w:rsid w:val="00727F88"/>
    <w:rsid w:val="00727FC8"/>
    <w:rsid w:val="00730451"/>
    <w:rsid w:val="0073050C"/>
    <w:rsid w:val="007305F5"/>
    <w:rsid w:val="00730698"/>
    <w:rsid w:val="00730897"/>
    <w:rsid w:val="00730CC7"/>
    <w:rsid w:val="00730D55"/>
    <w:rsid w:val="00730E78"/>
    <w:rsid w:val="00730F45"/>
    <w:rsid w:val="00730FBE"/>
    <w:rsid w:val="0073100F"/>
    <w:rsid w:val="00731136"/>
    <w:rsid w:val="007311A8"/>
    <w:rsid w:val="00731250"/>
    <w:rsid w:val="0073125F"/>
    <w:rsid w:val="0073132A"/>
    <w:rsid w:val="00731441"/>
    <w:rsid w:val="00731659"/>
    <w:rsid w:val="007316D7"/>
    <w:rsid w:val="0073178F"/>
    <w:rsid w:val="00731864"/>
    <w:rsid w:val="00731A90"/>
    <w:rsid w:val="00731B04"/>
    <w:rsid w:val="00731DFE"/>
    <w:rsid w:val="00731E2B"/>
    <w:rsid w:val="00731F16"/>
    <w:rsid w:val="00732245"/>
    <w:rsid w:val="007322BD"/>
    <w:rsid w:val="007324FD"/>
    <w:rsid w:val="007328B9"/>
    <w:rsid w:val="00732E7E"/>
    <w:rsid w:val="00732ED0"/>
    <w:rsid w:val="00732F6C"/>
    <w:rsid w:val="00732FF9"/>
    <w:rsid w:val="00733119"/>
    <w:rsid w:val="00733185"/>
    <w:rsid w:val="007332CB"/>
    <w:rsid w:val="00733335"/>
    <w:rsid w:val="007333BE"/>
    <w:rsid w:val="007334A3"/>
    <w:rsid w:val="007334D1"/>
    <w:rsid w:val="00733548"/>
    <w:rsid w:val="00733A48"/>
    <w:rsid w:val="00733A51"/>
    <w:rsid w:val="00733AC9"/>
    <w:rsid w:val="00733CB3"/>
    <w:rsid w:val="00733CF5"/>
    <w:rsid w:val="00733E7E"/>
    <w:rsid w:val="00733ECB"/>
    <w:rsid w:val="00734050"/>
    <w:rsid w:val="007341C0"/>
    <w:rsid w:val="007342B3"/>
    <w:rsid w:val="007342DA"/>
    <w:rsid w:val="00734380"/>
    <w:rsid w:val="0073455B"/>
    <w:rsid w:val="007346F5"/>
    <w:rsid w:val="00734778"/>
    <w:rsid w:val="007347FF"/>
    <w:rsid w:val="007348D0"/>
    <w:rsid w:val="00734973"/>
    <w:rsid w:val="007349D8"/>
    <w:rsid w:val="00734A2D"/>
    <w:rsid w:val="00734AB2"/>
    <w:rsid w:val="00734B9A"/>
    <w:rsid w:val="00734E24"/>
    <w:rsid w:val="00734E5E"/>
    <w:rsid w:val="0073522E"/>
    <w:rsid w:val="00735321"/>
    <w:rsid w:val="00735326"/>
    <w:rsid w:val="00735380"/>
    <w:rsid w:val="007353F4"/>
    <w:rsid w:val="0073546A"/>
    <w:rsid w:val="0073556B"/>
    <w:rsid w:val="00735599"/>
    <w:rsid w:val="0073583C"/>
    <w:rsid w:val="00735903"/>
    <w:rsid w:val="00735967"/>
    <w:rsid w:val="00735E26"/>
    <w:rsid w:val="00735F0F"/>
    <w:rsid w:val="007360EC"/>
    <w:rsid w:val="0073629D"/>
    <w:rsid w:val="00736365"/>
    <w:rsid w:val="00736371"/>
    <w:rsid w:val="007363B6"/>
    <w:rsid w:val="007363FC"/>
    <w:rsid w:val="0073656B"/>
    <w:rsid w:val="00736792"/>
    <w:rsid w:val="0073697B"/>
    <w:rsid w:val="00736BF1"/>
    <w:rsid w:val="0073706B"/>
    <w:rsid w:val="00737214"/>
    <w:rsid w:val="00737221"/>
    <w:rsid w:val="00737311"/>
    <w:rsid w:val="0073748A"/>
    <w:rsid w:val="00737622"/>
    <w:rsid w:val="00737760"/>
    <w:rsid w:val="0073789D"/>
    <w:rsid w:val="00737A11"/>
    <w:rsid w:val="00737BBD"/>
    <w:rsid w:val="00737CA2"/>
    <w:rsid w:val="00737FC2"/>
    <w:rsid w:val="00740264"/>
    <w:rsid w:val="00740731"/>
    <w:rsid w:val="007407CE"/>
    <w:rsid w:val="007408FD"/>
    <w:rsid w:val="00740961"/>
    <w:rsid w:val="00740B1D"/>
    <w:rsid w:val="00740C75"/>
    <w:rsid w:val="00740E19"/>
    <w:rsid w:val="00740EB7"/>
    <w:rsid w:val="00740EC1"/>
    <w:rsid w:val="0074100C"/>
    <w:rsid w:val="0074103C"/>
    <w:rsid w:val="0074104E"/>
    <w:rsid w:val="007416F2"/>
    <w:rsid w:val="0074176D"/>
    <w:rsid w:val="007417F3"/>
    <w:rsid w:val="00741B79"/>
    <w:rsid w:val="00741BDE"/>
    <w:rsid w:val="00741F95"/>
    <w:rsid w:val="00742014"/>
    <w:rsid w:val="0074232E"/>
    <w:rsid w:val="007425A2"/>
    <w:rsid w:val="00742948"/>
    <w:rsid w:val="00742985"/>
    <w:rsid w:val="007429CD"/>
    <w:rsid w:val="00742C5E"/>
    <w:rsid w:val="00742DBC"/>
    <w:rsid w:val="00742DC5"/>
    <w:rsid w:val="00742DF3"/>
    <w:rsid w:val="00742E1B"/>
    <w:rsid w:val="007431C6"/>
    <w:rsid w:val="007432ED"/>
    <w:rsid w:val="00743363"/>
    <w:rsid w:val="007434BD"/>
    <w:rsid w:val="00743621"/>
    <w:rsid w:val="007436BD"/>
    <w:rsid w:val="0074370F"/>
    <w:rsid w:val="00743929"/>
    <w:rsid w:val="00743A08"/>
    <w:rsid w:val="00743CD4"/>
    <w:rsid w:val="00743DDF"/>
    <w:rsid w:val="00743FB2"/>
    <w:rsid w:val="0074417B"/>
    <w:rsid w:val="0074420B"/>
    <w:rsid w:val="007446CA"/>
    <w:rsid w:val="0074472E"/>
    <w:rsid w:val="0074481F"/>
    <w:rsid w:val="007448CD"/>
    <w:rsid w:val="007449BB"/>
    <w:rsid w:val="00744AE7"/>
    <w:rsid w:val="00744B25"/>
    <w:rsid w:val="00744C39"/>
    <w:rsid w:val="00744C80"/>
    <w:rsid w:val="00744E5A"/>
    <w:rsid w:val="00744EC4"/>
    <w:rsid w:val="007450D5"/>
    <w:rsid w:val="007450D7"/>
    <w:rsid w:val="007450DE"/>
    <w:rsid w:val="0074512A"/>
    <w:rsid w:val="00745217"/>
    <w:rsid w:val="00745282"/>
    <w:rsid w:val="007452AA"/>
    <w:rsid w:val="007455EC"/>
    <w:rsid w:val="00745916"/>
    <w:rsid w:val="0074596C"/>
    <w:rsid w:val="007459FC"/>
    <w:rsid w:val="00745B27"/>
    <w:rsid w:val="00745C8E"/>
    <w:rsid w:val="00745F9C"/>
    <w:rsid w:val="007462B6"/>
    <w:rsid w:val="007462F7"/>
    <w:rsid w:val="00746329"/>
    <w:rsid w:val="00746429"/>
    <w:rsid w:val="007466A4"/>
    <w:rsid w:val="0074679C"/>
    <w:rsid w:val="007467F5"/>
    <w:rsid w:val="00746819"/>
    <w:rsid w:val="00746845"/>
    <w:rsid w:val="00746A0A"/>
    <w:rsid w:val="00746AF1"/>
    <w:rsid w:val="00746CC8"/>
    <w:rsid w:val="00746DF1"/>
    <w:rsid w:val="00747188"/>
    <w:rsid w:val="007471C0"/>
    <w:rsid w:val="0074740A"/>
    <w:rsid w:val="00747488"/>
    <w:rsid w:val="0074750A"/>
    <w:rsid w:val="007476B4"/>
    <w:rsid w:val="007479AD"/>
    <w:rsid w:val="007479B5"/>
    <w:rsid w:val="00747B61"/>
    <w:rsid w:val="00747D68"/>
    <w:rsid w:val="00747EDC"/>
    <w:rsid w:val="0075012F"/>
    <w:rsid w:val="00750425"/>
    <w:rsid w:val="007504E4"/>
    <w:rsid w:val="007505A6"/>
    <w:rsid w:val="007505A8"/>
    <w:rsid w:val="0075067F"/>
    <w:rsid w:val="00750777"/>
    <w:rsid w:val="007508B7"/>
    <w:rsid w:val="00750D6D"/>
    <w:rsid w:val="00750D7F"/>
    <w:rsid w:val="00751002"/>
    <w:rsid w:val="0075116E"/>
    <w:rsid w:val="00751429"/>
    <w:rsid w:val="0075153B"/>
    <w:rsid w:val="007517B1"/>
    <w:rsid w:val="007518B2"/>
    <w:rsid w:val="00751A84"/>
    <w:rsid w:val="00751B29"/>
    <w:rsid w:val="00751B74"/>
    <w:rsid w:val="00751D20"/>
    <w:rsid w:val="00751EDB"/>
    <w:rsid w:val="00751F00"/>
    <w:rsid w:val="00752092"/>
    <w:rsid w:val="007520F6"/>
    <w:rsid w:val="007521D7"/>
    <w:rsid w:val="00752328"/>
    <w:rsid w:val="00752654"/>
    <w:rsid w:val="00752678"/>
    <w:rsid w:val="00752A61"/>
    <w:rsid w:val="00752CA8"/>
    <w:rsid w:val="007530F7"/>
    <w:rsid w:val="0075311A"/>
    <w:rsid w:val="007532EB"/>
    <w:rsid w:val="007533C2"/>
    <w:rsid w:val="00753431"/>
    <w:rsid w:val="007534CB"/>
    <w:rsid w:val="00753667"/>
    <w:rsid w:val="00753A60"/>
    <w:rsid w:val="00753A7A"/>
    <w:rsid w:val="00753C40"/>
    <w:rsid w:val="00753CFA"/>
    <w:rsid w:val="00753DE1"/>
    <w:rsid w:val="0075400C"/>
    <w:rsid w:val="007540A0"/>
    <w:rsid w:val="0075412B"/>
    <w:rsid w:val="00754272"/>
    <w:rsid w:val="007542C7"/>
    <w:rsid w:val="00754382"/>
    <w:rsid w:val="007543FA"/>
    <w:rsid w:val="0075447E"/>
    <w:rsid w:val="007547FF"/>
    <w:rsid w:val="00754DC9"/>
    <w:rsid w:val="00754DF2"/>
    <w:rsid w:val="00754F39"/>
    <w:rsid w:val="00754F3F"/>
    <w:rsid w:val="0075513B"/>
    <w:rsid w:val="00755170"/>
    <w:rsid w:val="007551B8"/>
    <w:rsid w:val="007551BD"/>
    <w:rsid w:val="00755548"/>
    <w:rsid w:val="007556BE"/>
    <w:rsid w:val="007558A2"/>
    <w:rsid w:val="00755927"/>
    <w:rsid w:val="007559F5"/>
    <w:rsid w:val="007559F9"/>
    <w:rsid w:val="00755B58"/>
    <w:rsid w:val="00755BAC"/>
    <w:rsid w:val="00755C5E"/>
    <w:rsid w:val="00755E0B"/>
    <w:rsid w:val="00755F5F"/>
    <w:rsid w:val="00755F7A"/>
    <w:rsid w:val="00756124"/>
    <w:rsid w:val="0075615B"/>
    <w:rsid w:val="007562BC"/>
    <w:rsid w:val="007563B1"/>
    <w:rsid w:val="007565D7"/>
    <w:rsid w:val="007565E1"/>
    <w:rsid w:val="00756624"/>
    <w:rsid w:val="007567AF"/>
    <w:rsid w:val="007569F5"/>
    <w:rsid w:val="00756A72"/>
    <w:rsid w:val="00756D21"/>
    <w:rsid w:val="00756D78"/>
    <w:rsid w:val="00756E18"/>
    <w:rsid w:val="00756F25"/>
    <w:rsid w:val="00756F53"/>
    <w:rsid w:val="00756F75"/>
    <w:rsid w:val="0075731B"/>
    <w:rsid w:val="00757492"/>
    <w:rsid w:val="007575D6"/>
    <w:rsid w:val="007576E7"/>
    <w:rsid w:val="007577DF"/>
    <w:rsid w:val="007577F8"/>
    <w:rsid w:val="00757802"/>
    <w:rsid w:val="007578A4"/>
    <w:rsid w:val="00757905"/>
    <w:rsid w:val="00757AE4"/>
    <w:rsid w:val="00757CE9"/>
    <w:rsid w:val="0076002D"/>
    <w:rsid w:val="00760277"/>
    <w:rsid w:val="00760626"/>
    <w:rsid w:val="007607BD"/>
    <w:rsid w:val="0076081E"/>
    <w:rsid w:val="007608EC"/>
    <w:rsid w:val="00760A03"/>
    <w:rsid w:val="00760A11"/>
    <w:rsid w:val="00760DA8"/>
    <w:rsid w:val="00760E17"/>
    <w:rsid w:val="00760F58"/>
    <w:rsid w:val="007611CE"/>
    <w:rsid w:val="00761344"/>
    <w:rsid w:val="007613E5"/>
    <w:rsid w:val="00761586"/>
    <w:rsid w:val="007615EF"/>
    <w:rsid w:val="0076160C"/>
    <w:rsid w:val="00761831"/>
    <w:rsid w:val="00761850"/>
    <w:rsid w:val="007619A9"/>
    <w:rsid w:val="00761BDA"/>
    <w:rsid w:val="00761C99"/>
    <w:rsid w:val="00761F6D"/>
    <w:rsid w:val="007621B1"/>
    <w:rsid w:val="007624A1"/>
    <w:rsid w:val="0076268D"/>
    <w:rsid w:val="00762775"/>
    <w:rsid w:val="00762884"/>
    <w:rsid w:val="00762992"/>
    <w:rsid w:val="00762AAF"/>
    <w:rsid w:val="00762B6E"/>
    <w:rsid w:val="00762EBC"/>
    <w:rsid w:val="00763113"/>
    <w:rsid w:val="007631A5"/>
    <w:rsid w:val="00763424"/>
    <w:rsid w:val="0076348F"/>
    <w:rsid w:val="007634B7"/>
    <w:rsid w:val="00763504"/>
    <w:rsid w:val="00763545"/>
    <w:rsid w:val="007637C5"/>
    <w:rsid w:val="007637DA"/>
    <w:rsid w:val="007638A9"/>
    <w:rsid w:val="007638CF"/>
    <w:rsid w:val="00763A06"/>
    <w:rsid w:val="00763AEF"/>
    <w:rsid w:val="00763B3C"/>
    <w:rsid w:val="007641B6"/>
    <w:rsid w:val="007642A9"/>
    <w:rsid w:val="00764333"/>
    <w:rsid w:val="00764346"/>
    <w:rsid w:val="00764352"/>
    <w:rsid w:val="0076479E"/>
    <w:rsid w:val="00764B72"/>
    <w:rsid w:val="00764C9D"/>
    <w:rsid w:val="00764F3C"/>
    <w:rsid w:val="00765160"/>
    <w:rsid w:val="00765480"/>
    <w:rsid w:val="007654DB"/>
    <w:rsid w:val="007654F2"/>
    <w:rsid w:val="0076553B"/>
    <w:rsid w:val="0076575A"/>
    <w:rsid w:val="0076578B"/>
    <w:rsid w:val="00765B49"/>
    <w:rsid w:val="00765C91"/>
    <w:rsid w:val="00765F35"/>
    <w:rsid w:val="00765FB9"/>
    <w:rsid w:val="00766015"/>
    <w:rsid w:val="0076608C"/>
    <w:rsid w:val="00766161"/>
    <w:rsid w:val="00766541"/>
    <w:rsid w:val="007667BB"/>
    <w:rsid w:val="0076681A"/>
    <w:rsid w:val="00766AC9"/>
    <w:rsid w:val="00766F04"/>
    <w:rsid w:val="00767086"/>
    <w:rsid w:val="007670B7"/>
    <w:rsid w:val="0076725C"/>
    <w:rsid w:val="007672CD"/>
    <w:rsid w:val="0076746C"/>
    <w:rsid w:val="007674BB"/>
    <w:rsid w:val="00767752"/>
    <w:rsid w:val="007677FD"/>
    <w:rsid w:val="00767952"/>
    <w:rsid w:val="007679C5"/>
    <w:rsid w:val="00767A5B"/>
    <w:rsid w:val="00767BDF"/>
    <w:rsid w:val="00767C29"/>
    <w:rsid w:val="007700A3"/>
    <w:rsid w:val="00770140"/>
    <w:rsid w:val="007701FC"/>
    <w:rsid w:val="0077045F"/>
    <w:rsid w:val="007704BF"/>
    <w:rsid w:val="00770515"/>
    <w:rsid w:val="007707A2"/>
    <w:rsid w:val="007707E4"/>
    <w:rsid w:val="00770BEE"/>
    <w:rsid w:val="00770DC3"/>
    <w:rsid w:val="00771242"/>
    <w:rsid w:val="007712BB"/>
    <w:rsid w:val="00771734"/>
    <w:rsid w:val="007717CB"/>
    <w:rsid w:val="0077199D"/>
    <w:rsid w:val="007719A0"/>
    <w:rsid w:val="00771B30"/>
    <w:rsid w:val="00771F56"/>
    <w:rsid w:val="00772272"/>
    <w:rsid w:val="00772300"/>
    <w:rsid w:val="007725F4"/>
    <w:rsid w:val="0077264E"/>
    <w:rsid w:val="00772659"/>
    <w:rsid w:val="0077265B"/>
    <w:rsid w:val="00772727"/>
    <w:rsid w:val="0077272D"/>
    <w:rsid w:val="0077294C"/>
    <w:rsid w:val="007729E0"/>
    <w:rsid w:val="00772B40"/>
    <w:rsid w:val="00772C5E"/>
    <w:rsid w:val="00772EA5"/>
    <w:rsid w:val="00772EB1"/>
    <w:rsid w:val="00773145"/>
    <w:rsid w:val="00773335"/>
    <w:rsid w:val="007733D7"/>
    <w:rsid w:val="007733F9"/>
    <w:rsid w:val="00773439"/>
    <w:rsid w:val="00773AB5"/>
    <w:rsid w:val="00773B38"/>
    <w:rsid w:val="00773DA3"/>
    <w:rsid w:val="00773F91"/>
    <w:rsid w:val="00774029"/>
    <w:rsid w:val="00774456"/>
    <w:rsid w:val="00774524"/>
    <w:rsid w:val="007747B2"/>
    <w:rsid w:val="007749CA"/>
    <w:rsid w:val="00774B21"/>
    <w:rsid w:val="00774B7E"/>
    <w:rsid w:val="00774BB0"/>
    <w:rsid w:val="00774BE1"/>
    <w:rsid w:val="00774CBA"/>
    <w:rsid w:val="00774D55"/>
    <w:rsid w:val="00774EC1"/>
    <w:rsid w:val="007755BD"/>
    <w:rsid w:val="00775723"/>
    <w:rsid w:val="00775743"/>
    <w:rsid w:val="007757A5"/>
    <w:rsid w:val="007757AB"/>
    <w:rsid w:val="00775813"/>
    <w:rsid w:val="00775827"/>
    <w:rsid w:val="00775910"/>
    <w:rsid w:val="00775A7E"/>
    <w:rsid w:val="00775BFE"/>
    <w:rsid w:val="00775E16"/>
    <w:rsid w:val="00775F09"/>
    <w:rsid w:val="0077601E"/>
    <w:rsid w:val="0077604C"/>
    <w:rsid w:val="007760CA"/>
    <w:rsid w:val="00776121"/>
    <w:rsid w:val="0077665A"/>
    <w:rsid w:val="00776861"/>
    <w:rsid w:val="00776902"/>
    <w:rsid w:val="00776973"/>
    <w:rsid w:val="007769FE"/>
    <w:rsid w:val="00776B9C"/>
    <w:rsid w:val="00776D17"/>
    <w:rsid w:val="00776F92"/>
    <w:rsid w:val="00777225"/>
    <w:rsid w:val="00777346"/>
    <w:rsid w:val="007774D9"/>
    <w:rsid w:val="00777787"/>
    <w:rsid w:val="007777C4"/>
    <w:rsid w:val="0077782A"/>
    <w:rsid w:val="00777904"/>
    <w:rsid w:val="00777A04"/>
    <w:rsid w:val="00777A07"/>
    <w:rsid w:val="00777AFD"/>
    <w:rsid w:val="00777BB6"/>
    <w:rsid w:val="00777C11"/>
    <w:rsid w:val="00777D50"/>
    <w:rsid w:val="00777FB4"/>
    <w:rsid w:val="00780021"/>
    <w:rsid w:val="00780240"/>
    <w:rsid w:val="007802BC"/>
    <w:rsid w:val="00780302"/>
    <w:rsid w:val="00780462"/>
    <w:rsid w:val="007804BB"/>
    <w:rsid w:val="00780589"/>
    <w:rsid w:val="007806E6"/>
    <w:rsid w:val="00780719"/>
    <w:rsid w:val="00780A62"/>
    <w:rsid w:val="00780B20"/>
    <w:rsid w:val="00780C84"/>
    <w:rsid w:val="0078103B"/>
    <w:rsid w:val="00781077"/>
    <w:rsid w:val="007810B7"/>
    <w:rsid w:val="007810D8"/>
    <w:rsid w:val="00781223"/>
    <w:rsid w:val="007813C1"/>
    <w:rsid w:val="00781427"/>
    <w:rsid w:val="00781441"/>
    <w:rsid w:val="007816A9"/>
    <w:rsid w:val="00781800"/>
    <w:rsid w:val="00781814"/>
    <w:rsid w:val="007818FD"/>
    <w:rsid w:val="00781B5C"/>
    <w:rsid w:val="00781ED6"/>
    <w:rsid w:val="007822E5"/>
    <w:rsid w:val="007823CF"/>
    <w:rsid w:val="007823F3"/>
    <w:rsid w:val="0078249C"/>
    <w:rsid w:val="0078253D"/>
    <w:rsid w:val="0078255F"/>
    <w:rsid w:val="007825E9"/>
    <w:rsid w:val="00782619"/>
    <w:rsid w:val="00782996"/>
    <w:rsid w:val="0078299D"/>
    <w:rsid w:val="00782ADD"/>
    <w:rsid w:val="00782B02"/>
    <w:rsid w:val="00782B6C"/>
    <w:rsid w:val="00782C98"/>
    <w:rsid w:val="00782E02"/>
    <w:rsid w:val="00782E7B"/>
    <w:rsid w:val="00782FF6"/>
    <w:rsid w:val="00783028"/>
    <w:rsid w:val="00783216"/>
    <w:rsid w:val="007832D8"/>
    <w:rsid w:val="00783332"/>
    <w:rsid w:val="0078337F"/>
    <w:rsid w:val="0078352C"/>
    <w:rsid w:val="00783607"/>
    <w:rsid w:val="0078378A"/>
    <w:rsid w:val="0078384B"/>
    <w:rsid w:val="007838D3"/>
    <w:rsid w:val="00783B08"/>
    <w:rsid w:val="00783D4C"/>
    <w:rsid w:val="00783D92"/>
    <w:rsid w:val="00783FBB"/>
    <w:rsid w:val="00784120"/>
    <w:rsid w:val="00784191"/>
    <w:rsid w:val="00784274"/>
    <w:rsid w:val="007842D8"/>
    <w:rsid w:val="007842E9"/>
    <w:rsid w:val="0078438F"/>
    <w:rsid w:val="0078448B"/>
    <w:rsid w:val="007846E5"/>
    <w:rsid w:val="00784757"/>
    <w:rsid w:val="00784861"/>
    <w:rsid w:val="007848CB"/>
    <w:rsid w:val="007849E1"/>
    <w:rsid w:val="00784ABC"/>
    <w:rsid w:val="00784B1A"/>
    <w:rsid w:val="00784B91"/>
    <w:rsid w:val="00784BA9"/>
    <w:rsid w:val="00784C07"/>
    <w:rsid w:val="00784CB0"/>
    <w:rsid w:val="00784E54"/>
    <w:rsid w:val="007851C0"/>
    <w:rsid w:val="007851DA"/>
    <w:rsid w:val="00785277"/>
    <w:rsid w:val="007852C9"/>
    <w:rsid w:val="007853D2"/>
    <w:rsid w:val="0078558B"/>
    <w:rsid w:val="00785684"/>
    <w:rsid w:val="0078584B"/>
    <w:rsid w:val="007858A9"/>
    <w:rsid w:val="00785B43"/>
    <w:rsid w:val="00785C5E"/>
    <w:rsid w:val="00785C73"/>
    <w:rsid w:val="00786039"/>
    <w:rsid w:val="00786208"/>
    <w:rsid w:val="007862EB"/>
    <w:rsid w:val="00786723"/>
    <w:rsid w:val="007869CE"/>
    <w:rsid w:val="00786A0A"/>
    <w:rsid w:val="00786A66"/>
    <w:rsid w:val="00786B02"/>
    <w:rsid w:val="00786BAB"/>
    <w:rsid w:val="00786DC8"/>
    <w:rsid w:val="00786F2C"/>
    <w:rsid w:val="00787116"/>
    <w:rsid w:val="0078711C"/>
    <w:rsid w:val="007873DC"/>
    <w:rsid w:val="007874CE"/>
    <w:rsid w:val="00787533"/>
    <w:rsid w:val="0078767D"/>
    <w:rsid w:val="007876CA"/>
    <w:rsid w:val="0078776F"/>
    <w:rsid w:val="00787946"/>
    <w:rsid w:val="00787B00"/>
    <w:rsid w:val="00787BA9"/>
    <w:rsid w:val="00787F0E"/>
    <w:rsid w:val="007904CE"/>
    <w:rsid w:val="0079055F"/>
    <w:rsid w:val="00790875"/>
    <w:rsid w:val="007909CC"/>
    <w:rsid w:val="00790AA5"/>
    <w:rsid w:val="00790C2C"/>
    <w:rsid w:val="00790EDC"/>
    <w:rsid w:val="0079100F"/>
    <w:rsid w:val="007911F3"/>
    <w:rsid w:val="0079120C"/>
    <w:rsid w:val="00791279"/>
    <w:rsid w:val="007912B8"/>
    <w:rsid w:val="007914F2"/>
    <w:rsid w:val="00791522"/>
    <w:rsid w:val="00791B15"/>
    <w:rsid w:val="00791C12"/>
    <w:rsid w:val="00791C98"/>
    <w:rsid w:val="00791CBF"/>
    <w:rsid w:val="00791DCC"/>
    <w:rsid w:val="00792017"/>
    <w:rsid w:val="00792282"/>
    <w:rsid w:val="00792588"/>
    <w:rsid w:val="00792943"/>
    <w:rsid w:val="00792961"/>
    <w:rsid w:val="007929D6"/>
    <w:rsid w:val="00792A69"/>
    <w:rsid w:val="00792B2D"/>
    <w:rsid w:val="00792B6B"/>
    <w:rsid w:val="00792B8A"/>
    <w:rsid w:val="00792C57"/>
    <w:rsid w:val="00792C75"/>
    <w:rsid w:val="0079306F"/>
    <w:rsid w:val="007930FC"/>
    <w:rsid w:val="007931E8"/>
    <w:rsid w:val="00793297"/>
    <w:rsid w:val="007932FC"/>
    <w:rsid w:val="007934D0"/>
    <w:rsid w:val="0079378D"/>
    <w:rsid w:val="007937B7"/>
    <w:rsid w:val="00793869"/>
    <w:rsid w:val="007938C8"/>
    <w:rsid w:val="007939D4"/>
    <w:rsid w:val="00793EA6"/>
    <w:rsid w:val="00794201"/>
    <w:rsid w:val="00794635"/>
    <w:rsid w:val="007946DB"/>
    <w:rsid w:val="0079474E"/>
    <w:rsid w:val="007947B8"/>
    <w:rsid w:val="00794867"/>
    <w:rsid w:val="00794A75"/>
    <w:rsid w:val="00794CAA"/>
    <w:rsid w:val="00794CD6"/>
    <w:rsid w:val="00794D33"/>
    <w:rsid w:val="00795350"/>
    <w:rsid w:val="00795438"/>
    <w:rsid w:val="007957BB"/>
    <w:rsid w:val="007958DC"/>
    <w:rsid w:val="00795A53"/>
    <w:rsid w:val="00795A94"/>
    <w:rsid w:val="00795B1F"/>
    <w:rsid w:val="00795CB8"/>
    <w:rsid w:val="00795CBB"/>
    <w:rsid w:val="00795D4E"/>
    <w:rsid w:val="0079617F"/>
    <w:rsid w:val="00796242"/>
    <w:rsid w:val="007963BA"/>
    <w:rsid w:val="007963EE"/>
    <w:rsid w:val="00796481"/>
    <w:rsid w:val="007964C7"/>
    <w:rsid w:val="00796761"/>
    <w:rsid w:val="007967EF"/>
    <w:rsid w:val="007969BA"/>
    <w:rsid w:val="00796A8B"/>
    <w:rsid w:val="00796AD1"/>
    <w:rsid w:val="00796B2E"/>
    <w:rsid w:val="00796C53"/>
    <w:rsid w:val="00796D62"/>
    <w:rsid w:val="00797258"/>
    <w:rsid w:val="00797279"/>
    <w:rsid w:val="00797298"/>
    <w:rsid w:val="007972C1"/>
    <w:rsid w:val="007976B6"/>
    <w:rsid w:val="00797744"/>
    <w:rsid w:val="00797927"/>
    <w:rsid w:val="00797A29"/>
    <w:rsid w:val="00797ABE"/>
    <w:rsid w:val="00797C2A"/>
    <w:rsid w:val="00797CCF"/>
    <w:rsid w:val="00797DD9"/>
    <w:rsid w:val="00797F95"/>
    <w:rsid w:val="007A0189"/>
    <w:rsid w:val="007A0328"/>
    <w:rsid w:val="007A0629"/>
    <w:rsid w:val="007A06A8"/>
    <w:rsid w:val="007A0736"/>
    <w:rsid w:val="007A0801"/>
    <w:rsid w:val="007A089B"/>
    <w:rsid w:val="007A0973"/>
    <w:rsid w:val="007A0A9A"/>
    <w:rsid w:val="007A0CDE"/>
    <w:rsid w:val="007A0E3B"/>
    <w:rsid w:val="007A0FD6"/>
    <w:rsid w:val="007A0FF5"/>
    <w:rsid w:val="007A1034"/>
    <w:rsid w:val="007A1185"/>
    <w:rsid w:val="007A118B"/>
    <w:rsid w:val="007A1210"/>
    <w:rsid w:val="007A1284"/>
    <w:rsid w:val="007A12B7"/>
    <w:rsid w:val="007A1439"/>
    <w:rsid w:val="007A14C6"/>
    <w:rsid w:val="007A15A4"/>
    <w:rsid w:val="007A1CCE"/>
    <w:rsid w:val="007A1D78"/>
    <w:rsid w:val="007A1F69"/>
    <w:rsid w:val="007A2379"/>
    <w:rsid w:val="007A2417"/>
    <w:rsid w:val="007A247F"/>
    <w:rsid w:val="007A24C9"/>
    <w:rsid w:val="007A252E"/>
    <w:rsid w:val="007A2776"/>
    <w:rsid w:val="007A2876"/>
    <w:rsid w:val="007A2A4C"/>
    <w:rsid w:val="007A2C2A"/>
    <w:rsid w:val="007A2C4D"/>
    <w:rsid w:val="007A2F3A"/>
    <w:rsid w:val="007A30A1"/>
    <w:rsid w:val="007A313A"/>
    <w:rsid w:val="007A32A5"/>
    <w:rsid w:val="007A32D3"/>
    <w:rsid w:val="007A3622"/>
    <w:rsid w:val="007A36B2"/>
    <w:rsid w:val="007A3846"/>
    <w:rsid w:val="007A38B4"/>
    <w:rsid w:val="007A3D39"/>
    <w:rsid w:val="007A3E8E"/>
    <w:rsid w:val="007A4102"/>
    <w:rsid w:val="007A4358"/>
    <w:rsid w:val="007A4407"/>
    <w:rsid w:val="007A46C0"/>
    <w:rsid w:val="007A4760"/>
    <w:rsid w:val="007A4876"/>
    <w:rsid w:val="007A48D7"/>
    <w:rsid w:val="007A4917"/>
    <w:rsid w:val="007A4D47"/>
    <w:rsid w:val="007A4DA3"/>
    <w:rsid w:val="007A511C"/>
    <w:rsid w:val="007A53DE"/>
    <w:rsid w:val="007A53EE"/>
    <w:rsid w:val="007A54AD"/>
    <w:rsid w:val="007A5522"/>
    <w:rsid w:val="007A55E6"/>
    <w:rsid w:val="007A56D8"/>
    <w:rsid w:val="007A574A"/>
    <w:rsid w:val="007A57D6"/>
    <w:rsid w:val="007A5CA6"/>
    <w:rsid w:val="007A5E59"/>
    <w:rsid w:val="007A5F57"/>
    <w:rsid w:val="007A6182"/>
    <w:rsid w:val="007A6221"/>
    <w:rsid w:val="007A6236"/>
    <w:rsid w:val="007A626C"/>
    <w:rsid w:val="007A62D8"/>
    <w:rsid w:val="007A6387"/>
    <w:rsid w:val="007A6724"/>
    <w:rsid w:val="007A6755"/>
    <w:rsid w:val="007A6805"/>
    <w:rsid w:val="007A6832"/>
    <w:rsid w:val="007A6C2C"/>
    <w:rsid w:val="007A6CB2"/>
    <w:rsid w:val="007A6DEF"/>
    <w:rsid w:val="007A6E37"/>
    <w:rsid w:val="007A6F51"/>
    <w:rsid w:val="007A7102"/>
    <w:rsid w:val="007A7112"/>
    <w:rsid w:val="007A725C"/>
    <w:rsid w:val="007A72F3"/>
    <w:rsid w:val="007A73CD"/>
    <w:rsid w:val="007A7483"/>
    <w:rsid w:val="007A767D"/>
    <w:rsid w:val="007A7681"/>
    <w:rsid w:val="007A779D"/>
    <w:rsid w:val="007A7968"/>
    <w:rsid w:val="007A79B7"/>
    <w:rsid w:val="007A7A50"/>
    <w:rsid w:val="007A7B4B"/>
    <w:rsid w:val="007A7BC3"/>
    <w:rsid w:val="007A7C51"/>
    <w:rsid w:val="007A7C6A"/>
    <w:rsid w:val="007A7C89"/>
    <w:rsid w:val="007A7D89"/>
    <w:rsid w:val="007A7E23"/>
    <w:rsid w:val="007A7E82"/>
    <w:rsid w:val="007B00CF"/>
    <w:rsid w:val="007B00DC"/>
    <w:rsid w:val="007B02F2"/>
    <w:rsid w:val="007B0855"/>
    <w:rsid w:val="007B0A6C"/>
    <w:rsid w:val="007B0AEB"/>
    <w:rsid w:val="007B0D5C"/>
    <w:rsid w:val="007B0DC6"/>
    <w:rsid w:val="007B0F48"/>
    <w:rsid w:val="007B10CF"/>
    <w:rsid w:val="007B10E5"/>
    <w:rsid w:val="007B1250"/>
    <w:rsid w:val="007B127F"/>
    <w:rsid w:val="007B1450"/>
    <w:rsid w:val="007B14B7"/>
    <w:rsid w:val="007B1730"/>
    <w:rsid w:val="007B17C8"/>
    <w:rsid w:val="007B19A6"/>
    <w:rsid w:val="007B1AA2"/>
    <w:rsid w:val="007B1AC0"/>
    <w:rsid w:val="007B1AD4"/>
    <w:rsid w:val="007B1DC9"/>
    <w:rsid w:val="007B1E6F"/>
    <w:rsid w:val="007B1F57"/>
    <w:rsid w:val="007B1FB5"/>
    <w:rsid w:val="007B1FBE"/>
    <w:rsid w:val="007B2003"/>
    <w:rsid w:val="007B20C3"/>
    <w:rsid w:val="007B21F5"/>
    <w:rsid w:val="007B2591"/>
    <w:rsid w:val="007B260C"/>
    <w:rsid w:val="007B2638"/>
    <w:rsid w:val="007B2992"/>
    <w:rsid w:val="007B2AC1"/>
    <w:rsid w:val="007B2C62"/>
    <w:rsid w:val="007B2F0F"/>
    <w:rsid w:val="007B302E"/>
    <w:rsid w:val="007B30D5"/>
    <w:rsid w:val="007B31AD"/>
    <w:rsid w:val="007B31C4"/>
    <w:rsid w:val="007B34FD"/>
    <w:rsid w:val="007B35F8"/>
    <w:rsid w:val="007B370C"/>
    <w:rsid w:val="007B37C7"/>
    <w:rsid w:val="007B381A"/>
    <w:rsid w:val="007B39CF"/>
    <w:rsid w:val="007B3B54"/>
    <w:rsid w:val="007B3B62"/>
    <w:rsid w:val="007B3BFE"/>
    <w:rsid w:val="007B400A"/>
    <w:rsid w:val="007B402C"/>
    <w:rsid w:val="007B4136"/>
    <w:rsid w:val="007B414F"/>
    <w:rsid w:val="007B42C2"/>
    <w:rsid w:val="007B4370"/>
    <w:rsid w:val="007B43C6"/>
    <w:rsid w:val="007B4567"/>
    <w:rsid w:val="007B460D"/>
    <w:rsid w:val="007B4758"/>
    <w:rsid w:val="007B4A65"/>
    <w:rsid w:val="007B4AC3"/>
    <w:rsid w:val="007B4AC5"/>
    <w:rsid w:val="007B4AD7"/>
    <w:rsid w:val="007B4DA3"/>
    <w:rsid w:val="007B4F94"/>
    <w:rsid w:val="007B4FE1"/>
    <w:rsid w:val="007B5092"/>
    <w:rsid w:val="007B53E2"/>
    <w:rsid w:val="007B55AA"/>
    <w:rsid w:val="007B56AA"/>
    <w:rsid w:val="007B5804"/>
    <w:rsid w:val="007B58E0"/>
    <w:rsid w:val="007B5EE9"/>
    <w:rsid w:val="007B6299"/>
    <w:rsid w:val="007B646B"/>
    <w:rsid w:val="007B6482"/>
    <w:rsid w:val="007B6667"/>
    <w:rsid w:val="007B6670"/>
    <w:rsid w:val="007B670D"/>
    <w:rsid w:val="007B682B"/>
    <w:rsid w:val="007B686D"/>
    <w:rsid w:val="007B6A3A"/>
    <w:rsid w:val="007B6A9C"/>
    <w:rsid w:val="007B6B5E"/>
    <w:rsid w:val="007B6D31"/>
    <w:rsid w:val="007B6D70"/>
    <w:rsid w:val="007B6E5D"/>
    <w:rsid w:val="007B6E66"/>
    <w:rsid w:val="007B6EB3"/>
    <w:rsid w:val="007B70A3"/>
    <w:rsid w:val="007B72B2"/>
    <w:rsid w:val="007B7573"/>
    <w:rsid w:val="007B766B"/>
    <w:rsid w:val="007B77B9"/>
    <w:rsid w:val="007B77C6"/>
    <w:rsid w:val="007B7E85"/>
    <w:rsid w:val="007B7EA4"/>
    <w:rsid w:val="007B7FB7"/>
    <w:rsid w:val="007C0041"/>
    <w:rsid w:val="007C010C"/>
    <w:rsid w:val="007C016A"/>
    <w:rsid w:val="007C01AC"/>
    <w:rsid w:val="007C0307"/>
    <w:rsid w:val="007C0360"/>
    <w:rsid w:val="007C0464"/>
    <w:rsid w:val="007C0497"/>
    <w:rsid w:val="007C0556"/>
    <w:rsid w:val="007C075D"/>
    <w:rsid w:val="007C0828"/>
    <w:rsid w:val="007C0A65"/>
    <w:rsid w:val="007C0BBF"/>
    <w:rsid w:val="007C0D28"/>
    <w:rsid w:val="007C0F61"/>
    <w:rsid w:val="007C0FDA"/>
    <w:rsid w:val="007C10D1"/>
    <w:rsid w:val="007C1245"/>
    <w:rsid w:val="007C13F2"/>
    <w:rsid w:val="007C140A"/>
    <w:rsid w:val="007C1423"/>
    <w:rsid w:val="007C157D"/>
    <w:rsid w:val="007C1A84"/>
    <w:rsid w:val="007C1BB5"/>
    <w:rsid w:val="007C1C4F"/>
    <w:rsid w:val="007C1CBD"/>
    <w:rsid w:val="007C1CBE"/>
    <w:rsid w:val="007C1D12"/>
    <w:rsid w:val="007C203F"/>
    <w:rsid w:val="007C2189"/>
    <w:rsid w:val="007C22D4"/>
    <w:rsid w:val="007C2595"/>
    <w:rsid w:val="007C272C"/>
    <w:rsid w:val="007C281A"/>
    <w:rsid w:val="007C2831"/>
    <w:rsid w:val="007C28A2"/>
    <w:rsid w:val="007C2A85"/>
    <w:rsid w:val="007C2CC6"/>
    <w:rsid w:val="007C2D8F"/>
    <w:rsid w:val="007C2DE0"/>
    <w:rsid w:val="007C2ED7"/>
    <w:rsid w:val="007C2FFF"/>
    <w:rsid w:val="007C31BB"/>
    <w:rsid w:val="007C323D"/>
    <w:rsid w:val="007C3251"/>
    <w:rsid w:val="007C32F5"/>
    <w:rsid w:val="007C3358"/>
    <w:rsid w:val="007C34DE"/>
    <w:rsid w:val="007C3909"/>
    <w:rsid w:val="007C3A90"/>
    <w:rsid w:val="007C3DB3"/>
    <w:rsid w:val="007C3F2D"/>
    <w:rsid w:val="007C401D"/>
    <w:rsid w:val="007C41CC"/>
    <w:rsid w:val="007C4459"/>
    <w:rsid w:val="007C452F"/>
    <w:rsid w:val="007C46A8"/>
    <w:rsid w:val="007C46DE"/>
    <w:rsid w:val="007C4722"/>
    <w:rsid w:val="007C4BD2"/>
    <w:rsid w:val="007C4BF3"/>
    <w:rsid w:val="007C4E61"/>
    <w:rsid w:val="007C4F5F"/>
    <w:rsid w:val="007C4FC0"/>
    <w:rsid w:val="007C5307"/>
    <w:rsid w:val="007C53C5"/>
    <w:rsid w:val="007C5716"/>
    <w:rsid w:val="007C598A"/>
    <w:rsid w:val="007C5A5F"/>
    <w:rsid w:val="007C5B84"/>
    <w:rsid w:val="007C5CD2"/>
    <w:rsid w:val="007C5EEC"/>
    <w:rsid w:val="007C5FB1"/>
    <w:rsid w:val="007C6160"/>
    <w:rsid w:val="007C6218"/>
    <w:rsid w:val="007C6236"/>
    <w:rsid w:val="007C63A3"/>
    <w:rsid w:val="007C65AA"/>
    <w:rsid w:val="007C66EE"/>
    <w:rsid w:val="007C6A60"/>
    <w:rsid w:val="007C6AD4"/>
    <w:rsid w:val="007C6D57"/>
    <w:rsid w:val="007C6DD7"/>
    <w:rsid w:val="007C6E8C"/>
    <w:rsid w:val="007C7069"/>
    <w:rsid w:val="007C70DC"/>
    <w:rsid w:val="007C738E"/>
    <w:rsid w:val="007C73AA"/>
    <w:rsid w:val="007C7414"/>
    <w:rsid w:val="007C741C"/>
    <w:rsid w:val="007C7744"/>
    <w:rsid w:val="007C7765"/>
    <w:rsid w:val="007C7868"/>
    <w:rsid w:val="007C79D8"/>
    <w:rsid w:val="007C7B46"/>
    <w:rsid w:val="007C7C17"/>
    <w:rsid w:val="007C7C8D"/>
    <w:rsid w:val="007C7D56"/>
    <w:rsid w:val="007C7D97"/>
    <w:rsid w:val="007D0043"/>
    <w:rsid w:val="007D0051"/>
    <w:rsid w:val="007D027F"/>
    <w:rsid w:val="007D0288"/>
    <w:rsid w:val="007D02B8"/>
    <w:rsid w:val="007D0309"/>
    <w:rsid w:val="007D03F4"/>
    <w:rsid w:val="007D052A"/>
    <w:rsid w:val="007D08AB"/>
    <w:rsid w:val="007D0C91"/>
    <w:rsid w:val="007D0CD9"/>
    <w:rsid w:val="007D0E08"/>
    <w:rsid w:val="007D0ECA"/>
    <w:rsid w:val="007D1133"/>
    <w:rsid w:val="007D113D"/>
    <w:rsid w:val="007D1297"/>
    <w:rsid w:val="007D12BD"/>
    <w:rsid w:val="007D148F"/>
    <w:rsid w:val="007D14AC"/>
    <w:rsid w:val="007D157D"/>
    <w:rsid w:val="007D15B9"/>
    <w:rsid w:val="007D15EC"/>
    <w:rsid w:val="007D19E7"/>
    <w:rsid w:val="007D1C28"/>
    <w:rsid w:val="007D1DDC"/>
    <w:rsid w:val="007D1FC9"/>
    <w:rsid w:val="007D270D"/>
    <w:rsid w:val="007D277A"/>
    <w:rsid w:val="007D28B1"/>
    <w:rsid w:val="007D2923"/>
    <w:rsid w:val="007D2968"/>
    <w:rsid w:val="007D2AFB"/>
    <w:rsid w:val="007D2B53"/>
    <w:rsid w:val="007D2EC0"/>
    <w:rsid w:val="007D3015"/>
    <w:rsid w:val="007D31E5"/>
    <w:rsid w:val="007D340D"/>
    <w:rsid w:val="007D37A6"/>
    <w:rsid w:val="007D3C33"/>
    <w:rsid w:val="007D3CCE"/>
    <w:rsid w:val="007D4289"/>
    <w:rsid w:val="007D4873"/>
    <w:rsid w:val="007D48EB"/>
    <w:rsid w:val="007D4A84"/>
    <w:rsid w:val="007D4E0D"/>
    <w:rsid w:val="007D4F13"/>
    <w:rsid w:val="007D4F2D"/>
    <w:rsid w:val="007D4F61"/>
    <w:rsid w:val="007D526C"/>
    <w:rsid w:val="007D52B9"/>
    <w:rsid w:val="007D599F"/>
    <w:rsid w:val="007D59D2"/>
    <w:rsid w:val="007D5A41"/>
    <w:rsid w:val="007D5A8E"/>
    <w:rsid w:val="007D5C96"/>
    <w:rsid w:val="007D5CD0"/>
    <w:rsid w:val="007D5DEB"/>
    <w:rsid w:val="007D5DED"/>
    <w:rsid w:val="007D5E42"/>
    <w:rsid w:val="007D63AE"/>
    <w:rsid w:val="007D6462"/>
    <w:rsid w:val="007D64D2"/>
    <w:rsid w:val="007D6580"/>
    <w:rsid w:val="007D665B"/>
    <w:rsid w:val="007D6689"/>
    <w:rsid w:val="007D69B9"/>
    <w:rsid w:val="007D6A9C"/>
    <w:rsid w:val="007D6ABD"/>
    <w:rsid w:val="007D6B53"/>
    <w:rsid w:val="007D6C1A"/>
    <w:rsid w:val="007D6CCD"/>
    <w:rsid w:val="007D6CD4"/>
    <w:rsid w:val="007D6D1F"/>
    <w:rsid w:val="007D6D2E"/>
    <w:rsid w:val="007D6D7A"/>
    <w:rsid w:val="007D6D81"/>
    <w:rsid w:val="007D6D89"/>
    <w:rsid w:val="007D702C"/>
    <w:rsid w:val="007D71D2"/>
    <w:rsid w:val="007D7268"/>
    <w:rsid w:val="007D736C"/>
    <w:rsid w:val="007D74E5"/>
    <w:rsid w:val="007D750F"/>
    <w:rsid w:val="007D7697"/>
    <w:rsid w:val="007D7906"/>
    <w:rsid w:val="007D7B53"/>
    <w:rsid w:val="007D7CD4"/>
    <w:rsid w:val="007E0B2C"/>
    <w:rsid w:val="007E0B46"/>
    <w:rsid w:val="007E0D01"/>
    <w:rsid w:val="007E0DE3"/>
    <w:rsid w:val="007E0F87"/>
    <w:rsid w:val="007E1056"/>
    <w:rsid w:val="007E10D3"/>
    <w:rsid w:val="007E118E"/>
    <w:rsid w:val="007E12A2"/>
    <w:rsid w:val="007E1359"/>
    <w:rsid w:val="007E13F6"/>
    <w:rsid w:val="007E140C"/>
    <w:rsid w:val="007E140E"/>
    <w:rsid w:val="007E1447"/>
    <w:rsid w:val="007E149F"/>
    <w:rsid w:val="007E1567"/>
    <w:rsid w:val="007E1725"/>
    <w:rsid w:val="007E17DF"/>
    <w:rsid w:val="007E1F12"/>
    <w:rsid w:val="007E1FC2"/>
    <w:rsid w:val="007E21A3"/>
    <w:rsid w:val="007E221F"/>
    <w:rsid w:val="007E2312"/>
    <w:rsid w:val="007E26C4"/>
    <w:rsid w:val="007E2751"/>
    <w:rsid w:val="007E293C"/>
    <w:rsid w:val="007E2953"/>
    <w:rsid w:val="007E2D1D"/>
    <w:rsid w:val="007E2D6F"/>
    <w:rsid w:val="007E2E28"/>
    <w:rsid w:val="007E2EB2"/>
    <w:rsid w:val="007E2F6D"/>
    <w:rsid w:val="007E310A"/>
    <w:rsid w:val="007E3281"/>
    <w:rsid w:val="007E3472"/>
    <w:rsid w:val="007E3482"/>
    <w:rsid w:val="007E355F"/>
    <w:rsid w:val="007E35B6"/>
    <w:rsid w:val="007E35BA"/>
    <w:rsid w:val="007E3600"/>
    <w:rsid w:val="007E36BF"/>
    <w:rsid w:val="007E3A4B"/>
    <w:rsid w:val="007E3ADA"/>
    <w:rsid w:val="007E3AF0"/>
    <w:rsid w:val="007E3CB4"/>
    <w:rsid w:val="007E3F6A"/>
    <w:rsid w:val="007E3F6F"/>
    <w:rsid w:val="007E4022"/>
    <w:rsid w:val="007E41BD"/>
    <w:rsid w:val="007E41E2"/>
    <w:rsid w:val="007E47AC"/>
    <w:rsid w:val="007E48DF"/>
    <w:rsid w:val="007E49D1"/>
    <w:rsid w:val="007E4B0F"/>
    <w:rsid w:val="007E50AA"/>
    <w:rsid w:val="007E5183"/>
    <w:rsid w:val="007E5221"/>
    <w:rsid w:val="007E53C6"/>
    <w:rsid w:val="007E53FD"/>
    <w:rsid w:val="007E5451"/>
    <w:rsid w:val="007E55BF"/>
    <w:rsid w:val="007E5711"/>
    <w:rsid w:val="007E57A6"/>
    <w:rsid w:val="007E57F1"/>
    <w:rsid w:val="007E5908"/>
    <w:rsid w:val="007E5947"/>
    <w:rsid w:val="007E5B62"/>
    <w:rsid w:val="007E5B75"/>
    <w:rsid w:val="007E5CDD"/>
    <w:rsid w:val="007E5EE3"/>
    <w:rsid w:val="007E5F21"/>
    <w:rsid w:val="007E63E7"/>
    <w:rsid w:val="007E6647"/>
    <w:rsid w:val="007E66E2"/>
    <w:rsid w:val="007E695F"/>
    <w:rsid w:val="007E6A2D"/>
    <w:rsid w:val="007E6B83"/>
    <w:rsid w:val="007E6C83"/>
    <w:rsid w:val="007E6F0C"/>
    <w:rsid w:val="007E6FF5"/>
    <w:rsid w:val="007E72DC"/>
    <w:rsid w:val="007E7476"/>
    <w:rsid w:val="007E7491"/>
    <w:rsid w:val="007E7726"/>
    <w:rsid w:val="007E7807"/>
    <w:rsid w:val="007E78A8"/>
    <w:rsid w:val="007E7BAF"/>
    <w:rsid w:val="007E7CD4"/>
    <w:rsid w:val="007F0142"/>
    <w:rsid w:val="007F02EC"/>
    <w:rsid w:val="007F04D0"/>
    <w:rsid w:val="007F0742"/>
    <w:rsid w:val="007F085E"/>
    <w:rsid w:val="007F0B71"/>
    <w:rsid w:val="007F0D94"/>
    <w:rsid w:val="007F10BB"/>
    <w:rsid w:val="007F132B"/>
    <w:rsid w:val="007F14F7"/>
    <w:rsid w:val="007F166D"/>
    <w:rsid w:val="007F18C2"/>
    <w:rsid w:val="007F194D"/>
    <w:rsid w:val="007F1A6D"/>
    <w:rsid w:val="007F1C0C"/>
    <w:rsid w:val="007F1D27"/>
    <w:rsid w:val="007F1D8B"/>
    <w:rsid w:val="007F1DE6"/>
    <w:rsid w:val="007F1E6C"/>
    <w:rsid w:val="007F223C"/>
    <w:rsid w:val="007F22B3"/>
    <w:rsid w:val="007F231E"/>
    <w:rsid w:val="007F2371"/>
    <w:rsid w:val="007F2375"/>
    <w:rsid w:val="007F23C3"/>
    <w:rsid w:val="007F2473"/>
    <w:rsid w:val="007F251D"/>
    <w:rsid w:val="007F260C"/>
    <w:rsid w:val="007F26FF"/>
    <w:rsid w:val="007F27DF"/>
    <w:rsid w:val="007F2807"/>
    <w:rsid w:val="007F2A18"/>
    <w:rsid w:val="007F2E7B"/>
    <w:rsid w:val="007F3041"/>
    <w:rsid w:val="007F30E2"/>
    <w:rsid w:val="007F3237"/>
    <w:rsid w:val="007F32E6"/>
    <w:rsid w:val="007F3406"/>
    <w:rsid w:val="007F355D"/>
    <w:rsid w:val="007F35B2"/>
    <w:rsid w:val="007F35D9"/>
    <w:rsid w:val="007F3697"/>
    <w:rsid w:val="007F36BF"/>
    <w:rsid w:val="007F3765"/>
    <w:rsid w:val="007F389D"/>
    <w:rsid w:val="007F38F6"/>
    <w:rsid w:val="007F3C48"/>
    <w:rsid w:val="007F43CD"/>
    <w:rsid w:val="007F47F9"/>
    <w:rsid w:val="007F482D"/>
    <w:rsid w:val="007F48C9"/>
    <w:rsid w:val="007F48F6"/>
    <w:rsid w:val="007F497A"/>
    <w:rsid w:val="007F49B4"/>
    <w:rsid w:val="007F4BDB"/>
    <w:rsid w:val="007F4C23"/>
    <w:rsid w:val="007F4C37"/>
    <w:rsid w:val="007F4C80"/>
    <w:rsid w:val="007F4D2B"/>
    <w:rsid w:val="007F52B8"/>
    <w:rsid w:val="007F5329"/>
    <w:rsid w:val="007F5393"/>
    <w:rsid w:val="007F58EA"/>
    <w:rsid w:val="007F593F"/>
    <w:rsid w:val="007F59A4"/>
    <w:rsid w:val="007F5C00"/>
    <w:rsid w:val="007F5D02"/>
    <w:rsid w:val="007F5E3B"/>
    <w:rsid w:val="007F5E6B"/>
    <w:rsid w:val="007F604E"/>
    <w:rsid w:val="007F6067"/>
    <w:rsid w:val="007F64C8"/>
    <w:rsid w:val="007F6540"/>
    <w:rsid w:val="007F6727"/>
    <w:rsid w:val="007F6821"/>
    <w:rsid w:val="007F69B2"/>
    <w:rsid w:val="007F6ABF"/>
    <w:rsid w:val="007F6B6A"/>
    <w:rsid w:val="007F6BE7"/>
    <w:rsid w:val="007F6C52"/>
    <w:rsid w:val="007F6C6E"/>
    <w:rsid w:val="007F6FFC"/>
    <w:rsid w:val="007F70AC"/>
    <w:rsid w:val="007F7192"/>
    <w:rsid w:val="007F7237"/>
    <w:rsid w:val="007F7261"/>
    <w:rsid w:val="007F72B1"/>
    <w:rsid w:val="007F7501"/>
    <w:rsid w:val="007F7573"/>
    <w:rsid w:val="007F759B"/>
    <w:rsid w:val="007F7779"/>
    <w:rsid w:val="007F779D"/>
    <w:rsid w:val="007F7949"/>
    <w:rsid w:val="007F7A01"/>
    <w:rsid w:val="007F7BEC"/>
    <w:rsid w:val="007F7EC5"/>
    <w:rsid w:val="008001BB"/>
    <w:rsid w:val="00800398"/>
    <w:rsid w:val="0080044A"/>
    <w:rsid w:val="0080046B"/>
    <w:rsid w:val="00800498"/>
    <w:rsid w:val="00800B0A"/>
    <w:rsid w:val="00800CBA"/>
    <w:rsid w:val="00800CBC"/>
    <w:rsid w:val="00800EAA"/>
    <w:rsid w:val="00800F6F"/>
    <w:rsid w:val="0080107D"/>
    <w:rsid w:val="008010F3"/>
    <w:rsid w:val="008011D6"/>
    <w:rsid w:val="00801271"/>
    <w:rsid w:val="0080128B"/>
    <w:rsid w:val="008014F8"/>
    <w:rsid w:val="0080166B"/>
    <w:rsid w:val="00801763"/>
    <w:rsid w:val="008017AF"/>
    <w:rsid w:val="0080181E"/>
    <w:rsid w:val="00801843"/>
    <w:rsid w:val="00801B14"/>
    <w:rsid w:val="00801C44"/>
    <w:rsid w:val="00801C7B"/>
    <w:rsid w:val="00801CFB"/>
    <w:rsid w:val="00801E13"/>
    <w:rsid w:val="00802216"/>
    <w:rsid w:val="00802381"/>
    <w:rsid w:val="0080240C"/>
    <w:rsid w:val="008024BC"/>
    <w:rsid w:val="00802523"/>
    <w:rsid w:val="00802BFB"/>
    <w:rsid w:val="00802D70"/>
    <w:rsid w:val="00802E23"/>
    <w:rsid w:val="00803135"/>
    <w:rsid w:val="0080326C"/>
    <w:rsid w:val="00803275"/>
    <w:rsid w:val="00803308"/>
    <w:rsid w:val="008034A1"/>
    <w:rsid w:val="0080365A"/>
    <w:rsid w:val="0080367F"/>
    <w:rsid w:val="0080374F"/>
    <w:rsid w:val="008037F8"/>
    <w:rsid w:val="00803805"/>
    <w:rsid w:val="00803813"/>
    <w:rsid w:val="008039F3"/>
    <w:rsid w:val="00803AD9"/>
    <w:rsid w:val="00803BB0"/>
    <w:rsid w:val="00803BCD"/>
    <w:rsid w:val="00803EE9"/>
    <w:rsid w:val="00803F4D"/>
    <w:rsid w:val="00803F54"/>
    <w:rsid w:val="008042B9"/>
    <w:rsid w:val="00804384"/>
    <w:rsid w:val="00804575"/>
    <w:rsid w:val="008049A1"/>
    <w:rsid w:val="008049F9"/>
    <w:rsid w:val="00804D5C"/>
    <w:rsid w:val="00804EEE"/>
    <w:rsid w:val="00804F3D"/>
    <w:rsid w:val="00804F97"/>
    <w:rsid w:val="00805091"/>
    <w:rsid w:val="008052AD"/>
    <w:rsid w:val="00805313"/>
    <w:rsid w:val="00805384"/>
    <w:rsid w:val="00805480"/>
    <w:rsid w:val="008055CE"/>
    <w:rsid w:val="00805767"/>
    <w:rsid w:val="00805877"/>
    <w:rsid w:val="00805951"/>
    <w:rsid w:val="00805975"/>
    <w:rsid w:val="00805A23"/>
    <w:rsid w:val="00805BA0"/>
    <w:rsid w:val="00805C9C"/>
    <w:rsid w:val="00805DA5"/>
    <w:rsid w:val="00805DE0"/>
    <w:rsid w:val="00805EC4"/>
    <w:rsid w:val="00805F0B"/>
    <w:rsid w:val="00806076"/>
    <w:rsid w:val="008061CC"/>
    <w:rsid w:val="00806299"/>
    <w:rsid w:val="008062A8"/>
    <w:rsid w:val="00806399"/>
    <w:rsid w:val="0080642C"/>
    <w:rsid w:val="0080645F"/>
    <w:rsid w:val="00806498"/>
    <w:rsid w:val="008065F5"/>
    <w:rsid w:val="0080664A"/>
    <w:rsid w:val="00806693"/>
    <w:rsid w:val="008067B8"/>
    <w:rsid w:val="008067EA"/>
    <w:rsid w:val="00806B3F"/>
    <w:rsid w:val="00806CAF"/>
    <w:rsid w:val="00806ED9"/>
    <w:rsid w:val="00806FB2"/>
    <w:rsid w:val="0080748A"/>
    <w:rsid w:val="0080774B"/>
    <w:rsid w:val="00807756"/>
    <w:rsid w:val="008079A5"/>
    <w:rsid w:val="00807A7B"/>
    <w:rsid w:val="00807B16"/>
    <w:rsid w:val="00807B76"/>
    <w:rsid w:val="00807B7C"/>
    <w:rsid w:val="00807C84"/>
    <w:rsid w:val="00807EAC"/>
    <w:rsid w:val="00807F73"/>
    <w:rsid w:val="00810051"/>
    <w:rsid w:val="00810195"/>
    <w:rsid w:val="008102A3"/>
    <w:rsid w:val="008103E2"/>
    <w:rsid w:val="008104CD"/>
    <w:rsid w:val="00810687"/>
    <w:rsid w:val="008106A0"/>
    <w:rsid w:val="008106DB"/>
    <w:rsid w:val="008108BC"/>
    <w:rsid w:val="00810A2C"/>
    <w:rsid w:val="00810B12"/>
    <w:rsid w:val="00810B56"/>
    <w:rsid w:val="00810B85"/>
    <w:rsid w:val="00810B89"/>
    <w:rsid w:val="00810BB9"/>
    <w:rsid w:val="00810C4E"/>
    <w:rsid w:val="0081124A"/>
    <w:rsid w:val="0081129B"/>
    <w:rsid w:val="008114E0"/>
    <w:rsid w:val="008116BB"/>
    <w:rsid w:val="00811821"/>
    <w:rsid w:val="008119E1"/>
    <w:rsid w:val="00811C0E"/>
    <w:rsid w:val="00811F6E"/>
    <w:rsid w:val="00812169"/>
    <w:rsid w:val="0081234A"/>
    <w:rsid w:val="0081251D"/>
    <w:rsid w:val="0081259C"/>
    <w:rsid w:val="008126FE"/>
    <w:rsid w:val="00812888"/>
    <w:rsid w:val="008128E9"/>
    <w:rsid w:val="00812A77"/>
    <w:rsid w:val="00812C51"/>
    <w:rsid w:val="00812C61"/>
    <w:rsid w:val="00812DD1"/>
    <w:rsid w:val="00812DFE"/>
    <w:rsid w:val="00812F44"/>
    <w:rsid w:val="008130D1"/>
    <w:rsid w:val="008134BF"/>
    <w:rsid w:val="008134E9"/>
    <w:rsid w:val="00813617"/>
    <w:rsid w:val="00813720"/>
    <w:rsid w:val="00813A16"/>
    <w:rsid w:val="00813A1C"/>
    <w:rsid w:val="00813A57"/>
    <w:rsid w:val="00813A5A"/>
    <w:rsid w:val="00813B76"/>
    <w:rsid w:val="00813C2E"/>
    <w:rsid w:val="00813C8D"/>
    <w:rsid w:val="00813EE9"/>
    <w:rsid w:val="00813FEC"/>
    <w:rsid w:val="0081405B"/>
    <w:rsid w:val="0081409E"/>
    <w:rsid w:val="00814226"/>
    <w:rsid w:val="008142E1"/>
    <w:rsid w:val="00814384"/>
    <w:rsid w:val="00814587"/>
    <w:rsid w:val="00814702"/>
    <w:rsid w:val="0081476C"/>
    <w:rsid w:val="00814973"/>
    <w:rsid w:val="00814A11"/>
    <w:rsid w:val="00814E4B"/>
    <w:rsid w:val="00814F5F"/>
    <w:rsid w:val="008150CD"/>
    <w:rsid w:val="0081511B"/>
    <w:rsid w:val="0081531F"/>
    <w:rsid w:val="008154ED"/>
    <w:rsid w:val="008154F8"/>
    <w:rsid w:val="00815517"/>
    <w:rsid w:val="008155D4"/>
    <w:rsid w:val="0081560E"/>
    <w:rsid w:val="0081582A"/>
    <w:rsid w:val="00815864"/>
    <w:rsid w:val="00815A29"/>
    <w:rsid w:val="00815C98"/>
    <w:rsid w:val="00816248"/>
    <w:rsid w:val="008162D1"/>
    <w:rsid w:val="00816372"/>
    <w:rsid w:val="008163CA"/>
    <w:rsid w:val="008164AD"/>
    <w:rsid w:val="0081653F"/>
    <w:rsid w:val="00816627"/>
    <w:rsid w:val="0081673A"/>
    <w:rsid w:val="008167A6"/>
    <w:rsid w:val="00816906"/>
    <w:rsid w:val="00816ACD"/>
    <w:rsid w:val="00816EB4"/>
    <w:rsid w:val="0081706F"/>
    <w:rsid w:val="008170D8"/>
    <w:rsid w:val="0081712C"/>
    <w:rsid w:val="008171EC"/>
    <w:rsid w:val="00817269"/>
    <w:rsid w:val="00817356"/>
    <w:rsid w:val="00817505"/>
    <w:rsid w:val="0081767E"/>
    <w:rsid w:val="0081770A"/>
    <w:rsid w:val="008177F8"/>
    <w:rsid w:val="008179EE"/>
    <w:rsid w:val="00817BFB"/>
    <w:rsid w:val="00817C20"/>
    <w:rsid w:val="00817DE5"/>
    <w:rsid w:val="00817EE1"/>
    <w:rsid w:val="00817FC3"/>
    <w:rsid w:val="0082004F"/>
    <w:rsid w:val="00820120"/>
    <w:rsid w:val="008202F0"/>
    <w:rsid w:val="00820375"/>
    <w:rsid w:val="00820456"/>
    <w:rsid w:val="008204A1"/>
    <w:rsid w:val="008204EB"/>
    <w:rsid w:val="0082057F"/>
    <w:rsid w:val="00820A51"/>
    <w:rsid w:val="00820A5A"/>
    <w:rsid w:val="00820AED"/>
    <w:rsid w:val="00820BEC"/>
    <w:rsid w:val="00820D08"/>
    <w:rsid w:val="00820D36"/>
    <w:rsid w:val="00820EF9"/>
    <w:rsid w:val="0082113B"/>
    <w:rsid w:val="00821474"/>
    <w:rsid w:val="008217D8"/>
    <w:rsid w:val="00821819"/>
    <w:rsid w:val="00821846"/>
    <w:rsid w:val="00821896"/>
    <w:rsid w:val="00821AB4"/>
    <w:rsid w:val="00821AE6"/>
    <w:rsid w:val="00821BC8"/>
    <w:rsid w:val="00821C2A"/>
    <w:rsid w:val="00821F1B"/>
    <w:rsid w:val="00821FC5"/>
    <w:rsid w:val="00822077"/>
    <w:rsid w:val="0082234E"/>
    <w:rsid w:val="008224DA"/>
    <w:rsid w:val="0082257D"/>
    <w:rsid w:val="008225AD"/>
    <w:rsid w:val="00822694"/>
    <w:rsid w:val="008227AB"/>
    <w:rsid w:val="00822956"/>
    <w:rsid w:val="00822983"/>
    <w:rsid w:val="008229C4"/>
    <w:rsid w:val="00822A57"/>
    <w:rsid w:val="00822B39"/>
    <w:rsid w:val="00822B83"/>
    <w:rsid w:val="00822BE2"/>
    <w:rsid w:val="00822CB9"/>
    <w:rsid w:val="00822D5F"/>
    <w:rsid w:val="00822D63"/>
    <w:rsid w:val="00822D65"/>
    <w:rsid w:val="00822E24"/>
    <w:rsid w:val="00822F9C"/>
    <w:rsid w:val="008234A4"/>
    <w:rsid w:val="00823573"/>
    <w:rsid w:val="00823745"/>
    <w:rsid w:val="008237C4"/>
    <w:rsid w:val="00823B86"/>
    <w:rsid w:val="00823DC6"/>
    <w:rsid w:val="00823E92"/>
    <w:rsid w:val="008240A8"/>
    <w:rsid w:val="00824318"/>
    <w:rsid w:val="008243BF"/>
    <w:rsid w:val="00824463"/>
    <w:rsid w:val="008245EB"/>
    <w:rsid w:val="00824642"/>
    <w:rsid w:val="00824B3C"/>
    <w:rsid w:val="00824D3F"/>
    <w:rsid w:val="00824DAC"/>
    <w:rsid w:val="00824DAE"/>
    <w:rsid w:val="0082505D"/>
    <w:rsid w:val="00825286"/>
    <w:rsid w:val="008252A5"/>
    <w:rsid w:val="008252B3"/>
    <w:rsid w:val="0082530F"/>
    <w:rsid w:val="008253E7"/>
    <w:rsid w:val="00825576"/>
    <w:rsid w:val="008256F2"/>
    <w:rsid w:val="008259B4"/>
    <w:rsid w:val="00825A16"/>
    <w:rsid w:val="00825A64"/>
    <w:rsid w:val="00825A8A"/>
    <w:rsid w:val="00825B2D"/>
    <w:rsid w:val="00825B6A"/>
    <w:rsid w:val="00825C48"/>
    <w:rsid w:val="00825CB9"/>
    <w:rsid w:val="00825CC1"/>
    <w:rsid w:val="00825E1A"/>
    <w:rsid w:val="00825F21"/>
    <w:rsid w:val="00825F79"/>
    <w:rsid w:val="008263AC"/>
    <w:rsid w:val="00826476"/>
    <w:rsid w:val="008264E5"/>
    <w:rsid w:val="008265D0"/>
    <w:rsid w:val="00826688"/>
    <w:rsid w:val="00826706"/>
    <w:rsid w:val="0082674B"/>
    <w:rsid w:val="00826781"/>
    <w:rsid w:val="00826938"/>
    <w:rsid w:val="0082693B"/>
    <w:rsid w:val="00826AE7"/>
    <w:rsid w:val="0082714D"/>
    <w:rsid w:val="00827346"/>
    <w:rsid w:val="00827401"/>
    <w:rsid w:val="00827507"/>
    <w:rsid w:val="008275A5"/>
    <w:rsid w:val="008279A5"/>
    <w:rsid w:val="00827A5A"/>
    <w:rsid w:val="00827AEA"/>
    <w:rsid w:val="00827CEF"/>
    <w:rsid w:val="00827E05"/>
    <w:rsid w:val="00827E29"/>
    <w:rsid w:val="00827F08"/>
    <w:rsid w:val="00827F98"/>
    <w:rsid w:val="00830184"/>
    <w:rsid w:val="00830253"/>
    <w:rsid w:val="008302AC"/>
    <w:rsid w:val="00830460"/>
    <w:rsid w:val="00830570"/>
    <w:rsid w:val="00830A5A"/>
    <w:rsid w:val="00830AEB"/>
    <w:rsid w:val="00830DC7"/>
    <w:rsid w:val="00831018"/>
    <w:rsid w:val="00831097"/>
    <w:rsid w:val="00831103"/>
    <w:rsid w:val="0083124E"/>
    <w:rsid w:val="008313FE"/>
    <w:rsid w:val="008315E0"/>
    <w:rsid w:val="008317E2"/>
    <w:rsid w:val="00831896"/>
    <w:rsid w:val="00831992"/>
    <w:rsid w:val="008319DD"/>
    <w:rsid w:val="00831A35"/>
    <w:rsid w:val="00831B56"/>
    <w:rsid w:val="00831B83"/>
    <w:rsid w:val="00831D5C"/>
    <w:rsid w:val="0083245A"/>
    <w:rsid w:val="008324E5"/>
    <w:rsid w:val="0083273E"/>
    <w:rsid w:val="0083279E"/>
    <w:rsid w:val="00832BD3"/>
    <w:rsid w:val="00832BD7"/>
    <w:rsid w:val="00832C13"/>
    <w:rsid w:val="00832D3A"/>
    <w:rsid w:val="00832F6D"/>
    <w:rsid w:val="00833005"/>
    <w:rsid w:val="008330FC"/>
    <w:rsid w:val="008331C9"/>
    <w:rsid w:val="008332D2"/>
    <w:rsid w:val="00833370"/>
    <w:rsid w:val="008338AE"/>
    <w:rsid w:val="008338C7"/>
    <w:rsid w:val="008339AC"/>
    <w:rsid w:val="00833C7D"/>
    <w:rsid w:val="00833D1E"/>
    <w:rsid w:val="00833EE0"/>
    <w:rsid w:val="008341E9"/>
    <w:rsid w:val="0083429E"/>
    <w:rsid w:val="00834332"/>
    <w:rsid w:val="00834520"/>
    <w:rsid w:val="008345E7"/>
    <w:rsid w:val="0083464B"/>
    <w:rsid w:val="0083473E"/>
    <w:rsid w:val="008349CC"/>
    <w:rsid w:val="008349D2"/>
    <w:rsid w:val="00834A0F"/>
    <w:rsid w:val="00834A4D"/>
    <w:rsid w:val="00834A57"/>
    <w:rsid w:val="00834A5B"/>
    <w:rsid w:val="00834A6A"/>
    <w:rsid w:val="00834D39"/>
    <w:rsid w:val="00834D4A"/>
    <w:rsid w:val="00834FC2"/>
    <w:rsid w:val="0083512F"/>
    <w:rsid w:val="00835148"/>
    <w:rsid w:val="008351AC"/>
    <w:rsid w:val="00835244"/>
    <w:rsid w:val="008353D6"/>
    <w:rsid w:val="008353F6"/>
    <w:rsid w:val="00835408"/>
    <w:rsid w:val="0083550B"/>
    <w:rsid w:val="0083564F"/>
    <w:rsid w:val="00835742"/>
    <w:rsid w:val="00835762"/>
    <w:rsid w:val="0083578B"/>
    <w:rsid w:val="00835A79"/>
    <w:rsid w:val="00835B43"/>
    <w:rsid w:val="00835BFD"/>
    <w:rsid w:val="00835C8A"/>
    <w:rsid w:val="00835ED1"/>
    <w:rsid w:val="00835F17"/>
    <w:rsid w:val="0083613F"/>
    <w:rsid w:val="00836407"/>
    <w:rsid w:val="00836659"/>
    <w:rsid w:val="00836B15"/>
    <w:rsid w:val="00836DF4"/>
    <w:rsid w:val="00836E02"/>
    <w:rsid w:val="00836E6D"/>
    <w:rsid w:val="00837011"/>
    <w:rsid w:val="00837137"/>
    <w:rsid w:val="0083768E"/>
    <w:rsid w:val="00837886"/>
    <w:rsid w:val="00837975"/>
    <w:rsid w:val="0083797C"/>
    <w:rsid w:val="00837C23"/>
    <w:rsid w:val="00837C3E"/>
    <w:rsid w:val="00837F9C"/>
    <w:rsid w:val="00840087"/>
    <w:rsid w:val="0084018F"/>
    <w:rsid w:val="008401BD"/>
    <w:rsid w:val="008403A8"/>
    <w:rsid w:val="0084047A"/>
    <w:rsid w:val="0084087D"/>
    <w:rsid w:val="008408B1"/>
    <w:rsid w:val="008408B3"/>
    <w:rsid w:val="00840C81"/>
    <w:rsid w:val="00840E23"/>
    <w:rsid w:val="00841097"/>
    <w:rsid w:val="0084122E"/>
    <w:rsid w:val="00841588"/>
    <w:rsid w:val="0084177B"/>
    <w:rsid w:val="00841827"/>
    <w:rsid w:val="008418C0"/>
    <w:rsid w:val="0084192C"/>
    <w:rsid w:val="00841ACC"/>
    <w:rsid w:val="00842090"/>
    <w:rsid w:val="008420AD"/>
    <w:rsid w:val="00842383"/>
    <w:rsid w:val="0084263E"/>
    <w:rsid w:val="00842733"/>
    <w:rsid w:val="00842ACB"/>
    <w:rsid w:val="00842CD0"/>
    <w:rsid w:val="00842DBE"/>
    <w:rsid w:val="00842DFC"/>
    <w:rsid w:val="00842E70"/>
    <w:rsid w:val="00843039"/>
    <w:rsid w:val="00843048"/>
    <w:rsid w:val="0084309F"/>
    <w:rsid w:val="0084325C"/>
    <w:rsid w:val="008432C5"/>
    <w:rsid w:val="008432C9"/>
    <w:rsid w:val="0084347F"/>
    <w:rsid w:val="00843626"/>
    <w:rsid w:val="008437F0"/>
    <w:rsid w:val="00843811"/>
    <w:rsid w:val="0084384A"/>
    <w:rsid w:val="008438B9"/>
    <w:rsid w:val="00843AAD"/>
    <w:rsid w:val="00843B41"/>
    <w:rsid w:val="00843C81"/>
    <w:rsid w:val="00843CB4"/>
    <w:rsid w:val="00843E4E"/>
    <w:rsid w:val="008441B1"/>
    <w:rsid w:val="008442DB"/>
    <w:rsid w:val="0084432E"/>
    <w:rsid w:val="0084455E"/>
    <w:rsid w:val="0084481E"/>
    <w:rsid w:val="0084498C"/>
    <w:rsid w:val="00844C15"/>
    <w:rsid w:val="00844E13"/>
    <w:rsid w:val="008450BF"/>
    <w:rsid w:val="00845510"/>
    <w:rsid w:val="00845588"/>
    <w:rsid w:val="00845F2C"/>
    <w:rsid w:val="008460DB"/>
    <w:rsid w:val="00846304"/>
    <w:rsid w:val="00846306"/>
    <w:rsid w:val="00846330"/>
    <w:rsid w:val="00846332"/>
    <w:rsid w:val="0084634D"/>
    <w:rsid w:val="0084657B"/>
    <w:rsid w:val="008465E9"/>
    <w:rsid w:val="00846885"/>
    <w:rsid w:val="00846A9B"/>
    <w:rsid w:val="00846AF0"/>
    <w:rsid w:val="00846C94"/>
    <w:rsid w:val="00846E0B"/>
    <w:rsid w:val="00846E62"/>
    <w:rsid w:val="00847207"/>
    <w:rsid w:val="0084723B"/>
    <w:rsid w:val="0084755B"/>
    <w:rsid w:val="008476A9"/>
    <w:rsid w:val="008479B5"/>
    <w:rsid w:val="008479E1"/>
    <w:rsid w:val="00847BD5"/>
    <w:rsid w:val="00847E0C"/>
    <w:rsid w:val="00847F9B"/>
    <w:rsid w:val="00850010"/>
    <w:rsid w:val="008500D8"/>
    <w:rsid w:val="008500F4"/>
    <w:rsid w:val="00850110"/>
    <w:rsid w:val="0085018B"/>
    <w:rsid w:val="008501FD"/>
    <w:rsid w:val="0085027F"/>
    <w:rsid w:val="00850293"/>
    <w:rsid w:val="00850561"/>
    <w:rsid w:val="008505E8"/>
    <w:rsid w:val="00850660"/>
    <w:rsid w:val="0085069E"/>
    <w:rsid w:val="008506E4"/>
    <w:rsid w:val="00850727"/>
    <w:rsid w:val="0085073F"/>
    <w:rsid w:val="008507AC"/>
    <w:rsid w:val="008507F5"/>
    <w:rsid w:val="008508D7"/>
    <w:rsid w:val="008509D8"/>
    <w:rsid w:val="00850B97"/>
    <w:rsid w:val="00850CC8"/>
    <w:rsid w:val="00850E21"/>
    <w:rsid w:val="00850E5A"/>
    <w:rsid w:val="00850EE1"/>
    <w:rsid w:val="00850EEC"/>
    <w:rsid w:val="00850F29"/>
    <w:rsid w:val="00850F6B"/>
    <w:rsid w:val="00851111"/>
    <w:rsid w:val="00851205"/>
    <w:rsid w:val="00851271"/>
    <w:rsid w:val="0085141C"/>
    <w:rsid w:val="00851495"/>
    <w:rsid w:val="00851593"/>
    <w:rsid w:val="008515D3"/>
    <w:rsid w:val="00851788"/>
    <w:rsid w:val="00851857"/>
    <w:rsid w:val="008519D6"/>
    <w:rsid w:val="00851B08"/>
    <w:rsid w:val="00851E2D"/>
    <w:rsid w:val="0085228D"/>
    <w:rsid w:val="008522EC"/>
    <w:rsid w:val="0085279E"/>
    <w:rsid w:val="008528D7"/>
    <w:rsid w:val="008529E5"/>
    <w:rsid w:val="00852A0C"/>
    <w:rsid w:val="00852A33"/>
    <w:rsid w:val="00852ACF"/>
    <w:rsid w:val="00852BBD"/>
    <w:rsid w:val="00852C37"/>
    <w:rsid w:val="00852E20"/>
    <w:rsid w:val="00853227"/>
    <w:rsid w:val="0085346F"/>
    <w:rsid w:val="008537D1"/>
    <w:rsid w:val="0085381A"/>
    <w:rsid w:val="0085382A"/>
    <w:rsid w:val="00853A65"/>
    <w:rsid w:val="00854080"/>
    <w:rsid w:val="008540F9"/>
    <w:rsid w:val="0085436C"/>
    <w:rsid w:val="0085437D"/>
    <w:rsid w:val="00854579"/>
    <w:rsid w:val="0085464F"/>
    <w:rsid w:val="00854947"/>
    <w:rsid w:val="00854975"/>
    <w:rsid w:val="00854B07"/>
    <w:rsid w:val="00854E46"/>
    <w:rsid w:val="00854F0B"/>
    <w:rsid w:val="00855044"/>
    <w:rsid w:val="0085512C"/>
    <w:rsid w:val="008551DF"/>
    <w:rsid w:val="0085528C"/>
    <w:rsid w:val="00855307"/>
    <w:rsid w:val="00855524"/>
    <w:rsid w:val="00855B52"/>
    <w:rsid w:val="00855C4A"/>
    <w:rsid w:val="00855DC2"/>
    <w:rsid w:val="00856035"/>
    <w:rsid w:val="008562BB"/>
    <w:rsid w:val="008562EE"/>
    <w:rsid w:val="00856393"/>
    <w:rsid w:val="00856553"/>
    <w:rsid w:val="00856561"/>
    <w:rsid w:val="00856724"/>
    <w:rsid w:val="00856B54"/>
    <w:rsid w:val="00856BF8"/>
    <w:rsid w:val="00856D77"/>
    <w:rsid w:val="00856E39"/>
    <w:rsid w:val="00857329"/>
    <w:rsid w:val="008573E5"/>
    <w:rsid w:val="0085765C"/>
    <w:rsid w:val="008578A4"/>
    <w:rsid w:val="00857962"/>
    <w:rsid w:val="00857985"/>
    <w:rsid w:val="008579B9"/>
    <w:rsid w:val="00857A4C"/>
    <w:rsid w:val="00857ABF"/>
    <w:rsid w:val="00857BA6"/>
    <w:rsid w:val="00857BF0"/>
    <w:rsid w:val="00857C77"/>
    <w:rsid w:val="00857CED"/>
    <w:rsid w:val="008602EA"/>
    <w:rsid w:val="00860398"/>
    <w:rsid w:val="00860679"/>
    <w:rsid w:val="0086081F"/>
    <w:rsid w:val="00860920"/>
    <w:rsid w:val="00860A51"/>
    <w:rsid w:val="00860CA5"/>
    <w:rsid w:val="00860F14"/>
    <w:rsid w:val="0086120E"/>
    <w:rsid w:val="008612B6"/>
    <w:rsid w:val="0086137E"/>
    <w:rsid w:val="00861410"/>
    <w:rsid w:val="0086170E"/>
    <w:rsid w:val="008617BB"/>
    <w:rsid w:val="00861854"/>
    <w:rsid w:val="00861BEF"/>
    <w:rsid w:val="00861CB7"/>
    <w:rsid w:val="00861D8C"/>
    <w:rsid w:val="00861E30"/>
    <w:rsid w:val="00861FA6"/>
    <w:rsid w:val="00861FD9"/>
    <w:rsid w:val="00862004"/>
    <w:rsid w:val="0086215A"/>
    <w:rsid w:val="008622F8"/>
    <w:rsid w:val="00862375"/>
    <w:rsid w:val="00862515"/>
    <w:rsid w:val="00862623"/>
    <w:rsid w:val="008626B3"/>
    <w:rsid w:val="008627C4"/>
    <w:rsid w:val="00862821"/>
    <w:rsid w:val="008628AE"/>
    <w:rsid w:val="008629A0"/>
    <w:rsid w:val="00862C96"/>
    <w:rsid w:val="00862D32"/>
    <w:rsid w:val="00862D85"/>
    <w:rsid w:val="00862DD6"/>
    <w:rsid w:val="00862FE7"/>
    <w:rsid w:val="00863126"/>
    <w:rsid w:val="008632DE"/>
    <w:rsid w:val="00863433"/>
    <w:rsid w:val="008635B8"/>
    <w:rsid w:val="008635BA"/>
    <w:rsid w:val="0086364C"/>
    <w:rsid w:val="00863696"/>
    <w:rsid w:val="00863D5D"/>
    <w:rsid w:val="00863ED2"/>
    <w:rsid w:val="0086405B"/>
    <w:rsid w:val="00864481"/>
    <w:rsid w:val="00864520"/>
    <w:rsid w:val="008645B3"/>
    <w:rsid w:val="00864626"/>
    <w:rsid w:val="00864859"/>
    <w:rsid w:val="0086485E"/>
    <w:rsid w:val="00864984"/>
    <w:rsid w:val="008649EC"/>
    <w:rsid w:val="00864A33"/>
    <w:rsid w:val="00864A58"/>
    <w:rsid w:val="00864ABD"/>
    <w:rsid w:val="00864C7A"/>
    <w:rsid w:val="00864CE8"/>
    <w:rsid w:val="00864DC6"/>
    <w:rsid w:val="00864DCC"/>
    <w:rsid w:val="00864E63"/>
    <w:rsid w:val="00864EFB"/>
    <w:rsid w:val="00864F56"/>
    <w:rsid w:val="008651B3"/>
    <w:rsid w:val="008652DF"/>
    <w:rsid w:val="008653A1"/>
    <w:rsid w:val="0086545C"/>
    <w:rsid w:val="008655EF"/>
    <w:rsid w:val="0086565F"/>
    <w:rsid w:val="008656D3"/>
    <w:rsid w:val="008658BB"/>
    <w:rsid w:val="00865C17"/>
    <w:rsid w:val="00865C23"/>
    <w:rsid w:val="00865E64"/>
    <w:rsid w:val="00866068"/>
    <w:rsid w:val="008660F8"/>
    <w:rsid w:val="00866191"/>
    <w:rsid w:val="008661AB"/>
    <w:rsid w:val="00866411"/>
    <w:rsid w:val="008664DB"/>
    <w:rsid w:val="00866626"/>
    <w:rsid w:val="00866850"/>
    <w:rsid w:val="008668B7"/>
    <w:rsid w:val="0086698A"/>
    <w:rsid w:val="00866B07"/>
    <w:rsid w:val="008671D0"/>
    <w:rsid w:val="0086738A"/>
    <w:rsid w:val="008676FA"/>
    <w:rsid w:val="00867888"/>
    <w:rsid w:val="00867AF5"/>
    <w:rsid w:val="00867C5A"/>
    <w:rsid w:val="00867C77"/>
    <w:rsid w:val="00867D49"/>
    <w:rsid w:val="00867E99"/>
    <w:rsid w:val="0087001E"/>
    <w:rsid w:val="00870128"/>
    <w:rsid w:val="00870335"/>
    <w:rsid w:val="0087038E"/>
    <w:rsid w:val="0087046A"/>
    <w:rsid w:val="0087052F"/>
    <w:rsid w:val="00870A82"/>
    <w:rsid w:val="00870B74"/>
    <w:rsid w:val="00870B7C"/>
    <w:rsid w:val="00870E55"/>
    <w:rsid w:val="00870F6B"/>
    <w:rsid w:val="00870FD4"/>
    <w:rsid w:val="00871081"/>
    <w:rsid w:val="008710DC"/>
    <w:rsid w:val="0087134E"/>
    <w:rsid w:val="00871408"/>
    <w:rsid w:val="0087142E"/>
    <w:rsid w:val="0087173E"/>
    <w:rsid w:val="008718B1"/>
    <w:rsid w:val="0087193B"/>
    <w:rsid w:val="008719E3"/>
    <w:rsid w:val="00871A09"/>
    <w:rsid w:val="00871D4D"/>
    <w:rsid w:val="0087207B"/>
    <w:rsid w:val="008721DA"/>
    <w:rsid w:val="008722AA"/>
    <w:rsid w:val="008722C0"/>
    <w:rsid w:val="0087249A"/>
    <w:rsid w:val="008724DC"/>
    <w:rsid w:val="008725AA"/>
    <w:rsid w:val="008727EF"/>
    <w:rsid w:val="00872839"/>
    <w:rsid w:val="00872887"/>
    <w:rsid w:val="00872BD4"/>
    <w:rsid w:val="00872DE9"/>
    <w:rsid w:val="00872F38"/>
    <w:rsid w:val="008730EC"/>
    <w:rsid w:val="0087333E"/>
    <w:rsid w:val="008733F6"/>
    <w:rsid w:val="0087369F"/>
    <w:rsid w:val="00873AE6"/>
    <w:rsid w:val="00873AF2"/>
    <w:rsid w:val="00873C79"/>
    <w:rsid w:val="00873CF2"/>
    <w:rsid w:val="00873F1A"/>
    <w:rsid w:val="0087402B"/>
    <w:rsid w:val="0087417D"/>
    <w:rsid w:val="00874361"/>
    <w:rsid w:val="008743EE"/>
    <w:rsid w:val="008743F0"/>
    <w:rsid w:val="008744C4"/>
    <w:rsid w:val="00874607"/>
    <w:rsid w:val="008748B9"/>
    <w:rsid w:val="008749EB"/>
    <w:rsid w:val="00874BAA"/>
    <w:rsid w:val="00874D5A"/>
    <w:rsid w:val="00874FA5"/>
    <w:rsid w:val="0087588E"/>
    <w:rsid w:val="00875967"/>
    <w:rsid w:val="0087597B"/>
    <w:rsid w:val="00875A8F"/>
    <w:rsid w:val="00875C1E"/>
    <w:rsid w:val="00875E84"/>
    <w:rsid w:val="00875F32"/>
    <w:rsid w:val="00875F54"/>
    <w:rsid w:val="00876076"/>
    <w:rsid w:val="00876316"/>
    <w:rsid w:val="00876D71"/>
    <w:rsid w:val="00876E0E"/>
    <w:rsid w:val="0087711A"/>
    <w:rsid w:val="008772AD"/>
    <w:rsid w:val="008772D5"/>
    <w:rsid w:val="008772EA"/>
    <w:rsid w:val="008773F9"/>
    <w:rsid w:val="008775EF"/>
    <w:rsid w:val="008777BB"/>
    <w:rsid w:val="00877817"/>
    <w:rsid w:val="0087787E"/>
    <w:rsid w:val="0087789F"/>
    <w:rsid w:val="008779B0"/>
    <w:rsid w:val="00877A90"/>
    <w:rsid w:val="00880050"/>
    <w:rsid w:val="00880204"/>
    <w:rsid w:val="0088027A"/>
    <w:rsid w:val="0088029D"/>
    <w:rsid w:val="008802F1"/>
    <w:rsid w:val="0088030E"/>
    <w:rsid w:val="008803FD"/>
    <w:rsid w:val="0088050D"/>
    <w:rsid w:val="008809D7"/>
    <w:rsid w:val="00880A1C"/>
    <w:rsid w:val="00880A4D"/>
    <w:rsid w:val="00880A73"/>
    <w:rsid w:val="00880AEC"/>
    <w:rsid w:val="00880AED"/>
    <w:rsid w:val="00880D8C"/>
    <w:rsid w:val="00880E95"/>
    <w:rsid w:val="00880E9B"/>
    <w:rsid w:val="00880F38"/>
    <w:rsid w:val="00880FB0"/>
    <w:rsid w:val="00881051"/>
    <w:rsid w:val="00881096"/>
    <w:rsid w:val="00881383"/>
    <w:rsid w:val="008818FC"/>
    <w:rsid w:val="00881B0F"/>
    <w:rsid w:val="00881CEB"/>
    <w:rsid w:val="00881DF2"/>
    <w:rsid w:val="00882066"/>
    <w:rsid w:val="0088209D"/>
    <w:rsid w:val="00882445"/>
    <w:rsid w:val="0088264E"/>
    <w:rsid w:val="008826F1"/>
    <w:rsid w:val="00882909"/>
    <w:rsid w:val="008829B6"/>
    <w:rsid w:val="00882A00"/>
    <w:rsid w:val="00882CCB"/>
    <w:rsid w:val="0088311E"/>
    <w:rsid w:val="008833E1"/>
    <w:rsid w:val="0088349F"/>
    <w:rsid w:val="00883513"/>
    <w:rsid w:val="008838FD"/>
    <w:rsid w:val="00883B34"/>
    <w:rsid w:val="00883B73"/>
    <w:rsid w:val="00883BBE"/>
    <w:rsid w:val="00883BDE"/>
    <w:rsid w:val="00883E95"/>
    <w:rsid w:val="00884353"/>
    <w:rsid w:val="008845D8"/>
    <w:rsid w:val="008849BD"/>
    <w:rsid w:val="00884A51"/>
    <w:rsid w:val="00884A84"/>
    <w:rsid w:val="00884C9C"/>
    <w:rsid w:val="00884D16"/>
    <w:rsid w:val="00884F58"/>
    <w:rsid w:val="008852D1"/>
    <w:rsid w:val="008855CF"/>
    <w:rsid w:val="00885613"/>
    <w:rsid w:val="008858DF"/>
    <w:rsid w:val="00885928"/>
    <w:rsid w:val="00885CD3"/>
    <w:rsid w:val="00885F97"/>
    <w:rsid w:val="00886172"/>
    <w:rsid w:val="0088622F"/>
    <w:rsid w:val="008862B2"/>
    <w:rsid w:val="008863A9"/>
    <w:rsid w:val="008866A0"/>
    <w:rsid w:val="0088672F"/>
    <w:rsid w:val="008869AE"/>
    <w:rsid w:val="008869E1"/>
    <w:rsid w:val="00886B0E"/>
    <w:rsid w:val="00886B19"/>
    <w:rsid w:val="00886BCB"/>
    <w:rsid w:val="00886E8E"/>
    <w:rsid w:val="0088708E"/>
    <w:rsid w:val="00887295"/>
    <w:rsid w:val="008875D1"/>
    <w:rsid w:val="0088769D"/>
    <w:rsid w:val="008876E7"/>
    <w:rsid w:val="008878F3"/>
    <w:rsid w:val="00887BAC"/>
    <w:rsid w:val="00887CAF"/>
    <w:rsid w:val="00887D53"/>
    <w:rsid w:val="00887DD0"/>
    <w:rsid w:val="00887FC5"/>
    <w:rsid w:val="0089002A"/>
    <w:rsid w:val="008902FA"/>
    <w:rsid w:val="00890477"/>
    <w:rsid w:val="00890618"/>
    <w:rsid w:val="008907AA"/>
    <w:rsid w:val="00890915"/>
    <w:rsid w:val="0089094A"/>
    <w:rsid w:val="00890A6D"/>
    <w:rsid w:val="00890AC6"/>
    <w:rsid w:val="00890B6F"/>
    <w:rsid w:val="00890ED1"/>
    <w:rsid w:val="008910EE"/>
    <w:rsid w:val="0089142F"/>
    <w:rsid w:val="00891742"/>
    <w:rsid w:val="0089186B"/>
    <w:rsid w:val="008919EB"/>
    <w:rsid w:val="00891A7A"/>
    <w:rsid w:val="00891C65"/>
    <w:rsid w:val="00891CD6"/>
    <w:rsid w:val="00891D7C"/>
    <w:rsid w:val="00891DBD"/>
    <w:rsid w:val="00891ED2"/>
    <w:rsid w:val="00891EF4"/>
    <w:rsid w:val="00891F42"/>
    <w:rsid w:val="00892112"/>
    <w:rsid w:val="008921AD"/>
    <w:rsid w:val="00892401"/>
    <w:rsid w:val="00892440"/>
    <w:rsid w:val="00892671"/>
    <w:rsid w:val="008927D7"/>
    <w:rsid w:val="00892870"/>
    <w:rsid w:val="0089289C"/>
    <w:rsid w:val="00892905"/>
    <w:rsid w:val="0089296A"/>
    <w:rsid w:val="00892AE5"/>
    <w:rsid w:val="00892BC5"/>
    <w:rsid w:val="00892BFE"/>
    <w:rsid w:val="00892C86"/>
    <w:rsid w:val="008930B1"/>
    <w:rsid w:val="00893195"/>
    <w:rsid w:val="00893536"/>
    <w:rsid w:val="008937D0"/>
    <w:rsid w:val="008937E7"/>
    <w:rsid w:val="00893866"/>
    <w:rsid w:val="00893B57"/>
    <w:rsid w:val="00893BD0"/>
    <w:rsid w:val="00893CAB"/>
    <w:rsid w:val="00893DAE"/>
    <w:rsid w:val="00893E27"/>
    <w:rsid w:val="00893E44"/>
    <w:rsid w:val="00893E8F"/>
    <w:rsid w:val="00893F25"/>
    <w:rsid w:val="00893FFD"/>
    <w:rsid w:val="0089428A"/>
    <w:rsid w:val="0089438A"/>
    <w:rsid w:val="00894414"/>
    <w:rsid w:val="00894429"/>
    <w:rsid w:val="008944BC"/>
    <w:rsid w:val="008946AD"/>
    <w:rsid w:val="0089478D"/>
    <w:rsid w:val="00894C33"/>
    <w:rsid w:val="00894D7C"/>
    <w:rsid w:val="00894EF5"/>
    <w:rsid w:val="00894FE1"/>
    <w:rsid w:val="0089501A"/>
    <w:rsid w:val="0089510E"/>
    <w:rsid w:val="00895140"/>
    <w:rsid w:val="008951C6"/>
    <w:rsid w:val="0089549F"/>
    <w:rsid w:val="008954D8"/>
    <w:rsid w:val="00895599"/>
    <w:rsid w:val="00895639"/>
    <w:rsid w:val="008956DE"/>
    <w:rsid w:val="00895764"/>
    <w:rsid w:val="008957E1"/>
    <w:rsid w:val="00895C08"/>
    <w:rsid w:val="00895CDB"/>
    <w:rsid w:val="00895E32"/>
    <w:rsid w:val="00896099"/>
    <w:rsid w:val="008960E8"/>
    <w:rsid w:val="008961AB"/>
    <w:rsid w:val="008961EE"/>
    <w:rsid w:val="008962CB"/>
    <w:rsid w:val="008962D1"/>
    <w:rsid w:val="00896548"/>
    <w:rsid w:val="00896A87"/>
    <w:rsid w:val="00896A8D"/>
    <w:rsid w:val="00896D84"/>
    <w:rsid w:val="00896D99"/>
    <w:rsid w:val="00896DF9"/>
    <w:rsid w:val="0089709C"/>
    <w:rsid w:val="008970E8"/>
    <w:rsid w:val="00897169"/>
    <w:rsid w:val="008977F3"/>
    <w:rsid w:val="00897937"/>
    <w:rsid w:val="00897A39"/>
    <w:rsid w:val="00897D46"/>
    <w:rsid w:val="00897E39"/>
    <w:rsid w:val="00897F04"/>
    <w:rsid w:val="00897FA5"/>
    <w:rsid w:val="00897FCA"/>
    <w:rsid w:val="008A00F0"/>
    <w:rsid w:val="008A0476"/>
    <w:rsid w:val="008A0995"/>
    <w:rsid w:val="008A0C7B"/>
    <w:rsid w:val="008A0FA6"/>
    <w:rsid w:val="008A1036"/>
    <w:rsid w:val="008A1170"/>
    <w:rsid w:val="008A1186"/>
    <w:rsid w:val="008A11E0"/>
    <w:rsid w:val="008A1214"/>
    <w:rsid w:val="008A12A5"/>
    <w:rsid w:val="008A148D"/>
    <w:rsid w:val="008A149B"/>
    <w:rsid w:val="008A18BB"/>
    <w:rsid w:val="008A19F9"/>
    <w:rsid w:val="008A19FC"/>
    <w:rsid w:val="008A1A64"/>
    <w:rsid w:val="008A1EC3"/>
    <w:rsid w:val="008A1F16"/>
    <w:rsid w:val="008A1F96"/>
    <w:rsid w:val="008A20E8"/>
    <w:rsid w:val="008A218B"/>
    <w:rsid w:val="008A228A"/>
    <w:rsid w:val="008A2665"/>
    <w:rsid w:val="008A26AB"/>
    <w:rsid w:val="008A273B"/>
    <w:rsid w:val="008A296C"/>
    <w:rsid w:val="008A29C0"/>
    <w:rsid w:val="008A2A2D"/>
    <w:rsid w:val="008A2A7E"/>
    <w:rsid w:val="008A2AAB"/>
    <w:rsid w:val="008A2C73"/>
    <w:rsid w:val="008A313A"/>
    <w:rsid w:val="008A331F"/>
    <w:rsid w:val="008A34C4"/>
    <w:rsid w:val="008A3530"/>
    <w:rsid w:val="008A3683"/>
    <w:rsid w:val="008A3684"/>
    <w:rsid w:val="008A369C"/>
    <w:rsid w:val="008A36DA"/>
    <w:rsid w:val="008A3EBA"/>
    <w:rsid w:val="008A4266"/>
    <w:rsid w:val="008A42EF"/>
    <w:rsid w:val="008A433D"/>
    <w:rsid w:val="008A4483"/>
    <w:rsid w:val="008A4522"/>
    <w:rsid w:val="008A4536"/>
    <w:rsid w:val="008A45C9"/>
    <w:rsid w:val="008A4763"/>
    <w:rsid w:val="008A4859"/>
    <w:rsid w:val="008A4953"/>
    <w:rsid w:val="008A4956"/>
    <w:rsid w:val="008A499E"/>
    <w:rsid w:val="008A4AC9"/>
    <w:rsid w:val="008A4BFE"/>
    <w:rsid w:val="008A4C41"/>
    <w:rsid w:val="008A4EF2"/>
    <w:rsid w:val="008A4F61"/>
    <w:rsid w:val="008A501C"/>
    <w:rsid w:val="008A50EA"/>
    <w:rsid w:val="008A52E8"/>
    <w:rsid w:val="008A5348"/>
    <w:rsid w:val="008A550A"/>
    <w:rsid w:val="008A5521"/>
    <w:rsid w:val="008A5537"/>
    <w:rsid w:val="008A56FC"/>
    <w:rsid w:val="008A5813"/>
    <w:rsid w:val="008A5A64"/>
    <w:rsid w:val="008A5B39"/>
    <w:rsid w:val="008A5CCE"/>
    <w:rsid w:val="008A5D3B"/>
    <w:rsid w:val="008A5D6C"/>
    <w:rsid w:val="008A5E0C"/>
    <w:rsid w:val="008A5E17"/>
    <w:rsid w:val="008A603D"/>
    <w:rsid w:val="008A6615"/>
    <w:rsid w:val="008A69C8"/>
    <w:rsid w:val="008A6B2A"/>
    <w:rsid w:val="008A6B78"/>
    <w:rsid w:val="008A6C5C"/>
    <w:rsid w:val="008A6C5E"/>
    <w:rsid w:val="008A6DA2"/>
    <w:rsid w:val="008A6E0E"/>
    <w:rsid w:val="008A6E2F"/>
    <w:rsid w:val="008A702B"/>
    <w:rsid w:val="008A7206"/>
    <w:rsid w:val="008A7232"/>
    <w:rsid w:val="008A7567"/>
    <w:rsid w:val="008A75BD"/>
    <w:rsid w:val="008A7623"/>
    <w:rsid w:val="008A78A2"/>
    <w:rsid w:val="008A7A2B"/>
    <w:rsid w:val="008A7AD8"/>
    <w:rsid w:val="008A7DE8"/>
    <w:rsid w:val="008B008E"/>
    <w:rsid w:val="008B025A"/>
    <w:rsid w:val="008B04E1"/>
    <w:rsid w:val="008B073A"/>
    <w:rsid w:val="008B076B"/>
    <w:rsid w:val="008B07CB"/>
    <w:rsid w:val="008B08AE"/>
    <w:rsid w:val="008B0A36"/>
    <w:rsid w:val="008B0C4C"/>
    <w:rsid w:val="008B0CF3"/>
    <w:rsid w:val="008B0EBC"/>
    <w:rsid w:val="008B1135"/>
    <w:rsid w:val="008B1664"/>
    <w:rsid w:val="008B18A0"/>
    <w:rsid w:val="008B18BF"/>
    <w:rsid w:val="008B192B"/>
    <w:rsid w:val="008B19CB"/>
    <w:rsid w:val="008B19F6"/>
    <w:rsid w:val="008B1C10"/>
    <w:rsid w:val="008B1C16"/>
    <w:rsid w:val="008B1CD0"/>
    <w:rsid w:val="008B20D9"/>
    <w:rsid w:val="008B20EF"/>
    <w:rsid w:val="008B215F"/>
    <w:rsid w:val="008B2562"/>
    <w:rsid w:val="008B264D"/>
    <w:rsid w:val="008B26A2"/>
    <w:rsid w:val="008B2755"/>
    <w:rsid w:val="008B2B41"/>
    <w:rsid w:val="008B2B98"/>
    <w:rsid w:val="008B2C34"/>
    <w:rsid w:val="008B2EB7"/>
    <w:rsid w:val="008B32B2"/>
    <w:rsid w:val="008B32B7"/>
    <w:rsid w:val="008B337D"/>
    <w:rsid w:val="008B344A"/>
    <w:rsid w:val="008B35BC"/>
    <w:rsid w:val="008B37DE"/>
    <w:rsid w:val="008B3937"/>
    <w:rsid w:val="008B4062"/>
    <w:rsid w:val="008B40CF"/>
    <w:rsid w:val="008B415C"/>
    <w:rsid w:val="008B43C4"/>
    <w:rsid w:val="008B4429"/>
    <w:rsid w:val="008B46C1"/>
    <w:rsid w:val="008B4929"/>
    <w:rsid w:val="008B4A1E"/>
    <w:rsid w:val="008B4AC7"/>
    <w:rsid w:val="008B4B68"/>
    <w:rsid w:val="008B4BC1"/>
    <w:rsid w:val="008B50BF"/>
    <w:rsid w:val="008B5139"/>
    <w:rsid w:val="008B518A"/>
    <w:rsid w:val="008B531B"/>
    <w:rsid w:val="008B535C"/>
    <w:rsid w:val="008B5414"/>
    <w:rsid w:val="008B542E"/>
    <w:rsid w:val="008B54E6"/>
    <w:rsid w:val="008B573B"/>
    <w:rsid w:val="008B57F9"/>
    <w:rsid w:val="008B59BD"/>
    <w:rsid w:val="008B59F0"/>
    <w:rsid w:val="008B5B0D"/>
    <w:rsid w:val="008B5B52"/>
    <w:rsid w:val="008B5BCF"/>
    <w:rsid w:val="008B5C31"/>
    <w:rsid w:val="008B5C4B"/>
    <w:rsid w:val="008B5CBB"/>
    <w:rsid w:val="008B5CF5"/>
    <w:rsid w:val="008B5E33"/>
    <w:rsid w:val="008B5F09"/>
    <w:rsid w:val="008B6069"/>
    <w:rsid w:val="008B616E"/>
    <w:rsid w:val="008B6460"/>
    <w:rsid w:val="008B6688"/>
    <w:rsid w:val="008B6BEC"/>
    <w:rsid w:val="008B6F55"/>
    <w:rsid w:val="008B70DC"/>
    <w:rsid w:val="008B70E4"/>
    <w:rsid w:val="008B72F1"/>
    <w:rsid w:val="008B7537"/>
    <w:rsid w:val="008B7652"/>
    <w:rsid w:val="008B765E"/>
    <w:rsid w:val="008B775B"/>
    <w:rsid w:val="008B793A"/>
    <w:rsid w:val="008B79C7"/>
    <w:rsid w:val="008B7B15"/>
    <w:rsid w:val="008B7BDD"/>
    <w:rsid w:val="008B7C25"/>
    <w:rsid w:val="008B7C39"/>
    <w:rsid w:val="008B7CA8"/>
    <w:rsid w:val="008C001A"/>
    <w:rsid w:val="008C010D"/>
    <w:rsid w:val="008C01FE"/>
    <w:rsid w:val="008C022F"/>
    <w:rsid w:val="008C0373"/>
    <w:rsid w:val="008C0456"/>
    <w:rsid w:val="008C057B"/>
    <w:rsid w:val="008C065E"/>
    <w:rsid w:val="008C0C14"/>
    <w:rsid w:val="008C0E1A"/>
    <w:rsid w:val="008C0F19"/>
    <w:rsid w:val="008C11F7"/>
    <w:rsid w:val="008C188F"/>
    <w:rsid w:val="008C1984"/>
    <w:rsid w:val="008C1ADE"/>
    <w:rsid w:val="008C1D5C"/>
    <w:rsid w:val="008C1EA5"/>
    <w:rsid w:val="008C20CB"/>
    <w:rsid w:val="008C2214"/>
    <w:rsid w:val="008C2286"/>
    <w:rsid w:val="008C2309"/>
    <w:rsid w:val="008C24A0"/>
    <w:rsid w:val="008C274F"/>
    <w:rsid w:val="008C2882"/>
    <w:rsid w:val="008C2A75"/>
    <w:rsid w:val="008C2AF0"/>
    <w:rsid w:val="008C2B83"/>
    <w:rsid w:val="008C2D06"/>
    <w:rsid w:val="008C2D59"/>
    <w:rsid w:val="008C3062"/>
    <w:rsid w:val="008C30DE"/>
    <w:rsid w:val="008C3297"/>
    <w:rsid w:val="008C33B3"/>
    <w:rsid w:val="008C36B6"/>
    <w:rsid w:val="008C384A"/>
    <w:rsid w:val="008C389F"/>
    <w:rsid w:val="008C3977"/>
    <w:rsid w:val="008C3B65"/>
    <w:rsid w:val="008C3B96"/>
    <w:rsid w:val="008C3BFE"/>
    <w:rsid w:val="008C3D49"/>
    <w:rsid w:val="008C3DA5"/>
    <w:rsid w:val="008C3DCA"/>
    <w:rsid w:val="008C4001"/>
    <w:rsid w:val="008C4020"/>
    <w:rsid w:val="008C4195"/>
    <w:rsid w:val="008C4211"/>
    <w:rsid w:val="008C4217"/>
    <w:rsid w:val="008C4342"/>
    <w:rsid w:val="008C4665"/>
    <w:rsid w:val="008C467A"/>
    <w:rsid w:val="008C4884"/>
    <w:rsid w:val="008C48C0"/>
    <w:rsid w:val="008C495A"/>
    <w:rsid w:val="008C4BF6"/>
    <w:rsid w:val="008C4C28"/>
    <w:rsid w:val="008C4CAC"/>
    <w:rsid w:val="008C4F0C"/>
    <w:rsid w:val="008C5006"/>
    <w:rsid w:val="008C5207"/>
    <w:rsid w:val="008C520B"/>
    <w:rsid w:val="008C52A2"/>
    <w:rsid w:val="008C52FC"/>
    <w:rsid w:val="008C5739"/>
    <w:rsid w:val="008C5761"/>
    <w:rsid w:val="008C5914"/>
    <w:rsid w:val="008C5A01"/>
    <w:rsid w:val="008C5B97"/>
    <w:rsid w:val="008C5C65"/>
    <w:rsid w:val="008C5D77"/>
    <w:rsid w:val="008C5E5E"/>
    <w:rsid w:val="008C606D"/>
    <w:rsid w:val="008C62EB"/>
    <w:rsid w:val="008C653A"/>
    <w:rsid w:val="008C65C3"/>
    <w:rsid w:val="008C67F5"/>
    <w:rsid w:val="008C695E"/>
    <w:rsid w:val="008C6B6F"/>
    <w:rsid w:val="008C6FD4"/>
    <w:rsid w:val="008C72CA"/>
    <w:rsid w:val="008C76A4"/>
    <w:rsid w:val="008C7CBC"/>
    <w:rsid w:val="008C7D08"/>
    <w:rsid w:val="008C7DA3"/>
    <w:rsid w:val="008C7F33"/>
    <w:rsid w:val="008D01D1"/>
    <w:rsid w:val="008D0229"/>
    <w:rsid w:val="008D0266"/>
    <w:rsid w:val="008D03C4"/>
    <w:rsid w:val="008D0440"/>
    <w:rsid w:val="008D06DA"/>
    <w:rsid w:val="008D0BB5"/>
    <w:rsid w:val="008D0D15"/>
    <w:rsid w:val="008D0F01"/>
    <w:rsid w:val="008D113A"/>
    <w:rsid w:val="008D14B1"/>
    <w:rsid w:val="008D15A4"/>
    <w:rsid w:val="008D169E"/>
    <w:rsid w:val="008D18E9"/>
    <w:rsid w:val="008D1920"/>
    <w:rsid w:val="008D19FD"/>
    <w:rsid w:val="008D1A29"/>
    <w:rsid w:val="008D1B62"/>
    <w:rsid w:val="008D1B85"/>
    <w:rsid w:val="008D1DD8"/>
    <w:rsid w:val="008D1E59"/>
    <w:rsid w:val="008D1F83"/>
    <w:rsid w:val="008D2106"/>
    <w:rsid w:val="008D212A"/>
    <w:rsid w:val="008D21CF"/>
    <w:rsid w:val="008D2221"/>
    <w:rsid w:val="008D2241"/>
    <w:rsid w:val="008D22B5"/>
    <w:rsid w:val="008D25F7"/>
    <w:rsid w:val="008D2673"/>
    <w:rsid w:val="008D28C9"/>
    <w:rsid w:val="008D291D"/>
    <w:rsid w:val="008D2A3F"/>
    <w:rsid w:val="008D2AE8"/>
    <w:rsid w:val="008D2E71"/>
    <w:rsid w:val="008D2EBE"/>
    <w:rsid w:val="008D2EDE"/>
    <w:rsid w:val="008D2F66"/>
    <w:rsid w:val="008D30BB"/>
    <w:rsid w:val="008D31B6"/>
    <w:rsid w:val="008D31D6"/>
    <w:rsid w:val="008D379B"/>
    <w:rsid w:val="008D38DA"/>
    <w:rsid w:val="008D3C9B"/>
    <w:rsid w:val="008D40C8"/>
    <w:rsid w:val="008D4613"/>
    <w:rsid w:val="008D47C5"/>
    <w:rsid w:val="008D4863"/>
    <w:rsid w:val="008D4879"/>
    <w:rsid w:val="008D48D0"/>
    <w:rsid w:val="008D491D"/>
    <w:rsid w:val="008D4A21"/>
    <w:rsid w:val="008D4AEA"/>
    <w:rsid w:val="008D4B3A"/>
    <w:rsid w:val="008D4D10"/>
    <w:rsid w:val="008D4F06"/>
    <w:rsid w:val="008D4FA2"/>
    <w:rsid w:val="008D5020"/>
    <w:rsid w:val="008D54C2"/>
    <w:rsid w:val="008D5552"/>
    <w:rsid w:val="008D5711"/>
    <w:rsid w:val="008D57D3"/>
    <w:rsid w:val="008D5C9F"/>
    <w:rsid w:val="008D5E0A"/>
    <w:rsid w:val="008D5E58"/>
    <w:rsid w:val="008D65E8"/>
    <w:rsid w:val="008D6616"/>
    <w:rsid w:val="008D6979"/>
    <w:rsid w:val="008D6AD0"/>
    <w:rsid w:val="008D6D43"/>
    <w:rsid w:val="008D6DED"/>
    <w:rsid w:val="008D703D"/>
    <w:rsid w:val="008D70C3"/>
    <w:rsid w:val="008D7174"/>
    <w:rsid w:val="008D72CA"/>
    <w:rsid w:val="008D757B"/>
    <w:rsid w:val="008D7945"/>
    <w:rsid w:val="008D79D7"/>
    <w:rsid w:val="008D7ACB"/>
    <w:rsid w:val="008D7B9C"/>
    <w:rsid w:val="008D7C98"/>
    <w:rsid w:val="008E0148"/>
    <w:rsid w:val="008E01C0"/>
    <w:rsid w:val="008E01FC"/>
    <w:rsid w:val="008E0228"/>
    <w:rsid w:val="008E0233"/>
    <w:rsid w:val="008E02B8"/>
    <w:rsid w:val="008E059E"/>
    <w:rsid w:val="008E0736"/>
    <w:rsid w:val="008E07E4"/>
    <w:rsid w:val="008E07EC"/>
    <w:rsid w:val="008E0824"/>
    <w:rsid w:val="008E0A95"/>
    <w:rsid w:val="008E0C21"/>
    <w:rsid w:val="008E0D0E"/>
    <w:rsid w:val="008E0D2C"/>
    <w:rsid w:val="008E0D50"/>
    <w:rsid w:val="008E0EAC"/>
    <w:rsid w:val="008E11BB"/>
    <w:rsid w:val="008E13B5"/>
    <w:rsid w:val="008E170A"/>
    <w:rsid w:val="008E192F"/>
    <w:rsid w:val="008E1A18"/>
    <w:rsid w:val="008E1D96"/>
    <w:rsid w:val="008E1E53"/>
    <w:rsid w:val="008E1E55"/>
    <w:rsid w:val="008E1E5D"/>
    <w:rsid w:val="008E1FDC"/>
    <w:rsid w:val="008E1FEC"/>
    <w:rsid w:val="008E2253"/>
    <w:rsid w:val="008E22E0"/>
    <w:rsid w:val="008E2312"/>
    <w:rsid w:val="008E260B"/>
    <w:rsid w:val="008E28A0"/>
    <w:rsid w:val="008E28BD"/>
    <w:rsid w:val="008E28C3"/>
    <w:rsid w:val="008E2939"/>
    <w:rsid w:val="008E2A05"/>
    <w:rsid w:val="008E2A59"/>
    <w:rsid w:val="008E2B3A"/>
    <w:rsid w:val="008E2BD4"/>
    <w:rsid w:val="008E2D0B"/>
    <w:rsid w:val="008E2DC9"/>
    <w:rsid w:val="008E2E1D"/>
    <w:rsid w:val="008E2E5D"/>
    <w:rsid w:val="008E3495"/>
    <w:rsid w:val="008E3602"/>
    <w:rsid w:val="008E36C1"/>
    <w:rsid w:val="008E36F4"/>
    <w:rsid w:val="008E3784"/>
    <w:rsid w:val="008E389E"/>
    <w:rsid w:val="008E38F2"/>
    <w:rsid w:val="008E399D"/>
    <w:rsid w:val="008E3C43"/>
    <w:rsid w:val="008E3CAA"/>
    <w:rsid w:val="008E3CBE"/>
    <w:rsid w:val="008E3E8F"/>
    <w:rsid w:val="008E40D2"/>
    <w:rsid w:val="008E44CC"/>
    <w:rsid w:val="008E4579"/>
    <w:rsid w:val="008E4584"/>
    <w:rsid w:val="008E45B0"/>
    <w:rsid w:val="008E4A86"/>
    <w:rsid w:val="008E4B57"/>
    <w:rsid w:val="008E4BE3"/>
    <w:rsid w:val="008E4C97"/>
    <w:rsid w:val="008E4D29"/>
    <w:rsid w:val="008E50DB"/>
    <w:rsid w:val="008E5129"/>
    <w:rsid w:val="008E54E6"/>
    <w:rsid w:val="008E5583"/>
    <w:rsid w:val="008E5592"/>
    <w:rsid w:val="008E575B"/>
    <w:rsid w:val="008E5ABA"/>
    <w:rsid w:val="008E5C0B"/>
    <w:rsid w:val="008E5EB7"/>
    <w:rsid w:val="008E5F82"/>
    <w:rsid w:val="008E6054"/>
    <w:rsid w:val="008E611A"/>
    <w:rsid w:val="008E6158"/>
    <w:rsid w:val="008E6172"/>
    <w:rsid w:val="008E61B1"/>
    <w:rsid w:val="008E6218"/>
    <w:rsid w:val="008E62EF"/>
    <w:rsid w:val="008E64EF"/>
    <w:rsid w:val="008E65DD"/>
    <w:rsid w:val="008E66BB"/>
    <w:rsid w:val="008E6793"/>
    <w:rsid w:val="008E6C8F"/>
    <w:rsid w:val="008E6CC5"/>
    <w:rsid w:val="008E6E93"/>
    <w:rsid w:val="008E6F21"/>
    <w:rsid w:val="008E73A9"/>
    <w:rsid w:val="008E745B"/>
    <w:rsid w:val="008E74F5"/>
    <w:rsid w:val="008E776E"/>
    <w:rsid w:val="008E789D"/>
    <w:rsid w:val="008E7A22"/>
    <w:rsid w:val="008E7D5B"/>
    <w:rsid w:val="008E7ECE"/>
    <w:rsid w:val="008E7ED6"/>
    <w:rsid w:val="008E7F53"/>
    <w:rsid w:val="008F0009"/>
    <w:rsid w:val="008F01F2"/>
    <w:rsid w:val="008F046A"/>
    <w:rsid w:val="008F04F9"/>
    <w:rsid w:val="008F0638"/>
    <w:rsid w:val="008F0AAE"/>
    <w:rsid w:val="008F0B7C"/>
    <w:rsid w:val="008F11AC"/>
    <w:rsid w:val="008F11E3"/>
    <w:rsid w:val="008F13C2"/>
    <w:rsid w:val="008F1630"/>
    <w:rsid w:val="008F1897"/>
    <w:rsid w:val="008F1CE8"/>
    <w:rsid w:val="008F1F15"/>
    <w:rsid w:val="008F1F1A"/>
    <w:rsid w:val="008F1F53"/>
    <w:rsid w:val="008F1FFD"/>
    <w:rsid w:val="008F2037"/>
    <w:rsid w:val="008F20D7"/>
    <w:rsid w:val="008F2246"/>
    <w:rsid w:val="008F2324"/>
    <w:rsid w:val="008F2453"/>
    <w:rsid w:val="008F24C9"/>
    <w:rsid w:val="008F25EF"/>
    <w:rsid w:val="008F27F0"/>
    <w:rsid w:val="008F2813"/>
    <w:rsid w:val="008F2A77"/>
    <w:rsid w:val="008F2B7A"/>
    <w:rsid w:val="008F2E4E"/>
    <w:rsid w:val="008F2FA2"/>
    <w:rsid w:val="008F31D0"/>
    <w:rsid w:val="008F3281"/>
    <w:rsid w:val="008F343F"/>
    <w:rsid w:val="008F3505"/>
    <w:rsid w:val="008F3539"/>
    <w:rsid w:val="008F368B"/>
    <w:rsid w:val="008F3B69"/>
    <w:rsid w:val="008F3CD8"/>
    <w:rsid w:val="008F3CD9"/>
    <w:rsid w:val="008F3E05"/>
    <w:rsid w:val="008F3FD2"/>
    <w:rsid w:val="008F405F"/>
    <w:rsid w:val="008F410A"/>
    <w:rsid w:val="008F41B5"/>
    <w:rsid w:val="008F437C"/>
    <w:rsid w:val="008F45A1"/>
    <w:rsid w:val="008F47AA"/>
    <w:rsid w:val="008F4843"/>
    <w:rsid w:val="008F4866"/>
    <w:rsid w:val="008F4B40"/>
    <w:rsid w:val="008F4C4C"/>
    <w:rsid w:val="008F4E0B"/>
    <w:rsid w:val="008F4EC2"/>
    <w:rsid w:val="008F506F"/>
    <w:rsid w:val="008F53AA"/>
    <w:rsid w:val="008F53FB"/>
    <w:rsid w:val="008F5420"/>
    <w:rsid w:val="008F552F"/>
    <w:rsid w:val="008F5649"/>
    <w:rsid w:val="008F580E"/>
    <w:rsid w:val="008F58A4"/>
    <w:rsid w:val="008F5AC6"/>
    <w:rsid w:val="008F5C39"/>
    <w:rsid w:val="008F5D34"/>
    <w:rsid w:val="008F5FE5"/>
    <w:rsid w:val="008F5FF0"/>
    <w:rsid w:val="008F60F0"/>
    <w:rsid w:val="008F60F5"/>
    <w:rsid w:val="008F6101"/>
    <w:rsid w:val="008F61ED"/>
    <w:rsid w:val="008F6245"/>
    <w:rsid w:val="008F6642"/>
    <w:rsid w:val="008F66F9"/>
    <w:rsid w:val="008F6810"/>
    <w:rsid w:val="008F686D"/>
    <w:rsid w:val="008F6873"/>
    <w:rsid w:val="008F69CD"/>
    <w:rsid w:val="008F69D3"/>
    <w:rsid w:val="008F6C72"/>
    <w:rsid w:val="008F6C76"/>
    <w:rsid w:val="008F6D70"/>
    <w:rsid w:val="008F6F0D"/>
    <w:rsid w:val="008F6FBF"/>
    <w:rsid w:val="008F70C2"/>
    <w:rsid w:val="008F71F7"/>
    <w:rsid w:val="008F7416"/>
    <w:rsid w:val="008F7486"/>
    <w:rsid w:val="008F7A3E"/>
    <w:rsid w:val="008F7B15"/>
    <w:rsid w:val="008F7CFB"/>
    <w:rsid w:val="008F7D47"/>
    <w:rsid w:val="008F7DE9"/>
    <w:rsid w:val="009000C9"/>
    <w:rsid w:val="009001B8"/>
    <w:rsid w:val="009004E0"/>
    <w:rsid w:val="0090056B"/>
    <w:rsid w:val="009005C1"/>
    <w:rsid w:val="00900740"/>
    <w:rsid w:val="00900973"/>
    <w:rsid w:val="00900A36"/>
    <w:rsid w:val="00900D82"/>
    <w:rsid w:val="00900F6A"/>
    <w:rsid w:val="00901061"/>
    <w:rsid w:val="00901298"/>
    <w:rsid w:val="0090187A"/>
    <w:rsid w:val="009018E8"/>
    <w:rsid w:val="00901A04"/>
    <w:rsid w:val="00901CD8"/>
    <w:rsid w:val="00901D02"/>
    <w:rsid w:val="00901DDD"/>
    <w:rsid w:val="00901EAB"/>
    <w:rsid w:val="00901FE5"/>
    <w:rsid w:val="00902070"/>
    <w:rsid w:val="0090209F"/>
    <w:rsid w:val="00902346"/>
    <w:rsid w:val="009026B1"/>
    <w:rsid w:val="009028F9"/>
    <w:rsid w:val="00902933"/>
    <w:rsid w:val="00902B16"/>
    <w:rsid w:val="00902C23"/>
    <w:rsid w:val="00902C88"/>
    <w:rsid w:val="00902DFF"/>
    <w:rsid w:val="00902ED5"/>
    <w:rsid w:val="00902FBD"/>
    <w:rsid w:val="0090304B"/>
    <w:rsid w:val="00903128"/>
    <w:rsid w:val="00903131"/>
    <w:rsid w:val="0090314B"/>
    <w:rsid w:val="00903303"/>
    <w:rsid w:val="0090361F"/>
    <w:rsid w:val="0090366F"/>
    <w:rsid w:val="009036B0"/>
    <w:rsid w:val="009036EE"/>
    <w:rsid w:val="00903796"/>
    <w:rsid w:val="0090388F"/>
    <w:rsid w:val="009039D7"/>
    <w:rsid w:val="00903B5D"/>
    <w:rsid w:val="00903CDE"/>
    <w:rsid w:val="00903DD0"/>
    <w:rsid w:val="00903EC0"/>
    <w:rsid w:val="00903ECA"/>
    <w:rsid w:val="00903FFE"/>
    <w:rsid w:val="00904012"/>
    <w:rsid w:val="009040CA"/>
    <w:rsid w:val="00904119"/>
    <w:rsid w:val="00904201"/>
    <w:rsid w:val="0090425B"/>
    <w:rsid w:val="0090432C"/>
    <w:rsid w:val="009043DB"/>
    <w:rsid w:val="00904566"/>
    <w:rsid w:val="0090458A"/>
    <w:rsid w:val="00904A5D"/>
    <w:rsid w:val="00904D88"/>
    <w:rsid w:val="00904F4A"/>
    <w:rsid w:val="009050F7"/>
    <w:rsid w:val="009050FB"/>
    <w:rsid w:val="0090516A"/>
    <w:rsid w:val="0090536D"/>
    <w:rsid w:val="009053F8"/>
    <w:rsid w:val="00905510"/>
    <w:rsid w:val="009056E4"/>
    <w:rsid w:val="009057CC"/>
    <w:rsid w:val="00905A32"/>
    <w:rsid w:val="00905B9D"/>
    <w:rsid w:val="00905C33"/>
    <w:rsid w:val="00905C63"/>
    <w:rsid w:val="00905CCE"/>
    <w:rsid w:val="00905E25"/>
    <w:rsid w:val="00905E57"/>
    <w:rsid w:val="00905E65"/>
    <w:rsid w:val="00905F50"/>
    <w:rsid w:val="00905FE7"/>
    <w:rsid w:val="00906077"/>
    <w:rsid w:val="009060C4"/>
    <w:rsid w:val="00906570"/>
    <w:rsid w:val="0090662B"/>
    <w:rsid w:val="00906639"/>
    <w:rsid w:val="00906653"/>
    <w:rsid w:val="0090673E"/>
    <w:rsid w:val="009067B6"/>
    <w:rsid w:val="0090692F"/>
    <w:rsid w:val="00906A65"/>
    <w:rsid w:val="00906A67"/>
    <w:rsid w:val="00906AA0"/>
    <w:rsid w:val="00906AD8"/>
    <w:rsid w:val="00906ADF"/>
    <w:rsid w:val="00906AF8"/>
    <w:rsid w:val="00906BF6"/>
    <w:rsid w:val="00906C72"/>
    <w:rsid w:val="00906C78"/>
    <w:rsid w:val="00906D5E"/>
    <w:rsid w:val="00906FAA"/>
    <w:rsid w:val="0090709E"/>
    <w:rsid w:val="00907170"/>
    <w:rsid w:val="009072A1"/>
    <w:rsid w:val="00907420"/>
    <w:rsid w:val="009074E9"/>
    <w:rsid w:val="00907576"/>
    <w:rsid w:val="009075B1"/>
    <w:rsid w:val="00907793"/>
    <w:rsid w:val="0090786F"/>
    <w:rsid w:val="00907F1B"/>
    <w:rsid w:val="00907F39"/>
    <w:rsid w:val="0091013F"/>
    <w:rsid w:val="00910176"/>
    <w:rsid w:val="009105B5"/>
    <w:rsid w:val="00910644"/>
    <w:rsid w:val="0091069B"/>
    <w:rsid w:val="009106CF"/>
    <w:rsid w:val="00910745"/>
    <w:rsid w:val="00910B93"/>
    <w:rsid w:val="00910BCD"/>
    <w:rsid w:val="00910BD6"/>
    <w:rsid w:val="00910DFA"/>
    <w:rsid w:val="00910ED2"/>
    <w:rsid w:val="00910FD0"/>
    <w:rsid w:val="009110A3"/>
    <w:rsid w:val="009111DB"/>
    <w:rsid w:val="0091121F"/>
    <w:rsid w:val="00911256"/>
    <w:rsid w:val="0091129C"/>
    <w:rsid w:val="009112B7"/>
    <w:rsid w:val="009114A5"/>
    <w:rsid w:val="009114B3"/>
    <w:rsid w:val="0091150B"/>
    <w:rsid w:val="00911640"/>
    <w:rsid w:val="009116DB"/>
    <w:rsid w:val="0091172B"/>
    <w:rsid w:val="00911807"/>
    <w:rsid w:val="00911A3C"/>
    <w:rsid w:val="00911E1F"/>
    <w:rsid w:val="00911EAB"/>
    <w:rsid w:val="00911F4A"/>
    <w:rsid w:val="009121E2"/>
    <w:rsid w:val="009121FE"/>
    <w:rsid w:val="009123BB"/>
    <w:rsid w:val="00912465"/>
    <w:rsid w:val="00912514"/>
    <w:rsid w:val="00912686"/>
    <w:rsid w:val="009126FF"/>
    <w:rsid w:val="0091286F"/>
    <w:rsid w:val="00912A5E"/>
    <w:rsid w:val="00912B2F"/>
    <w:rsid w:val="00912CEF"/>
    <w:rsid w:val="009131EC"/>
    <w:rsid w:val="00913284"/>
    <w:rsid w:val="00913475"/>
    <w:rsid w:val="00913785"/>
    <w:rsid w:val="009139AC"/>
    <w:rsid w:val="00913A36"/>
    <w:rsid w:val="00913D93"/>
    <w:rsid w:val="00913E6B"/>
    <w:rsid w:val="00914015"/>
    <w:rsid w:val="009141B5"/>
    <w:rsid w:val="009141CE"/>
    <w:rsid w:val="0091427F"/>
    <w:rsid w:val="0091448F"/>
    <w:rsid w:val="00914620"/>
    <w:rsid w:val="009146B8"/>
    <w:rsid w:val="00914702"/>
    <w:rsid w:val="00914798"/>
    <w:rsid w:val="0091485F"/>
    <w:rsid w:val="00914960"/>
    <w:rsid w:val="00914CBB"/>
    <w:rsid w:val="00914F58"/>
    <w:rsid w:val="00914FB7"/>
    <w:rsid w:val="00914FD6"/>
    <w:rsid w:val="009152F7"/>
    <w:rsid w:val="00915328"/>
    <w:rsid w:val="00915396"/>
    <w:rsid w:val="0091556D"/>
    <w:rsid w:val="00915C80"/>
    <w:rsid w:val="00915E3C"/>
    <w:rsid w:val="00915F2C"/>
    <w:rsid w:val="00915F66"/>
    <w:rsid w:val="00915F6C"/>
    <w:rsid w:val="00916150"/>
    <w:rsid w:val="0091658D"/>
    <w:rsid w:val="0091664D"/>
    <w:rsid w:val="009166C1"/>
    <w:rsid w:val="00916709"/>
    <w:rsid w:val="00916757"/>
    <w:rsid w:val="00916882"/>
    <w:rsid w:val="009168DE"/>
    <w:rsid w:val="00916B06"/>
    <w:rsid w:val="00916BF6"/>
    <w:rsid w:val="00916D15"/>
    <w:rsid w:val="00916F49"/>
    <w:rsid w:val="00916FF1"/>
    <w:rsid w:val="00917042"/>
    <w:rsid w:val="00917328"/>
    <w:rsid w:val="009174F5"/>
    <w:rsid w:val="009176C5"/>
    <w:rsid w:val="00917775"/>
    <w:rsid w:val="00917841"/>
    <w:rsid w:val="009178D9"/>
    <w:rsid w:val="00917C7E"/>
    <w:rsid w:val="00917D15"/>
    <w:rsid w:val="00917D9F"/>
    <w:rsid w:val="00917F67"/>
    <w:rsid w:val="009200AE"/>
    <w:rsid w:val="00920191"/>
    <w:rsid w:val="009202E1"/>
    <w:rsid w:val="009203FA"/>
    <w:rsid w:val="009204B9"/>
    <w:rsid w:val="009206A7"/>
    <w:rsid w:val="0092073C"/>
    <w:rsid w:val="00920805"/>
    <w:rsid w:val="009208A3"/>
    <w:rsid w:val="009209EB"/>
    <w:rsid w:val="00920A46"/>
    <w:rsid w:val="00920A49"/>
    <w:rsid w:val="00920AD9"/>
    <w:rsid w:val="00920B6F"/>
    <w:rsid w:val="00920C78"/>
    <w:rsid w:val="00920F46"/>
    <w:rsid w:val="0092108C"/>
    <w:rsid w:val="00921150"/>
    <w:rsid w:val="009213C4"/>
    <w:rsid w:val="009213E1"/>
    <w:rsid w:val="00921570"/>
    <w:rsid w:val="00921712"/>
    <w:rsid w:val="00921909"/>
    <w:rsid w:val="00921930"/>
    <w:rsid w:val="00921932"/>
    <w:rsid w:val="00921A54"/>
    <w:rsid w:val="00921A61"/>
    <w:rsid w:val="00921A9C"/>
    <w:rsid w:val="00921CA8"/>
    <w:rsid w:val="00921D11"/>
    <w:rsid w:val="00921D54"/>
    <w:rsid w:val="00921D5D"/>
    <w:rsid w:val="00921D8B"/>
    <w:rsid w:val="00922025"/>
    <w:rsid w:val="009220C8"/>
    <w:rsid w:val="00922205"/>
    <w:rsid w:val="00922382"/>
    <w:rsid w:val="00922396"/>
    <w:rsid w:val="009223A2"/>
    <w:rsid w:val="009226B2"/>
    <w:rsid w:val="00922ABB"/>
    <w:rsid w:val="00922ACC"/>
    <w:rsid w:val="00922B56"/>
    <w:rsid w:val="00922C86"/>
    <w:rsid w:val="00922E8E"/>
    <w:rsid w:val="00922FB3"/>
    <w:rsid w:val="00922FE3"/>
    <w:rsid w:val="00923256"/>
    <w:rsid w:val="0092328C"/>
    <w:rsid w:val="009233C8"/>
    <w:rsid w:val="00923609"/>
    <w:rsid w:val="0092382D"/>
    <w:rsid w:val="00923A90"/>
    <w:rsid w:val="00923AED"/>
    <w:rsid w:val="00923AF1"/>
    <w:rsid w:val="00923C91"/>
    <w:rsid w:val="00923D10"/>
    <w:rsid w:val="0092418C"/>
    <w:rsid w:val="009241D7"/>
    <w:rsid w:val="009241E4"/>
    <w:rsid w:val="0092430E"/>
    <w:rsid w:val="0092444A"/>
    <w:rsid w:val="009244A1"/>
    <w:rsid w:val="00924521"/>
    <w:rsid w:val="009246A9"/>
    <w:rsid w:val="0092470B"/>
    <w:rsid w:val="00924729"/>
    <w:rsid w:val="0092473F"/>
    <w:rsid w:val="0092479B"/>
    <w:rsid w:val="0092486A"/>
    <w:rsid w:val="00924908"/>
    <w:rsid w:val="00924A72"/>
    <w:rsid w:val="00924AF6"/>
    <w:rsid w:val="00924B1E"/>
    <w:rsid w:val="00925045"/>
    <w:rsid w:val="009257EA"/>
    <w:rsid w:val="009258DA"/>
    <w:rsid w:val="00925A7C"/>
    <w:rsid w:val="00925AF8"/>
    <w:rsid w:val="00925B3C"/>
    <w:rsid w:val="00925BC2"/>
    <w:rsid w:val="00925D7D"/>
    <w:rsid w:val="00925DC5"/>
    <w:rsid w:val="00925EFC"/>
    <w:rsid w:val="00925F91"/>
    <w:rsid w:val="009262E3"/>
    <w:rsid w:val="00926375"/>
    <w:rsid w:val="0092642C"/>
    <w:rsid w:val="00926615"/>
    <w:rsid w:val="00926745"/>
    <w:rsid w:val="009268A8"/>
    <w:rsid w:val="009268DC"/>
    <w:rsid w:val="009269C1"/>
    <w:rsid w:val="00926A5D"/>
    <w:rsid w:val="00926B42"/>
    <w:rsid w:val="00926B92"/>
    <w:rsid w:val="009271BB"/>
    <w:rsid w:val="00927207"/>
    <w:rsid w:val="009272C9"/>
    <w:rsid w:val="009273EE"/>
    <w:rsid w:val="00927416"/>
    <w:rsid w:val="009275C1"/>
    <w:rsid w:val="009275FF"/>
    <w:rsid w:val="00927642"/>
    <w:rsid w:val="009277F1"/>
    <w:rsid w:val="00927829"/>
    <w:rsid w:val="009278BF"/>
    <w:rsid w:val="009278FF"/>
    <w:rsid w:val="00927A65"/>
    <w:rsid w:val="00927B90"/>
    <w:rsid w:val="00927C37"/>
    <w:rsid w:val="00927E5D"/>
    <w:rsid w:val="009300F2"/>
    <w:rsid w:val="0093012A"/>
    <w:rsid w:val="009302BE"/>
    <w:rsid w:val="00930362"/>
    <w:rsid w:val="00930486"/>
    <w:rsid w:val="0093072F"/>
    <w:rsid w:val="009308F3"/>
    <w:rsid w:val="00930C14"/>
    <w:rsid w:val="00930C9D"/>
    <w:rsid w:val="00930EC1"/>
    <w:rsid w:val="00930F15"/>
    <w:rsid w:val="00931027"/>
    <w:rsid w:val="00931160"/>
    <w:rsid w:val="009311D8"/>
    <w:rsid w:val="009312D9"/>
    <w:rsid w:val="00931669"/>
    <w:rsid w:val="009316B6"/>
    <w:rsid w:val="009316C0"/>
    <w:rsid w:val="009318F3"/>
    <w:rsid w:val="00931B3E"/>
    <w:rsid w:val="0093209F"/>
    <w:rsid w:val="0093227A"/>
    <w:rsid w:val="009322B6"/>
    <w:rsid w:val="009325D4"/>
    <w:rsid w:val="00932628"/>
    <w:rsid w:val="00932637"/>
    <w:rsid w:val="0093292D"/>
    <w:rsid w:val="0093297D"/>
    <w:rsid w:val="00932A26"/>
    <w:rsid w:val="00932B9A"/>
    <w:rsid w:val="00932C14"/>
    <w:rsid w:val="00932C77"/>
    <w:rsid w:val="00932F6B"/>
    <w:rsid w:val="00932FD2"/>
    <w:rsid w:val="009330C1"/>
    <w:rsid w:val="0093312D"/>
    <w:rsid w:val="00933444"/>
    <w:rsid w:val="00933452"/>
    <w:rsid w:val="00933716"/>
    <w:rsid w:val="00933999"/>
    <w:rsid w:val="009339CE"/>
    <w:rsid w:val="009339CF"/>
    <w:rsid w:val="00933CDC"/>
    <w:rsid w:val="00933EC1"/>
    <w:rsid w:val="0093442F"/>
    <w:rsid w:val="00934898"/>
    <w:rsid w:val="00934976"/>
    <w:rsid w:val="00934EFB"/>
    <w:rsid w:val="00935035"/>
    <w:rsid w:val="009354AD"/>
    <w:rsid w:val="009356DE"/>
    <w:rsid w:val="009356E4"/>
    <w:rsid w:val="00935769"/>
    <w:rsid w:val="00935974"/>
    <w:rsid w:val="009359A1"/>
    <w:rsid w:val="00935A72"/>
    <w:rsid w:val="00935D6B"/>
    <w:rsid w:val="00935FCB"/>
    <w:rsid w:val="00935FFF"/>
    <w:rsid w:val="009361CA"/>
    <w:rsid w:val="00936528"/>
    <w:rsid w:val="00936B30"/>
    <w:rsid w:val="00936BDC"/>
    <w:rsid w:val="00936D42"/>
    <w:rsid w:val="00936FC3"/>
    <w:rsid w:val="0093723A"/>
    <w:rsid w:val="009374C2"/>
    <w:rsid w:val="009374F8"/>
    <w:rsid w:val="0093757E"/>
    <w:rsid w:val="00937839"/>
    <w:rsid w:val="0093784C"/>
    <w:rsid w:val="00937AB2"/>
    <w:rsid w:val="00937C8B"/>
    <w:rsid w:val="00937CA2"/>
    <w:rsid w:val="00937DF1"/>
    <w:rsid w:val="00937F36"/>
    <w:rsid w:val="00940009"/>
    <w:rsid w:val="00940025"/>
    <w:rsid w:val="00940284"/>
    <w:rsid w:val="009402D7"/>
    <w:rsid w:val="00940396"/>
    <w:rsid w:val="00940611"/>
    <w:rsid w:val="009407D4"/>
    <w:rsid w:val="0094080A"/>
    <w:rsid w:val="00940870"/>
    <w:rsid w:val="009409A3"/>
    <w:rsid w:val="00940A7D"/>
    <w:rsid w:val="00940B29"/>
    <w:rsid w:val="00940D0B"/>
    <w:rsid w:val="00940D70"/>
    <w:rsid w:val="00940EEA"/>
    <w:rsid w:val="00941010"/>
    <w:rsid w:val="00941021"/>
    <w:rsid w:val="009410E8"/>
    <w:rsid w:val="0094119E"/>
    <w:rsid w:val="00941293"/>
    <w:rsid w:val="009412DA"/>
    <w:rsid w:val="0094149B"/>
    <w:rsid w:val="009414C7"/>
    <w:rsid w:val="009415E2"/>
    <w:rsid w:val="009416CC"/>
    <w:rsid w:val="0094190F"/>
    <w:rsid w:val="00941983"/>
    <w:rsid w:val="00941ACC"/>
    <w:rsid w:val="00941AD1"/>
    <w:rsid w:val="00941B1D"/>
    <w:rsid w:val="00941C51"/>
    <w:rsid w:val="00941D40"/>
    <w:rsid w:val="00941EA1"/>
    <w:rsid w:val="00941F36"/>
    <w:rsid w:val="0094213F"/>
    <w:rsid w:val="00942379"/>
    <w:rsid w:val="0094260D"/>
    <w:rsid w:val="00942668"/>
    <w:rsid w:val="0094286C"/>
    <w:rsid w:val="00942898"/>
    <w:rsid w:val="009428AA"/>
    <w:rsid w:val="009428D1"/>
    <w:rsid w:val="00942C8E"/>
    <w:rsid w:val="00942D83"/>
    <w:rsid w:val="00942DB3"/>
    <w:rsid w:val="00942E7A"/>
    <w:rsid w:val="009430E1"/>
    <w:rsid w:val="0094322D"/>
    <w:rsid w:val="0094354D"/>
    <w:rsid w:val="009437AC"/>
    <w:rsid w:val="009438BD"/>
    <w:rsid w:val="00943941"/>
    <w:rsid w:val="00943A28"/>
    <w:rsid w:val="00943A93"/>
    <w:rsid w:val="00943BA5"/>
    <w:rsid w:val="00943C54"/>
    <w:rsid w:val="00943C9B"/>
    <w:rsid w:val="00943D61"/>
    <w:rsid w:val="00943DF2"/>
    <w:rsid w:val="00944052"/>
    <w:rsid w:val="00944171"/>
    <w:rsid w:val="00944238"/>
    <w:rsid w:val="00944258"/>
    <w:rsid w:val="00944276"/>
    <w:rsid w:val="0094429B"/>
    <w:rsid w:val="0094446D"/>
    <w:rsid w:val="009444E0"/>
    <w:rsid w:val="0094476D"/>
    <w:rsid w:val="00944897"/>
    <w:rsid w:val="00944910"/>
    <w:rsid w:val="00944A2A"/>
    <w:rsid w:val="00944B92"/>
    <w:rsid w:val="00944D34"/>
    <w:rsid w:val="00944E5D"/>
    <w:rsid w:val="00945051"/>
    <w:rsid w:val="009454AF"/>
    <w:rsid w:val="009454F1"/>
    <w:rsid w:val="0094579E"/>
    <w:rsid w:val="009457A3"/>
    <w:rsid w:val="00945849"/>
    <w:rsid w:val="009459B7"/>
    <w:rsid w:val="00945A7C"/>
    <w:rsid w:val="00945A9D"/>
    <w:rsid w:val="00945BB7"/>
    <w:rsid w:val="00945CB9"/>
    <w:rsid w:val="00945D56"/>
    <w:rsid w:val="0094635D"/>
    <w:rsid w:val="00946413"/>
    <w:rsid w:val="009468D2"/>
    <w:rsid w:val="009468EA"/>
    <w:rsid w:val="00946947"/>
    <w:rsid w:val="00946D50"/>
    <w:rsid w:val="00946EAC"/>
    <w:rsid w:val="00946EBD"/>
    <w:rsid w:val="00947089"/>
    <w:rsid w:val="00947211"/>
    <w:rsid w:val="00947277"/>
    <w:rsid w:val="009472FA"/>
    <w:rsid w:val="009475D4"/>
    <w:rsid w:val="00947887"/>
    <w:rsid w:val="0094799F"/>
    <w:rsid w:val="00947A86"/>
    <w:rsid w:val="00947C3C"/>
    <w:rsid w:val="00947CF9"/>
    <w:rsid w:val="00947E08"/>
    <w:rsid w:val="00947EF9"/>
    <w:rsid w:val="009501C1"/>
    <w:rsid w:val="00950209"/>
    <w:rsid w:val="00950374"/>
    <w:rsid w:val="009504A0"/>
    <w:rsid w:val="009505D2"/>
    <w:rsid w:val="00950763"/>
    <w:rsid w:val="00950A8B"/>
    <w:rsid w:val="00950E4D"/>
    <w:rsid w:val="00950E8E"/>
    <w:rsid w:val="00950EBB"/>
    <w:rsid w:val="00950F5A"/>
    <w:rsid w:val="009510FB"/>
    <w:rsid w:val="009512A6"/>
    <w:rsid w:val="0095145A"/>
    <w:rsid w:val="009514AC"/>
    <w:rsid w:val="009514CA"/>
    <w:rsid w:val="009516DC"/>
    <w:rsid w:val="00951A00"/>
    <w:rsid w:val="00951ABE"/>
    <w:rsid w:val="00951F05"/>
    <w:rsid w:val="00952213"/>
    <w:rsid w:val="009522B0"/>
    <w:rsid w:val="009522D8"/>
    <w:rsid w:val="0095234D"/>
    <w:rsid w:val="009523EF"/>
    <w:rsid w:val="00952488"/>
    <w:rsid w:val="00952906"/>
    <w:rsid w:val="0095299A"/>
    <w:rsid w:val="00952A7B"/>
    <w:rsid w:val="00952D40"/>
    <w:rsid w:val="00952F4B"/>
    <w:rsid w:val="00952F75"/>
    <w:rsid w:val="0095304E"/>
    <w:rsid w:val="00953128"/>
    <w:rsid w:val="0095319A"/>
    <w:rsid w:val="00953328"/>
    <w:rsid w:val="0095343D"/>
    <w:rsid w:val="00953451"/>
    <w:rsid w:val="0095362A"/>
    <w:rsid w:val="009536A1"/>
    <w:rsid w:val="009536B4"/>
    <w:rsid w:val="00953702"/>
    <w:rsid w:val="00953757"/>
    <w:rsid w:val="0095376F"/>
    <w:rsid w:val="009537C8"/>
    <w:rsid w:val="00953A39"/>
    <w:rsid w:val="00953B48"/>
    <w:rsid w:val="00953C3A"/>
    <w:rsid w:val="00953F4B"/>
    <w:rsid w:val="0095422C"/>
    <w:rsid w:val="00954246"/>
    <w:rsid w:val="00954249"/>
    <w:rsid w:val="009542B9"/>
    <w:rsid w:val="00954419"/>
    <w:rsid w:val="009545EE"/>
    <w:rsid w:val="009546D8"/>
    <w:rsid w:val="00954749"/>
    <w:rsid w:val="00954867"/>
    <w:rsid w:val="009548D0"/>
    <w:rsid w:val="009548E3"/>
    <w:rsid w:val="009548FD"/>
    <w:rsid w:val="009549B9"/>
    <w:rsid w:val="009549C4"/>
    <w:rsid w:val="00954C10"/>
    <w:rsid w:val="00954E07"/>
    <w:rsid w:val="00954F36"/>
    <w:rsid w:val="0095508B"/>
    <w:rsid w:val="00955171"/>
    <w:rsid w:val="009556F8"/>
    <w:rsid w:val="0095585D"/>
    <w:rsid w:val="00955C77"/>
    <w:rsid w:val="00955D19"/>
    <w:rsid w:val="00955DE4"/>
    <w:rsid w:val="00955E34"/>
    <w:rsid w:val="00955E58"/>
    <w:rsid w:val="00955E93"/>
    <w:rsid w:val="0095609B"/>
    <w:rsid w:val="00956228"/>
    <w:rsid w:val="0095667A"/>
    <w:rsid w:val="0095672F"/>
    <w:rsid w:val="0095676E"/>
    <w:rsid w:val="00956A9A"/>
    <w:rsid w:val="00956ACD"/>
    <w:rsid w:val="00956E68"/>
    <w:rsid w:val="009570EB"/>
    <w:rsid w:val="00957144"/>
    <w:rsid w:val="009572B8"/>
    <w:rsid w:val="00957312"/>
    <w:rsid w:val="00957545"/>
    <w:rsid w:val="00957633"/>
    <w:rsid w:val="009576BB"/>
    <w:rsid w:val="009578AD"/>
    <w:rsid w:val="00957A4E"/>
    <w:rsid w:val="00957E36"/>
    <w:rsid w:val="00957E54"/>
    <w:rsid w:val="009600E0"/>
    <w:rsid w:val="009602E4"/>
    <w:rsid w:val="009605B5"/>
    <w:rsid w:val="009607F3"/>
    <w:rsid w:val="00960A7B"/>
    <w:rsid w:val="00960AA5"/>
    <w:rsid w:val="00960B04"/>
    <w:rsid w:val="00960D2B"/>
    <w:rsid w:val="00960E97"/>
    <w:rsid w:val="00960EE8"/>
    <w:rsid w:val="00961144"/>
    <w:rsid w:val="009611B6"/>
    <w:rsid w:val="009611E0"/>
    <w:rsid w:val="00961281"/>
    <w:rsid w:val="009612A1"/>
    <w:rsid w:val="00961651"/>
    <w:rsid w:val="00961756"/>
    <w:rsid w:val="009617E8"/>
    <w:rsid w:val="00961A0F"/>
    <w:rsid w:val="00961ACF"/>
    <w:rsid w:val="00961BA2"/>
    <w:rsid w:val="00961DE4"/>
    <w:rsid w:val="00961E4E"/>
    <w:rsid w:val="00961FA8"/>
    <w:rsid w:val="009620E4"/>
    <w:rsid w:val="00962234"/>
    <w:rsid w:val="0096229A"/>
    <w:rsid w:val="00962405"/>
    <w:rsid w:val="00962462"/>
    <w:rsid w:val="00962726"/>
    <w:rsid w:val="00962745"/>
    <w:rsid w:val="00962811"/>
    <w:rsid w:val="0096286D"/>
    <w:rsid w:val="00962A8E"/>
    <w:rsid w:val="00962B7E"/>
    <w:rsid w:val="00962BE7"/>
    <w:rsid w:val="00962D6D"/>
    <w:rsid w:val="00962E8A"/>
    <w:rsid w:val="009630D8"/>
    <w:rsid w:val="0096316F"/>
    <w:rsid w:val="00963207"/>
    <w:rsid w:val="009633E6"/>
    <w:rsid w:val="009634C8"/>
    <w:rsid w:val="00963525"/>
    <w:rsid w:val="009635C3"/>
    <w:rsid w:val="00963723"/>
    <w:rsid w:val="00963B7B"/>
    <w:rsid w:val="00963D45"/>
    <w:rsid w:val="00963F2A"/>
    <w:rsid w:val="009643C0"/>
    <w:rsid w:val="009644D8"/>
    <w:rsid w:val="00964509"/>
    <w:rsid w:val="00964A51"/>
    <w:rsid w:val="00964AA3"/>
    <w:rsid w:val="00964B06"/>
    <w:rsid w:val="00964BA0"/>
    <w:rsid w:val="00964CF5"/>
    <w:rsid w:val="00964F1F"/>
    <w:rsid w:val="0096524A"/>
    <w:rsid w:val="00965261"/>
    <w:rsid w:val="009653CA"/>
    <w:rsid w:val="009657B6"/>
    <w:rsid w:val="00965914"/>
    <w:rsid w:val="00965B74"/>
    <w:rsid w:val="00965FF4"/>
    <w:rsid w:val="0096636B"/>
    <w:rsid w:val="009663B5"/>
    <w:rsid w:val="00966451"/>
    <w:rsid w:val="009666C5"/>
    <w:rsid w:val="00966751"/>
    <w:rsid w:val="009669AE"/>
    <w:rsid w:val="00966AF7"/>
    <w:rsid w:val="00966B47"/>
    <w:rsid w:val="00966BE0"/>
    <w:rsid w:val="00966D00"/>
    <w:rsid w:val="00966D11"/>
    <w:rsid w:val="00966F02"/>
    <w:rsid w:val="00966FC4"/>
    <w:rsid w:val="00967066"/>
    <w:rsid w:val="009670C8"/>
    <w:rsid w:val="00967176"/>
    <w:rsid w:val="00967C27"/>
    <w:rsid w:val="00967D5F"/>
    <w:rsid w:val="00967F45"/>
    <w:rsid w:val="00970164"/>
    <w:rsid w:val="009702D6"/>
    <w:rsid w:val="00970334"/>
    <w:rsid w:val="00970362"/>
    <w:rsid w:val="00970416"/>
    <w:rsid w:val="00970495"/>
    <w:rsid w:val="00970528"/>
    <w:rsid w:val="009705A6"/>
    <w:rsid w:val="00970679"/>
    <w:rsid w:val="00970AED"/>
    <w:rsid w:val="00970AF1"/>
    <w:rsid w:val="00970B55"/>
    <w:rsid w:val="00970BF1"/>
    <w:rsid w:val="00970D28"/>
    <w:rsid w:val="00970D44"/>
    <w:rsid w:val="00970D61"/>
    <w:rsid w:val="00970EDD"/>
    <w:rsid w:val="00970EFD"/>
    <w:rsid w:val="00970F49"/>
    <w:rsid w:val="00971112"/>
    <w:rsid w:val="0097111F"/>
    <w:rsid w:val="00971565"/>
    <w:rsid w:val="00971646"/>
    <w:rsid w:val="0097167A"/>
    <w:rsid w:val="0097178F"/>
    <w:rsid w:val="009717B5"/>
    <w:rsid w:val="00971B29"/>
    <w:rsid w:val="00971CA6"/>
    <w:rsid w:val="00971D6B"/>
    <w:rsid w:val="00971EEA"/>
    <w:rsid w:val="009720F3"/>
    <w:rsid w:val="009721CA"/>
    <w:rsid w:val="00972250"/>
    <w:rsid w:val="009722CD"/>
    <w:rsid w:val="009725C9"/>
    <w:rsid w:val="00972766"/>
    <w:rsid w:val="00972807"/>
    <w:rsid w:val="00972897"/>
    <w:rsid w:val="009728AB"/>
    <w:rsid w:val="009728B8"/>
    <w:rsid w:val="00972983"/>
    <w:rsid w:val="009729B8"/>
    <w:rsid w:val="009729E2"/>
    <w:rsid w:val="00972AD4"/>
    <w:rsid w:val="00972B9F"/>
    <w:rsid w:val="00972DEE"/>
    <w:rsid w:val="00972FF7"/>
    <w:rsid w:val="0097328A"/>
    <w:rsid w:val="0097346A"/>
    <w:rsid w:val="00973666"/>
    <w:rsid w:val="0097368E"/>
    <w:rsid w:val="00973877"/>
    <w:rsid w:val="00973A88"/>
    <w:rsid w:val="00973B18"/>
    <w:rsid w:val="00973B53"/>
    <w:rsid w:val="00973D9F"/>
    <w:rsid w:val="00973DC8"/>
    <w:rsid w:val="00973ECC"/>
    <w:rsid w:val="00973EF2"/>
    <w:rsid w:val="00973FD8"/>
    <w:rsid w:val="00973FFB"/>
    <w:rsid w:val="0097405A"/>
    <w:rsid w:val="0097431B"/>
    <w:rsid w:val="00974324"/>
    <w:rsid w:val="00974354"/>
    <w:rsid w:val="00974444"/>
    <w:rsid w:val="0097451B"/>
    <w:rsid w:val="00974610"/>
    <w:rsid w:val="00974715"/>
    <w:rsid w:val="009747F2"/>
    <w:rsid w:val="009748E7"/>
    <w:rsid w:val="00974C52"/>
    <w:rsid w:val="00974D7D"/>
    <w:rsid w:val="00975167"/>
    <w:rsid w:val="009751E4"/>
    <w:rsid w:val="009752A2"/>
    <w:rsid w:val="009757E2"/>
    <w:rsid w:val="009758D2"/>
    <w:rsid w:val="00975A5F"/>
    <w:rsid w:val="00975B29"/>
    <w:rsid w:val="00975D2D"/>
    <w:rsid w:val="00975F71"/>
    <w:rsid w:val="00976021"/>
    <w:rsid w:val="00976061"/>
    <w:rsid w:val="009763C5"/>
    <w:rsid w:val="0097646A"/>
    <w:rsid w:val="0097646F"/>
    <w:rsid w:val="0097668A"/>
    <w:rsid w:val="009767C4"/>
    <w:rsid w:val="0097689D"/>
    <w:rsid w:val="009768A6"/>
    <w:rsid w:val="00976969"/>
    <w:rsid w:val="009769EE"/>
    <w:rsid w:val="00976AAB"/>
    <w:rsid w:val="00976F9B"/>
    <w:rsid w:val="00976FF0"/>
    <w:rsid w:val="009770A3"/>
    <w:rsid w:val="00977208"/>
    <w:rsid w:val="0097724A"/>
    <w:rsid w:val="009772BD"/>
    <w:rsid w:val="009773DC"/>
    <w:rsid w:val="009775B3"/>
    <w:rsid w:val="00977932"/>
    <w:rsid w:val="00977AD0"/>
    <w:rsid w:val="00977D29"/>
    <w:rsid w:val="00977DB8"/>
    <w:rsid w:val="00977F21"/>
    <w:rsid w:val="009800B9"/>
    <w:rsid w:val="009802B4"/>
    <w:rsid w:val="0098055F"/>
    <w:rsid w:val="00980904"/>
    <w:rsid w:val="00980947"/>
    <w:rsid w:val="00980980"/>
    <w:rsid w:val="00980A1D"/>
    <w:rsid w:val="00980ABE"/>
    <w:rsid w:val="00980EEE"/>
    <w:rsid w:val="00980F67"/>
    <w:rsid w:val="00980F68"/>
    <w:rsid w:val="009811E5"/>
    <w:rsid w:val="00981365"/>
    <w:rsid w:val="00981376"/>
    <w:rsid w:val="00981414"/>
    <w:rsid w:val="00981633"/>
    <w:rsid w:val="00981646"/>
    <w:rsid w:val="009817B7"/>
    <w:rsid w:val="009817CF"/>
    <w:rsid w:val="00982108"/>
    <w:rsid w:val="009822BC"/>
    <w:rsid w:val="0098254B"/>
    <w:rsid w:val="009825E3"/>
    <w:rsid w:val="00982774"/>
    <w:rsid w:val="00982935"/>
    <w:rsid w:val="00982A76"/>
    <w:rsid w:val="00982AC0"/>
    <w:rsid w:val="00982C4A"/>
    <w:rsid w:val="00982F07"/>
    <w:rsid w:val="00982FDA"/>
    <w:rsid w:val="0098312C"/>
    <w:rsid w:val="00983414"/>
    <w:rsid w:val="00983456"/>
    <w:rsid w:val="0098350A"/>
    <w:rsid w:val="00983583"/>
    <w:rsid w:val="009836D2"/>
    <w:rsid w:val="00983804"/>
    <w:rsid w:val="00983807"/>
    <w:rsid w:val="00983824"/>
    <w:rsid w:val="009838F9"/>
    <w:rsid w:val="00983900"/>
    <w:rsid w:val="00983CBB"/>
    <w:rsid w:val="00983DF3"/>
    <w:rsid w:val="009840C3"/>
    <w:rsid w:val="00984224"/>
    <w:rsid w:val="00984516"/>
    <w:rsid w:val="0098453B"/>
    <w:rsid w:val="0098454A"/>
    <w:rsid w:val="00984575"/>
    <w:rsid w:val="0098465D"/>
    <w:rsid w:val="00984768"/>
    <w:rsid w:val="0098496E"/>
    <w:rsid w:val="00984982"/>
    <w:rsid w:val="009849F9"/>
    <w:rsid w:val="00984CB6"/>
    <w:rsid w:val="00984EB1"/>
    <w:rsid w:val="0098502C"/>
    <w:rsid w:val="009851E9"/>
    <w:rsid w:val="00985297"/>
    <w:rsid w:val="0098567F"/>
    <w:rsid w:val="009856B3"/>
    <w:rsid w:val="009856BD"/>
    <w:rsid w:val="00985757"/>
    <w:rsid w:val="009857C2"/>
    <w:rsid w:val="009857F7"/>
    <w:rsid w:val="00985928"/>
    <w:rsid w:val="00985B7A"/>
    <w:rsid w:val="00985BE7"/>
    <w:rsid w:val="00985F91"/>
    <w:rsid w:val="00986046"/>
    <w:rsid w:val="009860FD"/>
    <w:rsid w:val="00986366"/>
    <w:rsid w:val="009863D4"/>
    <w:rsid w:val="009864DD"/>
    <w:rsid w:val="009866A7"/>
    <w:rsid w:val="00986755"/>
    <w:rsid w:val="00986AAF"/>
    <w:rsid w:val="00986AF3"/>
    <w:rsid w:val="00986C47"/>
    <w:rsid w:val="00986F10"/>
    <w:rsid w:val="00986F94"/>
    <w:rsid w:val="00986FA0"/>
    <w:rsid w:val="00986FED"/>
    <w:rsid w:val="0098708F"/>
    <w:rsid w:val="00987198"/>
    <w:rsid w:val="00987400"/>
    <w:rsid w:val="0098744D"/>
    <w:rsid w:val="00987629"/>
    <w:rsid w:val="00987C95"/>
    <w:rsid w:val="00987E30"/>
    <w:rsid w:val="00987F22"/>
    <w:rsid w:val="00987F68"/>
    <w:rsid w:val="00990049"/>
    <w:rsid w:val="00990055"/>
    <w:rsid w:val="009900DF"/>
    <w:rsid w:val="0099017E"/>
    <w:rsid w:val="00990354"/>
    <w:rsid w:val="00990422"/>
    <w:rsid w:val="0099062C"/>
    <w:rsid w:val="00990645"/>
    <w:rsid w:val="009907CB"/>
    <w:rsid w:val="009908F3"/>
    <w:rsid w:val="00990949"/>
    <w:rsid w:val="009909DF"/>
    <w:rsid w:val="00990A6B"/>
    <w:rsid w:val="00990B30"/>
    <w:rsid w:val="00990C3E"/>
    <w:rsid w:val="00990C59"/>
    <w:rsid w:val="00990D3D"/>
    <w:rsid w:val="00990D6D"/>
    <w:rsid w:val="00990E21"/>
    <w:rsid w:val="00990E8E"/>
    <w:rsid w:val="00990EC4"/>
    <w:rsid w:val="00990F10"/>
    <w:rsid w:val="00991036"/>
    <w:rsid w:val="0099131A"/>
    <w:rsid w:val="0099137B"/>
    <w:rsid w:val="0099153B"/>
    <w:rsid w:val="009915D7"/>
    <w:rsid w:val="00991881"/>
    <w:rsid w:val="009919D4"/>
    <w:rsid w:val="00991B13"/>
    <w:rsid w:val="00991CD1"/>
    <w:rsid w:val="00991FCC"/>
    <w:rsid w:val="00992339"/>
    <w:rsid w:val="00992353"/>
    <w:rsid w:val="00992375"/>
    <w:rsid w:val="0099269B"/>
    <w:rsid w:val="00992768"/>
    <w:rsid w:val="009927D9"/>
    <w:rsid w:val="009928AF"/>
    <w:rsid w:val="00992A5D"/>
    <w:rsid w:val="00992AF4"/>
    <w:rsid w:val="00992B03"/>
    <w:rsid w:val="00992D69"/>
    <w:rsid w:val="00992D89"/>
    <w:rsid w:val="00992E12"/>
    <w:rsid w:val="009933B5"/>
    <w:rsid w:val="009933DD"/>
    <w:rsid w:val="009935A8"/>
    <w:rsid w:val="00993822"/>
    <w:rsid w:val="00993935"/>
    <w:rsid w:val="00993B83"/>
    <w:rsid w:val="00993F5F"/>
    <w:rsid w:val="00994104"/>
    <w:rsid w:val="00994363"/>
    <w:rsid w:val="00994428"/>
    <w:rsid w:val="0099466F"/>
    <w:rsid w:val="00994791"/>
    <w:rsid w:val="00994899"/>
    <w:rsid w:val="009949E8"/>
    <w:rsid w:val="00994A6C"/>
    <w:rsid w:val="00994B3B"/>
    <w:rsid w:val="00994C13"/>
    <w:rsid w:val="00994D47"/>
    <w:rsid w:val="00994FA7"/>
    <w:rsid w:val="009951C6"/>
    <w:rsid w:val="00995579"/>
    <w:rsid w:val="009955BB"/>
    <w:rsid w:val="0099580E"/>
    <w:rsid w:val="00995836"/>
    <w:rsid w:val="00995945"/>
    <w:rsid w:val="009959E7"/>
    <w:rsid w:val="00995A53"/>
    <w:rsid w:val="00995B63"/>
    <w:rsid w:val="00995B97"/>
    <w:rsid w:val="00995C3F"/>
    <w:rsid w:val="00995C6D"/>
    <w:rsid w:val="0099605F"/>
    <w:rsid w:val="009960E5"/>
    <w:rsid w:val="009961AF"/>
    <w:rsid w:val="009961D7"/>
    <w:rsid w:val="0099632F"/>
    <w:rsid w:val="00996365"/>
    <w:rsid w:val="009965DE"/>
    <w:rsid w:val="0099676A"/>
    <w:rsid w:val="00996791"/>
    <w:rsid w:val="00996FB1"/>
    <w:rsid w:val="009971D2"/>
    <w:rsid w:val="0099744F"/>
    <w:rsid w:val="009974CB"/>
    <w:rsid w:val="0099760B"/>
    <w:rsid w:val="009976E5"/>
    <w:rsid w:val="009977C5"/>
    <w:rsid w:val="009979CC"/>
    <w:rsid w:val="00997B10"/>
    <w:rsid w:val="00997B53"/>
    <w:rsid w:val="00997BDA"/>
    <w:rsid w:val="00997DB2"/>
    <w:rsid w:val="00997F0B"/>
    <w:rsid w:val="009A0372"/>
    <w:rsid w:val="009A03DB"/>
    <w:rsid w:val="009A0447"/>
    <w:rsid w:val="009A04A5"/>
    <w:rsid w:val="009A07B1"/>
    <w:rsid w:val="009A08EC"/>
    <w:rsid w:val="009A0931"/>
    <w:rsid w:val="009A0A54"/>
    <w:rsid w:val="009A0DDD"/>
    <w:rsid w:val="009A0E10"/>
    <w:rsid w:val="009A0E56"/>
    <w:rsid w:val="009A0F32"/>
    <w:rsid w:val="009A114D"/>
    <w:rsid w:val="009A131B"/>
    <w:rsid w:val="009A19E4"/>
    <w:rsid w:val="009A1BE3"/>
    <w:rsid w:val="009A2137"/>
    <w:rsid w:val="009A214E"/>
    <w:rsid w:val="009A2480"/>
    <w:rsid w:val="009A257F"/>
    <w:rsid w:val="009A274C"/>
    <w:rsid w:val="009A2A24"/>
    <w:rsid w:val="009A2CF4"/>
    <w:rsid w:val="009A2D34"/>
    <w:rsid w:val="009A2D8A"/>
    <w:rsid w:val="009A2DEA"/>
    <w:rsid w:val="009A2E59"/>
    <w:rsid w:val="009A2EF4"/>
    <w:rsid w:val="009A32C3"/>
    <w:rsid w:val="009A35C3"/>
    <w:rsid w:val="009A379C"/>
    <w:rsid w:val="009A3915"/>
    <w:rsid w:val="009A3A81"/>
    <w:rsid w:val="009A3C4F"/>
    <w:rsid w:val="009A3CC9"/>
    <w:rsid w:val="009A3D01"/>
    <w:rsid w:val="009A3FAD"/>
    <w:rsid w:val="009A40AA"/>
    <w:rsid w:val="009A40BE"/>
    <w:rsid w:val="009A45A9"/>
    <w:rsid w:val="009A45E5"/>
    <w:rsid w:val="009A4B4B"/>
    <w:rsid w:val="009A4C0F"/>
    <w:rsid w:val="009A50C4"/>
    <w:rsid w:val="009A539A"/>
    <w:rsid w:val="009A567A"/>
    <w:rsid w:val="009A5B2E"/>
    <w:rsid w:val="009A5C90"/>
    <w:rsid w:val="009A5FBC"/>
    <w:rsid w:val="009A61E6"/>
    <w:rsid w:val="009A624F"/>
    <w:rsid w:val="009A62C2"/>
    <w:rsid w:val="009A630E"/>
    <w:rsid w:val="009A64C0"/>
    <w:rsid w:val="009A6530"/>
    <w:rsid w:val="009A67DB"/>
    <w:rsid w:val="009A6831"/>
    <w:rsid w:val="009A6871"/>
    <w:rsid w:val="009A69F8"/>
    <w:rsid w:val="009A6BBA"/>
    <w:rsid w:val="009A6BF9"/>
    <w:rsid w:val="009A6C56"/>
    <w:rsid w:val="009A6DC0"/>
    <w:rsid w:val="009A6E35"/>
    <w:rsid w:val="009A6F7A"/>
    <w:rsid w:val="009A6FAA"/>
    <w:rsid w:val="009A703C"/>
    <w:rsid w:val="009A7113"/>
    <w:rsid w:val="009A71A6"/>
    <w:rsid w:val="009A72CF"/>
    <w:rsid w:val="009A7389"/>
    <w:rsid w:val="009A73BD"/>
    <w:rsid w:val="009A73C5"/>
    <w:rsid w:val="009A73FC"/>
    <w:rsid w:val="009A7593"/>
    <w:rsid w:val="009A759B"/>
    <w:rsid w:val="009A7683"/>
    <w:rsid w:val="009A76E3"/>
    <w:rsid w:val="009A7760"/>
    <w:rsid w:val="009A7791"/>
    <w:rsid w:val="009A780A"/>
    <w:rsid w:val="009A7A0E"/>
    <w:rsid w:val="009A7AA8"/>
    <w:rsid w:val="009A7AE1"/>
    <w:rsid w:val="009A7AFE"/>
    <w:rsid w:val="009A7D23"/>
    <w:rsid w:val="009A7D35"/>
    <w:rsid w:val="009A7DDB"/>
    <w:rsid w:val="009A7FD7"/>
    <w:rsid w:val="009B000A"/>
    <w:rsid w:val="009B010B"/>
    <w:rsid w:val="009B0222"/>
    <w:rsid w:val="009B0224"/>
    <w:rsid w:val="009B0301"/>
    <w:rsid w:val="009B033E"/>
    <w:rsid w:val="009B0379"/>
    <w:rsid w:val="009B058B"/>
    <w:rsid w:val="009B05CE"/>
    <w:rsid w:val="009B0870"/>
    <w:rsid w:val="009B0B4C"/>
    <w:rsid w:val="009B0B76"/>
    <w:rsid w:val="009B0C60"/>
    <w:rsid w:val="009B0CE2"/>
    <w:rsid w:val="009B0F7E"/>
    <w:rsid w:val="009B0FAB"/>
    <w:rsid w:val="009B11F7"/>
    <w:rsid w:val="009B1353"/>
    <w:rsid w:val="009B148D"/>
    <w:rsid w:val="009B1493"/>
    <w:rsid w:val="009B14F1"/>
    <w:rsid w:val="009B182E"/>
    <w:rsid w:val="009B1997"/>
    <w:rsid w:val="009B1F7D"/>
    <w:rsid w:val="009B2006"/>
    <w:rsid w:val="009B218A"/>
    <w:rsid w:val="009B2432"/>
    <w:rsid w:val="009B243F"/>
    <w:rsid w:val="009B25ED"/>
    <w:rsid w:val="009B269B"/>
    <w:rsid w:val="009B269E"/>
    <w:rsid w:val="009B277B"/>
    <w:rsid w:val="009B2AE8"/>
    <w:rsid w:val="009B2B88"/>
    <w:rsid w:val="009B2BA2"/>
    <w:rsid w:val="009B2C79"/>
    <w:rsid w:val="009B2F2D"/>
    <w:rsid w:val="009B308F"/>
    <w:rsid w:val="009B30C0"/>
    <w:rsid w:val="009B3197"/>
    <w:rsid w:val="009B338D"/>
    <w:rsid w:val="009B3452"/>
    <w:rsid w:val="009B364E"/>
    <w:rsid w:val="009B3BDD"/>
    <w:rsid w:val="009B3C0E"/>
    <w:rsid w:val="009B3C9F"/>
    <w:rsid w:val="009B3F5B"/>
    <w:rsid w:val="009B43A2"/>
    <w:rsid w:val="009B453F"/>
    <w:rsid w:val="009B45CA"/>
    <w:rsid w:val="009B490F"/>
    <w:rsid w:val="009B495A"/>
    <w:rsid w:val="009B4A4D"/>
    <w:rsid w:val="009B4B2E"/>
    <w:rsid w:val="009B4C85"/>
    <w:rsid w:val="009B51D9"/>
    <w:rsid w:val="009B52A6"/>
    <w:rsid w:val="009B52E2"/>
    <w:rsid w:val="009B53B5"/>
    <w:rsid w:val="009B549A"/>
    <w:rsid w:val="009B55E3"/>
    <w:rsid w:val="009B568C"/>
    <w:rsid w:val="009B57D4"/>
    <w:rsid w:val="009B58A5"/>
    <w:rsid w:val="009B5994"/>
    <w:rsid w:val="009B5BB2"/>
    <w:rsid w:val="009B5CF6"/>
    <w:rsid w:val="009B5EBE"/>
    <w:rsid w:val="009B5F6A"/>
    <w:rsid w:val="009B5F90"/>
    <w:rsid w:val="009B6246"/>
    <w:rsid w:val="009B6281"/>
    <w:rsid w:val="009B62CC"/>
    <w:rsid w:val="009B62E3"/>
    <w:rsid w:val="009B6316"/>
    <w:rsid w:val="009B6384"/>
    <w:rsid w:val="009B65B4"/>
    <w:rsid w:val="009B675D"/>
    <w:rsid w:val="009B67D6"/>
    <w:rsid w:val="009B6824"/>
    <w:rsid w:val="009B690D"/>
    <w:rsid w:val="009B697E"/>
    <w:rsid w:val="009B6BC6"/>
    <w:rsid w:val="009B712D"/>
    <w:rsid w:val="009B7184"/>
    <w:rsid w:val="009B7229"/>
    <w:rsid w:val="009B7288"/>
    <w:rsid w:val="009B7428"/>
    <w:rsid w:val="009B7464"/>
    <w:rsid w:val="009B75A8"/>
    <w:rsid w:val="009B7741"/>
    <w:rsid w:val="009B79D3"/>
    <w:rsid w:val="009B7A73"/>
    <w:rsid w:val="009B7C12"/>
    <w:rsid w:val="009B7CD2"/>
    <w:rsid w:val="009B7DDE"/>
    <w:rsid w:val="009B7EAC"/>
    <w:rsid w:val="009C028B"/>
    <w:rsid w:val="009C04CB"/>
    <w:rsid w:val="009C0508"/>
    <w:rsid w:val="009C056B"/>
    <w:rsid w:val="009C05A4"/>
    <w:rsid w:val="009C06BB"/>
    <w:rsid w:val="009C0B24"/>
    <w:rsid w:val="009C0BD2"/>
    <w:rsid w:val="009C0CAD"/>
    <w:rsid w:val="009C0E03"/>
    <w:rsid w:val="009C0E67"/>
    <w:rsid w:val="009C0F0F"/>
    <w:rsid w:val="009C103D"/>
    <w:rsid w:val="009C107E"/>
    <w:rsid w:val="009C1253"/>
    <w:rsid w:val="009C1316"/>
    <w:rsid w:val="009C1714"/>
    <w:rsid w:val="009C1986"/>
    <w:rsid w:val="009C1CDD"/>
    <w:rsid w:val="009C1D62"/>
    <w:rsid w:val="009C207E"/>
    <w:rsid w:val="009C2178"/>
    <w:rsid w:val="009C2452"/>
    <w:rsid w:val="009C2764"/>
    <w:rsid w:val="009C2807"/>
    <w:rsid w:val="009C2879"/>
    <w:rsid w:val="009C28D4"/>
    <w:rsid w:val="009C2946"/>
    <w:rsid w:val="009C295B"/>
    <w:rsid w:val="009C295F"/>
    <w:rsid w:val="009C29CD"/>
    <w:rsid w:val="009C2B20"/>
    <w:rsid w:val="009C2B30"/>
    <w:rsid w:val="009C2C53"/>
    <w:rsid w:val="009C3018"/>
    <w:rsid w:val="009C3450"/>
    <w:rsid w:val="009C354D"/>
    <w:rsid w:val="009C3589"/>
    <w:rsid w:val="009C37D1"/>
    <w:rsid w:val="009C3895"/>
    <w:rsid w:val="009C39B2"/>
    <w:rsid w:val="009C3B87"/>
    <w:rsid w:val="009C3C14"/>
    <w:rsid w:val="009C3DDB"/>
    <w:rsid w:val="009C3E08"/>
    <w:rsid w:val="009C3ED6"/>
    <w:rsid w:val="009C3FEE"/>
    <w:rsid w:val="009C4105"/>
    <w:rsid w:val="009C425B"/>
    <w:rsid w:val="009C442E"/>
    <w:rsid w:val="009C44D9"/>
    <w:rsid w:val="009C47BE"/>
    <w:rsid w:val="009C48DC"/>
    <w:rsid w:val="009C4A5C"/>
    <w:rsid w:val="009C4C78"/>
    <w:rsid w:val="009C4D03"/>
    <w:rsid w:val="009C4DCC"/>
    <w:rsid w:val="009C51F6"/>
    <w:rsid w:val="009C555E"/>
    <w:rsid w:val="009C557D"/>
    <w:rsid w:val="009C5598"/>
    <w:rsid w:val="009C57DF"/>
    <w:rsid w:val="009C58BC"/>
    <w:rsid w:val="009C5BEA"/>
    <w:rsid w:val="009C5D3B"/>
    <w:rsid w:val="009C5E8B"/>
    <w:rsid w:val="009C6076"/>
    <w:rsid w:val="009C62A9"/>
    <w:rsid w:val="009C6370"/>
    <w:rsid w:val="009C6481"/>
    <w:rsid w:val="009C6547"/>
    <w:rsid w:val="009C6802"/>
    <w:rsid w:val="009C6905"/>
    <w:rsid w:val="009C6BA2"/>
    <w:rsid w:val="009C6BE2"/>
    <w:rsid w:val="009C728C"/>
    <w:rsid w:val="009C72BE"/>
    <w:rsid w:val="009C72DC"/>
    <w:rsid w:val="009C7563"/>
    <w:rsid w:val="009C75E4"/>
    <w:rsid w:val="009C75F0"/>
    <w:rsid w:val="009C76A4"/>
    <w:rsid w:val="009C7772"/>
    <w:rsid w:val="009C7BD9"/>
    <w:rsid w:val="009C7C34"/>
    <w:rsid w:val="009C7CCA"/>
    <w:rsid w:val="009C7D91"/>
    <w:rsid w:val="009C7F0E"/>
    <w:rsid w:val="009C7FDE"/>
    <w:rsid w:val="009D0191"/>
    <w:rsid w:val="009D01F6"/>
    <w:rsid w:val="009D0208"/>
    <w:rsid w:val="009D07E2"/>
    <w:rsid w:val="009D09D8"/>
    <w:rsid w:val="009D0A3D"/>
    <w:rsid w:val="009D0A8E"/>
    <w:rsid w:val="009D0AB2"/>
    <w:rsid w:val="009D0E57"/>
    <w:rsid w:val="009D0F19"/>
    <w:rsid w:val="009D10E7"/>
    <w:rsid w:val="009D1221"/>
    <w:rsid w:val="009D145C"/>
    <w:rsid w:val="009D16C8"/>
    <w:rsid w:val="009D176C"/>
    <w:rsid w:val="009D1C49"/>
    <w:rsid w:val="009D1CC5"/>
    <w:rsid w:val="009D1CE4"/>
    <w:rsid w:val="009D1D0A"/>
    <w:rsid w:val="009D1D24"/>
    <w:rsid w:val="009D1FE6"/>
    <w:rsid w:val="009D215A"/>
    <w:rsid w:val="009D22A2"/>
    <w:rsid w:val="009D231C"/>
    <w:rsid w:val="009D2412"/>
    <w:rsid w:val="009D28E9"/>
    <w:rsid w:val="009D2BBB"/>
    <w:rsid w:val="009D2BD9"/>
    <w:rsid w:val="009D2C55"/>
    <w:rsid w:val="009D2D92"/>
    <w:rsid w:val="009D2E83"/>
    <w:rsid w:val="009D2E85"/>
    <w:rsid w:val="009D2E91"/>
    <w:rsid w:val="009D2EA2"/>
    <w:rsid w:val="009D3166"/>
    <w:rsid w:val="009D32BD"/>
    <w:rsid w:val="009D32CB"/>
    <w:rsid w:val="009D3660"/>
    <w:rsid w:val="009D37D0"/>
    <w:rsid w:val="009D380D"/>
    <w:rsid w:val="009D3A5A"/>
    <w:rsid w:val="009D3E74"/>
    <w:rsid w:val="009D3EB5"/>
    <w:rsid w:val="009D402E"/>
    <w:rsid w:val="009D40FF"/>
    <w:rsid w:val="009D4216"/>
    <w:rsid w:val="009D4258"/>
    <w:rsid w:val="009D48F8"/>
    <w:rsid w:val="009D4BD4"/>
    <w:rsid w:val="009D4BD9"/>
    <w:rsid w:val="009D4C2D"/>
    <w:rsid w:val="009D4D79"/>
    <w:rsid w:val="009D4E66"/>
    <w:rsid w:val="009D512B"/>
    <w:rsid w:val="009D524B"/>
    <w:rsid w:val="009D52A7"/>
    <w:rsid w:val="009D536C"/>
    <w:rsid w:val="009D549D"/>
    <w:rsid w:val="009D550B"/>
    <w:rsid w:val="009D5584"/>
    <w:rsid w:val="009D577D"/>
    <w:rsid w:val="009D57BB"/>
    <w:rsid w:val="009D5816"/>
    <w:rsid w:val="009D5956"/>
    <w:rsid w:val="009D5996"/>
    <w:rsid w:val="009D5BA2"/>
    <w:rsid w:val="009D5F95"/>
    <w:rsid w:val="009D603F"/>
    <w:rsid w:val="009D6074"/>
    <w:rsid w:val="009D60F3"/>
    <w:rsid w:val="009D610C"/>
    <w:rsid w:val="009D636D"/>
    <w:rsid w:val="009D645F"/>
    <w:rsid w:val="009D66BC"/>
    <w:rsid w:val="009D68C8"/>
    <w:rsid w:val="009D68D6"/>
    <w:rsid w:val="009D6930"/>
    <w:rsid w:val="009D6A39"/>
    <w:rsid w:val="009D6A67"/>
    <w:rsid w:val="009D6AC7"/>
    <w:rsid w:val="009D6BA7"/>
    <w:rsid w:val="009D6C86"/>
    <w:rsid w:val="009D6CBC"/>
    <w:rsid w:val="009D6E35"/>
    <w:rsid w:val="009D6F26"/>
    <w:rsid w:val="009D6F49"/>
    <w:rsid w:val="009D6FB7"/>
    <w:rsid w:val="009D7324"/>
    <w:rsid w:val="009D750D"/>
    <w:rsid w:val="009D7773"/>
    <w:rsid w:val="009D7800"/>
    <w:rsid w:val="009D7839"/>
    <w:rsid w:val="009D789A"/>
    <w:rsid w:val="009D7945"/>
    <w:rsid w:val="009D7998"/>
    <w:rsid w:val="009D7C69"/>
    <w:rsid w:val="009D7D0C"/>
    <w:rsid w:val="009E0202"/>
    <w:rsid w:val="009E04FA"/>
    <w:rsid w:val="009E059F"/>
    <w:rsid w:val="009E07F3"/>
    <w:rsid w:val="009E0893"/>
    <w:rsid w:val="009E08A0"/>
    <w:rsid w:val="009E08D8"/>
    <w:rsid w:val="009E0900"/>
    <w:rsid w:val="009E0C54"/>
    <w:rsid w:val="009E0D17"/>
    <w:rsid w:val="009E0E3F"/>
    <w:rsid w:val="009E0E5C"/>
    <w:rsid w:val="009E0EE0"/>
    <w:rsid w:val="009E0EE9"/>
    <w:rsid w:val="009E110E"/>
    <w:rsid w:val="009E1125"/>
    <w:rsid w:val="009E15E8"/>
    <w:rsid w:val="009E1722"/>
    <w:rsid w:val="009E1ABE"/>
    <w:rsid w:val="009E1CB3"/>
    <w:rsid w:val="009E1E32"/>
    <w:rsid w:val="009E1E61"/>
    <w:rsid w:val="009E1F16"/>
    <w:rsid w:val="009E1FDD"/>
    <w:rsid w:val="009E1FF5"/>
    <w:rsid w:val="009E2070"/>
    <w:rsid w:val="009E2096"/>
    <w:rsid w:val="009E20D8"/>
    <w:rsid w:val="009E2146"/>
    <w:rsid w:val="009E23F3"/>
    <w:rsid w:val="009E24F8"/>
    <w:rsid w:val="009E27FD"/>
    <w:rsid w:val="009E297B"/>
    <w:rsid w:val="009E2A8A"/>
    <w:rsid w:val="009E2A93"/>
    <w:rsid w:val="009E2E59"/>
    <w:rsid w:val="009E302E"/>
    <w:rsid w:val="009E31F3"/>
    <w:rsid w:val="009E3251"/>
    <w:rsid w:val="009E32DC"/>
    <w:rsid w:val="009E32E6"/>
    <w:rsid w:val="009E331A"/>
    <w:rsid w:val="009E33AE"/>
    <w:rsid w:val="009E354D"/>
    <w:rsid w:val="009E3746"/>
    <w:rsid w:val="009E3A15"/>
    <w:rsid w:val="009E3A5C"/>
    <w:rsid w:val="009E3B3D"/>
    <w:rsid w:val="009E3BD3"/>
    <w:rsid w:val="009E3CA8"/>
    <w:rsid w:val="009E3D66"/>
    <w:rsid w:val="009E3DCB"/>
    <w:rsid w:val="009E3DDA"/>
    <w:rsid w:val="009E410E"/>
    <w:rsid w:val="009E495B"/>
    <w:rsid w:val="009E49E6"/>
    <w:rsid w:val="009E4A24"/>
    <w:rsid w:val="009E4B98"/>
    <w:rsid w:val="009E4D98"/>
    <w:rsid w:val="009E4D9A"/>
    <w:rsid w:val="009E4F36"/>
    <w:rsid w:val="009E4F40"/>
    <w:rsid w:val="009E5227"/>
    <w:rsid w:val="009E5869"/>
    <w:rsid w:val="009E5A84"/>
    <w:rsid w:val="009E5DF1"/>
    <w:rsid w:val="009E5E72"/>
    <w:rsid w:val="009E5ED7"/>
    <w:rsid w:val="009E5F58"/>
    <w:rsid w:val="009E669E"/>
    <w:rsid w:val="009E66FC"/>
    <w:rsid w:val="009E6C35"/>
    <w:rsid w:val="009E6E88"/>
    <w:rsid w:val="009E6F6C"/>
    <w:rsid w:val="009E6FBF"/>
    <w:rsid w:val="009E70C9"/>
    <w:rsid w:val="009E7142"/>
    <w:rsid w:val="009E71F4"/>
    <w:rsid w:val="009E726D"/>
    <w:rsid w:val="009E73F4"/>
    <w:rsid w:val="009E7529"/>
    <w:rsid w:val="009E7616"/>
    <w:rsid w:val="009E774E"/>
    <w:rsid w:val="009E781B"/>
    <w:rsid w:val="009E79B6"/>
    <w:rsid w:val="009E79DE"/>
    <w:rsid w:val="009E7AE5"/>
    <w:rsid w:val="009E7AF1"/>
    <w:rsid w:val="009E7B0C"/>
    <w:rsid w:val="009E7B79"/>
    <w:rsid w:val="009E7D02"/>
    <w:rsid w:val="009E7FE5"/>
    <w:rsid w:val="009F0058"/>
    <w:rsid w:val="009F0460"/>
    <w:rsid w:val="009F08FC"/>
    <w:rsid w:val="009F0BB3"/>
    <w:rsid w:val="009F0E09"/>
    <w:rsid w:val="009F1081"/>
    <w:rsid w:val="009F1213"/>
    <w:rsid w:val="009F1377"/>
    <w:rsid w:val="009F14A3"/>
    <w:rsid w:val="009F14EA"/>
    <w:rsid w:val="009F1598"/>
    <w:rsid w:val="009F170E"/>
    <w:rsid w:val="009F191C"/>
    <w:rsid w:val="009F1AA0"/>
    <w:rsid w:val="009F1D00"/>
    <w:rsid w:val="009F1D7D"/>
    <w:rsid w:val="009F1FAB"/>
    <w:rsid w:val="009F202D"/>
    <w:rsid w:val="009F2093"/>
    <w:rsid w:val="009F2195"/>
    <w:rsid w:val="009F2313"/>
    <w:rsid w:val="009F26DE"/>
    <w:rsid w:val="009F2704"/>
    <w:rsid w:val="009F2A07"/>
    <w:rsid w:val="009F2A13"/>
    <w:rsid w:val="009F2AF8"/>
    <w:rsid w:val="009F2B82"/>
    <w:rsid w:val="009F2C6B"/>
    <w:rsid w:val="009F2C80"/>
    <w:rsid w:val="009F2CAB"/>
    <w:rsid w:val="009F2CB0"/>
    <w:rsid w:val="009F2D04"/>
    <w:rsid w:val="009F2DEB"/>
    <w:rsid w:val="009F30C6"/>
    <w:rsid w:val="009F311D"/>
    <w:rsid w:val="009F32DF"/>
    <w:rsid w:val="009F36D9"/>
    <w:rsid w:val="009F38AE"/>
    <w:rsid w:val="009F3904"/>
    <w:rsid w:val="009F3A29"/>
    <w:rsid w:val="009F3EF3"/>
    <w:rsid w:val="009F3F55"/>
    <w:rsid w:val="009F4022"/>
    <w:rsid w:val="009F43EF"/>
    <w:rsid w:val="009F473F"/>
    <w:rsid w:val="009F4812"/>
    <w:rsid w:val="009F4851"/>
    <w:rsid w:val="009F48A6"/>
    <w:rsid w:val="009F4905"/>
    <w:rsid w:val="009F4A38"/>
    <w:rsid w:val="009F4BA8"/>
    <w:rsid w:val="009F4BAA"/>
    <w:rsid w:val="009F4CB9"/>
    <w:rsid w:val="009F4DCB"/>
    <w:rsid w:val="009F4F40"/>
    <w:rsid w:val="009F5435"/>
    <w:rsid w:val="009F557E"/>
    <w:rsid w:val="009F585D"/>
    <w:rsid w:val="009F5C24"/>
    <w:rsid w:val="009F5C7D"/>
    <w:rsid w:val="009F6172"/>
    <w:rsid w:val="009F6205"/>
    <w:rsid w:val="009F6495"/>
    <w:rsid w:val="009F6652"/>
    <w:rsid w:val="009F674C"/>
    <w:rsid w:val="009F6803"/>
    <w:rsid w:val="009F68F2"/>
    <w:rsid w:val="009F696C"/>
    <w:rsid w:val="009F6A73"/>
    <w:rsid w:val="009F6C5C"/>
    <w:rsid w:val="009F6C71"/>
    <w:rsid w:val="009F70E2"/>
    <w:rsid w:val="009F712B"/>
    <w:rsid w:val="009F7398"/>
    <w:rsid w:val="009F73CD"/>
    <w:rsid w:val="009F7420"/>
    <w:rsid w:val="009F78F9"/>
    <w:rsid w:val="009F79D2"/>
    <w:rsid w:val="009F7B20"/>
    <w:rsid w:val="009F7C56"/>
    <w:rsid w:val="009F7D57"/>
    <w:rsid w:val="009F7DD7"/>
    <w:rsid w:val="009F7DEF"/>
    <w:rsid w:val="00A00249"/>
    <w:rsid w:val="00A00539"/>
    <w:rsid w:val="00A0060E"/>
    <w:rsid w:val="00A00773"/>
    <w:rsid w:val="00A007BC"/>
    <w:rsid w:val="00A007F1"/>
    <w:rsid w:val="00A00833"/>
    <w:rsid w:val="00A00B69"/>
    <w:rsid w:val="00A00B90"/>
    <w:rsid w:val="00A00D13"/>
    <w:rsid w:val="00A00D66"/>
    <w:rsid w:val="00A00DB2"/>
    <w:rsid w:val="00A00DFE"/>
    <w:rsid w:val="00A010AA"/>
    <w:rsid w:val="00A012ED"/>
    <w:rsid w:val="00A016AA"/>
    <w:rsid w:val="00A01928"/>
    <w:rsid w:val="00A01AF3"/>
    <w:rsid w:val="00A01B3D"/>
    <w:rsid w:val="00A01C9F"/>
    <w:rsid w:val="00A01D90"/>
    <w:rsid w:val="00A02332"/>
    <w:rsid w:val="00A0253D"/>
    <w:rsid w:val="00A02597"/>
    <w:rsid w:val="00A02912"/>
    <w:rsid w:val="00A029D2"/>
    <w:rsid w:val="00A02B18"/>
    <w:rsid w:val="00A02E09"/>
    <w:rsid w:val="00A0320E"/>
    <w:rsid w:val="00A03297"/>
    <w:rsid w:val="00A03495"/>
    <w:rsid w:val="00A034B2"/>
    <w:rsid w:val="00A037A8"/>
    <w:rsid w:val="00A038C1"/>
    <w:rsid w:val="00A03B86"/>
    <w:rsid w:val="00A03BC9"/>
    <w:rsid w:val="00A03C26"/>
    <w:rsid w:val="00A040A3"/>
    <w:rsid w:val="00A04206"/>
    <w:rsid w:val="00A0436B"/>
    <w:rsid w:val="00A043E2"/>
    <w:rsid w:val="00A04884"/>
    <w:rsid w:val="00A048B8"/>
    <w:rsid w:val="00A04A49"/>
    <w:rsid w:val="00A04C65"/>
    <w:rsid w:val="00A04C7B"/>
    <w:rsid w:val="00A04D3F"/>
    <w:rsid w:val="00A04F9B"/>
    <w:rsid w:val="00A04FC7"/>
    <w:rsid w:val="00A05226"/>
    <w:rsid w:val="00A05394"/>
    <w:rsid w:val="00A053A2"/>
    <w:rsid w:val="00A055D8"/>
    <w:rsid w:val="00A055ED"/>
    <w:rsid w:val="00A058C4"/>
    <w:rsid w:val="00A059BC"/>
    <w:rsid w:val="00A05AFE"/>
    <w:rsid w:val="00A05C7E"/>
    <w:rsid w:val="00A05CF8"/>
    <w:rsid w:val="00A06210"/>
    <w:rsid w:val="00A06266"/>
    <w:rsid w:val="00A06326"/>
    <w:rsid w:val="00A06490"/>
    <w:rsid w:val="00A067E7"/>
    <w:rsid w:val="00A0688D"/>
    <w:rsid w:val="00A06AAA"/>
    <w:rsid w:val="00A06BC8"/>
    <w:rsid w:val="00A06C5F"/>
    <w:rsid w:val="00A06D41"/>
    <w:rsid w:val="00A07121"/>
    <w:rsid w:val="00A0714C"/>
    <w:rsid w:val="00A0716F"/>
    <w:rsid w:val="00A0738E"/>
    <w:rsid w:val="00A07464"/>
    <w:rsid w:val="00A07584"/>
    <w:rsid w:val="00A07722"/>
    <w:rsid w:val="00A07837"/>
    <w:rsid w:val="00A0795C"/>
    <w:rsid w:val="00A07A4B"/>
    <w:rsid w:val="00A07B95"/>
    <w:rsid w:val="00A07BB9"/>
    <w:rsid w:val="00A07CA3"/>
    <w:rsid w:val="00A07DC9"/>
    <w:rsid w:val="00A07E26"/>
    <w:rsid w:val="00A07EC0"/>
    <w:rsid w:val="00A07F50"/>
    <w:rsid w:val="00A07F8F"/>
    <w:rsid w:val="00A1016A"/>
    <w:rsid w:val="00A1028A"/>
    <w:rsid w:val="00A103E1"/>
    <w:rsid w:val="00A10532"/>
    <w:rsid w:val="00A107B1"/>
    <w:rsid w:val="00A10A72"/>
    <w:rsid w:val="00A10BAC"/>
    <w:rsid w:val="00A10DCD"/>
    <w:rsid w:val="00A10E73"/>
    <w:rsid w:val="00A11121"/>
    <w:rsid w:val="00A112BC"/>
    <w:rsid w:val="00A11354"/>
    <w:rsid w:val="00A113A2"/>
    <w:rsid w:val="00A1140C"/>
    <w:rsid w:val="00A114FF"/>
    <w:rsid w:val="00A116E5"/>
    <w:rsid w:val="00A117FD"/>
    <w:rsid w:val="00A119C8"/>
    <w:rsid w:val="00A11A1D"/>
    <w:rsid w:val="00A11B8F"/>
    <w:rsid w:val="00A11C4A"/>
    <w:rsid w:val="00A11D30"/>
    <w:rsid w:val="00A11EED"/>
    <w:rsid w:val="00A11FBF"/>
    <w:rsid w:val="00A12090"/>
    <w:rsid w:val="00A120CB"/>
    <w:rsid w:val="00A12A35"/>
    <w:rsid w:val="00A12B5C"/>
    <w:rsid w:val="00A12BA8"/>
    <w:rsid w:val="00A12BB6"/>
    <w:rsid w:val="00A12DD9"/>
    <w:rsid w:val="00A12E95"/>
    <w:rsid w:val="00A1322F"/>
    <w:rsid w:val="00A13259"/>
    <w:rsid w:val="00A1331A"/>
    <w:rsid w:val="00A133CD"/>
    <w:rsid w:val="00A135A6"/>
    <w:rsid w:val="00A1360D"/>
    <w:rsid w:val="00A13801"/>
    <w:rsid w:val="00A13803"/>
    <w:rsid w:val="00A1393F"/>
    <w:rsid w:val="00A13941"/>
    <w:rsid w:val="00A13975"/>
    <w:rsid w:val="00A13B48"/>
    <w:rsid w:val="00A13B6A"/>
    <w:rsid w:val="00A13CC1"/>
    <w:rsid w:val="00A13E75"/>
    <w:rsid w:val="00A13F31"/>
    <w:rsid w:val="00A13F9A"/>
    <w:rsid w:val="00A142AA"/>
    <w:rsid w:val="00A144C4"/>
    <w:rsid w:val="00A145DF"/>
    <w:rsid w:val="00A14611"/>
    <w:rsid w:val="00A14654"/>
    <w:rsid w:val="00A1469D"/>
    <w:rsid w:val="00A14812"/>
    <w:rsid w:val="00A149D4"/>
    <w:rsid w:val="00A14C74"/>
    <w:rsid w:val="00A14DD7"/>
    <w:rsid w:val="00A14E1F"/>
    <w:rsid w:val="00A14FEB"/>
    <w:rsid w:val="00A15254"/>
    <w:rsid w:val="00A152B6"/>
    <w:rsid w:val="00A1532B"/>
    <w:rsid w:val="00A15362"/>
    <w:rsid w:val="00A1539E"/>
    <w:rsid w:val="00A15729"/>
    <w:rsid w:val="00A15A21"/>
    <w:rsid w:val="00A15C41"/>
    <w:rsid w:val="00A15E35"/>
    <w:rsid w:val="00A15F44"/>
    <w:rsid w:val="00A15FB8"/>
    <w:rsid w:val="00A1621D"/>
    <w:rsid w:val="00A162A0"/>
    <w:rsid w:val="00A1631A"/>
    <w:rsid w:val="00A16358"/>
    <w:rsid w:val="00A165A0"/>
    <w:rsid w:val="00A165A3"/>
    <w:rsid w:val="00A16756"/>
    <w:rsid w:val="00A167DC"/>
    <w:rsid w:val="00A1681F"/>
    <w:rsid w:val="00A16BA8"/>
    <w:rsid w:val="00A16C43"/>
    <w:rsid w:val="00A16CE7"/>
    <w:rsid w:val="00A16D87"/>
    <w:rsid w:val="00A16F84"/>
    <w:rsid w:val="00A170E1"/>
    <w:rsid w:val="00A1713E"/>
    <w:rsid w:val="00A17764"/>
    <w:rsid w:val="00A17AB5"/>
    <w:rsid w:val="00A20104"/>
    <w:rsid w:val="00A20549"/>
    <w:rsid w:val="00A20577"/>
    <w:rsid w:val="00A2068C"/>
    <w:rsid w:val="00A208EC"/>
    <w:rsid w:val="00A20A5F"/>
    <w:rsid w:val="00A20AD6"/>
    <w:rsid w:val="00A20D5E"/>
    <w:rsid w:val="00A20D93"/>
    <w:rsid w:val="00A20E3D"/>
    <w:rsid w:val="00A20F15"/>
    <w:rsid w:val="00A2101D"/>
    <w:rsid w:val="00A211EC"/>
    <w:rsid w:val="00A212BB"/>
    <w:rsid w:val="00A212C1"/>
    <w:rsid w:val="00A2131D"/>
    <w:rsid w:val="00A213DE"/>
    <w:rsid w:val="00A2152F"/>
    <w:rsid w:val="00A21BE7"/>
    <w:rsid w:val="00A2203D"/>
    <w:rsid w:val="00A22141"/>
    <w:rsid w:val="00A223F0"/>
    <w:rsid w:val="00A22CEC"/>
    <w:rsid w:val="00A22E2F"/>
    <w:rsid w:val="00A22F89"/>
    <w:rsid w:val="00A2311E"/>
    <w:rsid w:val="00A23512"/>
    <w:rsid w:val="00A235AE"/>
    <w:rsid w:val="00A236D4"/>
    <w:rsid w:val="00A23873"/>
    <w:rsid w:val="00A23967"/>
    <w:rsid w:val="00A239A4"/>
    <w:rsid w:val="00A23ACD"/>
    <w:rsid w:val="00A23B16"/>
    <w:rsid w:val="00A23BBC"/>
    <w:rsid w:val="00A23BEB"/>
    <w:rsid w:val="00A23E91"/>
    <w:rsid w:val="00A24061"/>
    <w:rsid w:val="00A24090"/>
    <w:rsid w:val="00A240CA"/>
    <w:rsid w:val="00A24153"/>
    <w:rsid w:val="00A241F0"/>
    <w:rsid w:val="00A24336"/>
    <w:rsid w:val="00A2449A"/>
    <w:rsid w:val="00A2450E"/>
    <w:rsid w:val="00A2454A"/>
    <w:rsid w:val="00A24630"/>
    <w:rsid w:val="00A24709"/>
    <w:rsid w:val="00A24763"/>
    <w:rsid w:val="00A247EA"/>
    <w:rsid w:val="00A248EF"/>
    <w:rsid w:val="00A24ABC"/>
    <w:rsid w:val="00A24ACC"/>
    <w:rsid w:val="00A24CF7"/>
    <w:rsid w:val="00A24D0C"/>
    <w:rsid w:val="00A24E28"/>
    <w:rsid w:val="00A24EFA"/>
    <w:rsid w:val="00A24F2A"/>
    <w:rsid w:val="00A25D4B"/>
    <w:rsid w:val="00A25E75"/>
    <w:rsid w:val="00A25F86"/>
    <w:rsid w:val="00A262A6"/>
    <w:rsid w:val="00A26314"/>
    <w:rsid w:val="00A263B7"/>
    <w:rsid w:val="00A2645F"/>
    <w:rsid w:val="00A2683D"/>
    <w:rsid w:val="00A2687D"/>
    <w:rsid w:val="00A26956"/>
    <w:rsid w:val="00A26A3E"/>
    <w:rsid w:val="00A26B34"/>
    <w:rsid w:val="00A26B90"/>
    <w:rsid w:val="00A26C21"/>
    <w:rsid w:val="00A270DD"/>
    <w:rsid w:val="00A27185"/>
    <w:rsid w:val="00A272C4"/>
    <w:rsid w:val="00A27483"/>
    <w:rsid w:val="00A276C8"/>
    <w:rsid w:val="00A278B1"/>
    <w:rsid w:val="00A278B4"/>
    <w:rsid w:val="00A279CC"/>
    <w:rsid w:val="00A279F9"/>
    <w:rsid w:val="00A27A3C"/>
    <w:rsid w:val="00A27AA9"/>
    <w:rsid w:val="00A27F45"/>
    <w:rsid w:val="00A27F49"/>
    <w:rsid w:val="00A27FA9"/>
    <w:rsid w:val="00A30010"/>
    <w:rsid w:val="00A30081"/>
    <w:rsid w:val="00A30289"/>
    <w:rsid w:val="00A30292"/>
    <w:rsid w:val="00A30369"/>
    <w:rsid w:val="00A303CD"/>
    <w:rsid w:val="00A3061B"/>
    <w:rsid w:val="00A3075E"/>
    <w:rsid w:val="00A307BE"/>
    <w:rsid w:val="00A30999"/>
    <w:rsid w:val="00A30A07"/>
    <w:rsid w:val="00A30A0A"/>
    <w:rsid w:val="00A30A37"/>
    <w:rsid w:val="00A30BD1"/>
    <w:rsid w:val="00A30C58"/>
    <w:rsid w:val="00A30D31"/>
    <w:rsid w:val="00A30E29"/>
    <w:rsid w:val="00A30EAD"/>
    <w:rsid w:val="00A31032"/>
    <w:rsid w:val="00A3119B"/>
    <w:rsid w:val="00A312AD"/>
    <w:rsid w:val="00A31635"/>
    <w:rsid w:val="00A31709"/>
    <w:rsid w:val="00A31770"/>
    <w:rsid w:val="00A3177A"/>
    <w:rsid w:val="00A31E19"/>
    <w:rsid w:val="00A31E7E"/>
    <w:rsid w:val="00A31F7A"/>
    <w:rsid w:val="00A31FE1"/>
    <w:rsid w:val="00A3211F"/>
    <w:rsid w:val="00A3238B"/>
    <w:rsid w:val="00A323E1"/>
    <w:rsid w:val="00A32459"/>
    <w:rsid w:val="00A324CE"/>
    <w:rsid w:val="00A324E5"/>
    <w:rsid w:val="00A32555"/>
    <w:rsid w:val="00A32634"/>
    <w:rsid w:val="00A327C8"/>
    <w:rsid w:val="00A328BD"/>
    <w:rsid w:val="00A3290F"/>
    <w:rsid w:val="00A3295F"/>
    <w:rsid w:val="00A32A05"/>
    <w:rsid w:val="00A32A8B"/>
    <w:rsid w:val="00A32AD5"/>
    <w:rsid w:val="00A32B42"/>
    <w:rsid w:val="00A32DC4"/>
    <w:rsid w:val="00A32E31"/>
    <w:rsid w:val="00A3303F"/>
    <w:rsid w:val="00A33221"/>
    <w:rsid w:val="00A33238"/>
    <w:rsid w:val="00A33357"/>
    <w:rsid w:val="00A335D4"/>
    <w:rsid w:val="00A336CA"/>
    <w:rsid w:val="00A3372E"/>
    <w:rsid w:val="00A3392A"/>
    <w:rsid w:val="00A33C19"/>
    <w:rsid w:val="00A33E9B"/>
    <w:rsid w:val="00A33F2E"/>
    <w:rsid w:val="00A34044"/>
    <w:rsid w:val="00A341EF"/>
    <w:rsid w:val="00A34352"/>
    <w:rsid w:val="00A343F9"/>
    <w:rsid w:val="00A3454C"/>
    <w:rsid w:val="00A34604"/>
    <w:rsid w:val="00A34631"/>
    <w:rsid w:val="00A346B9"/>
    <w:rsid w:val="00A347F9"/>
    <w:rsid w:val="00A3480C"/>
    <w:rsid w:val="00A34A61"/>
    <w:rsid w:val="00A34AE4"/>
    <w:rsid w:val="00A34C6E"/>
    <w:rsid w:val="00A34F63"/>
    <w:rsid w:val="00A35065"/>
    <w:rsid w:val="00A350DC"/>
    <w:rsid w:val="00A353BE"/>
    <w:rsid w:val="00A353E7"/>
    <w:rsid w:val="00A35486"/>
    <w:rsid w:val="00A35758"/>
    <w:rsid w:val="00A35764"/>
    <w:rsid w:val="00A358C2"/>
    <w:rsid w:val="00A35951"/>
    <w:rsid w:val="00A359EB"/>
    <w:rsid w:val="00A35BDC"/>
    <w:rsid w:val="00A35DC6"/>
    <w:rsid w:val="00A35DFC"/>
    <w:rsid w:val="00A35E83"/>
    <w:rsid w:val="00A35E8E"/>
    <w:rsid w:val="00A35F78"/>
    <w:rsid w:val="00A3600B"/>
    <w:rsid w:val="00A36113"/>
    <w:rsid w:val="00A3638C"/>
    <w:rsid w:val="00A3643A"/>
    <w:rsid w:val="00A365CB"/>
    <w:rsid w:val="00A366DF"/>
    <w:rsid w:val="00A36A55"/>
    <w:rsid w:val="00A36D0F"/>
    <w:rsid w:val="00A36D44"/>
    <w:rsid w:val="00A36E92"/>
    <w:rsid w:val="00A36FA0"/>
    <w:rsid w:val="00A3700A"/>
    <w:rsid w:val="00A37028"/>
    <w:rsid w:val="00A3708A"/>
    <w:rsid w:val="00A37496"/>
    <w:rsid w:val="00A374AD"/>
    <w:rsid w:val="00A374B4"/>
    <w:rsid w:val="00A375BF"/>
    <w:rsid w:val="00A37761"/>
    <w:rsid w:val="00A377DA"/>
    <w:rsid w:val="00A378BC"/>
    <w:rsid w:val="00A37B9A"/>
    <w:rsid w:val="00A37C20"/>
    <w:rsid w:val="00A37F73"/>
    <w:rsid w:val="00A37F8B"/>
    <w:rsid w:val="00A40430"/>
    <w:rsid w:val="00A40463"/>
    <w:rsid w:val="00A40648"/>
    <w:rsid w:val="00A40BA8"/>
    <w:rsid w:val="00A40D8D"/>
    <w:rsid w:val="00A40E13"/>
    <w:rsid w:val="00A40EB7"/>
    <w:rsid w:val="00A40F87"/>
    <w:rsid w:val="00A40FBD"/>
    <w:rsid w:val="00A41046"/>
    <w:rsid w:val="00A414B4"/>
    <w:rsid w:val="00A41678"/>
    <w:rsid w:val="00A418FC"/>
    <w:rsid w:val="00A4194A"/>
    <w:rsid w:val="00A41D04"/>
    <w:rsid w:val="00A41E3A"/>
    <w:rsid w:val="00A41E59"/>
    <w:rsid w:val="00A41F87"/>
    <w:rsid w:val="00A41FD7"/>
    <w:rsid w:val="00A4205B"/>
    <w:rsid w:val="00A4209F"/>
    <w:rsid w:val="00A42358"/>
    <w:rsid w:val="00A426CE"/>
    <w:rsid w:val="00A42781"/>
    <w:rsid w:val="00A4298D"/>
    <w:rsid w:val="00A42992"/>
    <w:rsid w:val="00A42B61"/>
    <w:rsid w:val="00A42DEC"/>
    <w:rsid w:val="00A42E06"/>
    <w:rsid w:val="00A42ED1"/>
    <w:rsid w:val="00A42F86"/>
    <w:rsid w:val="00A4318F"/>
    <w:rsid w:val="00A43316"/>
    <w:rsid w:val="00A4335A"/>
    <w:rsid w:val="00A4342A"/>
    <w:rsid w:val="00A4346D"/>
    <w:rsid w:val="00A434AC"/>
    <w:rsid w:val="00A43675"/>
    <w:rsid w:val="00A43B5B"/>
    <w:rsid w:val="00A43C2D"/>
    <w:rsid w:val="00A43D28"/>
    <w:rsid w:val="00A43E2B"/>
    <w:rsid w:val="00A43ED5"/>
    <w:rsid w:val="00A43FEC"/>
    <w:rsid w:val="00A4417F"/>
    <w:rsid w:val="00A4456A"/>
    <w:rsid w:val="00A4456D"/>
    <w:rsid w:val="00A44679"/>
    <w:rsid w:val="00A44719"/>
    <w:rsid w:val="00A44810"/>
    <w:rsid w:val="00A44964"/>
    <w:rsid w:val="00A44968"/>
    <w:rsid w:val="00A44B42"/>
    <w:rsid w:val="00A44F36"/>
    <w:rsid w:val="00A4509B"/>
    <w:rsid w:val="00A450FC"/>
    <w:rsid w:val="00A4522B"/>
    <w:rsid w:val="00A45295"/>
    <w:rsid w:val="00A4544F"/>
    <w:rsid w:val="00A455F9"/>
    <w:rsid w:val="00A4573C"/>
    <w:rsid w:val="00A4585A"/>
    <w:rsid w:val="00A45870"/>
    <w:rsid w:val="00A4593D"/>
    <w:rsid w:val="00A45946"/>
    <w:rsid w:val="00A4594F"/>
    <w:rsid w:val="00A45BAF"/>
    <w:rsid w:val="00A45EFC"/>
    <w:rsid w:val="00A46002"/>
    <w:rsid w:val="00A4603A"/>
    <w:rsid w:val="00A46249"/>
    <w:rsid w:val="00A463E9"/>
    <w:rsid w:val="00A46416"/>
    <w:rsid w:val="00A46592"/>
    <w:rsid w:val="00A4693D"/>
    <w:rsid w:val="00A46959"/>
    <w:rsid w:val="00A469C6"/>
    <w:rsid w:val="00A46E0C"/>
    <w:rsid w:val="00A470A5"/>
    <w:rsid w:val="00A470D8"/>
    <w:rsid w:val="00A47338"/>
    <w:rsid w:val="00A47590"/>
    <w:rsid w:val="00A4760B"/>
    <w:rsid w:val="00A476D3"/>
    <w:rsid w:val="00A476D6"/>
    <w:rsid w:val="00A4781E"/>
    <w:rsid w:val="00A4790C"/>
    <w:rsid w:val="00A47B20"/>
    <w:rsid w:val="00A47B21"/>
    <w:rsid w:val="00A47BE7"/>
    <w:rsid w:val="00A47EC1"/>
    <w:rsid w:val="00A50125"/>
    <w:rsid w:val="00A5066C"/>
    <w:rsid w:val="00A50B93"/>
    <w:rsid w:val="00A50C90"/>
    <w:rsid w:val="00A50DA9"/>
    <w:rsid w:val="00A50E18"/>
    <w:rsid w:val="00A50E60"/>
    <w:rsid w:val="00A50E83"/>
    <w:rsid w:val="00A50FF1"/>
    <w:rsid w:val="00A5133A"/>
    <w:rsid w:val="00A514FC"/>
    <w:rsid w:val="00A51531"/>
    <w:rsid w:val="00A5170E"/>
    <w:rsid w:val="00A518AD"/>
    <w:rsid w:val="00A518EC"/>
    <w:rsid w:val="00A51997"/>
    <w:rsid w:val="00A51A18"/>
    <w:rsid w:val="00A51A40"/>
    <w:rsid w:val="00A51A90"/>
    <w:rsid w:val="00A51B00"/>
    <w:rsid w:val="00A51D52"/>
    <w:rsid w:val="00A51FDD"/>
    <w:rsid w:val="00A5209E"/>
    <w:rsid w:val="00A520EF"/>
    <w:rsid w:val="00A52162"/>
    <w:rsid w:val="00A5228F"/>
    <w:rsid w:val="00A5229A"/>
    <w:rsid w:val="00A522C7"/>
    <w:rsid w:val="00A523D7"/>
    <w:rsid w:val="00A523FF"/>
    <w:rsid w:val="00A5260B"/>
    <w:rsid w:val="00A52793"/>
    <w:rsid w:val="00A5280E"/>
    <w:rsid w:val="00A52847"/>
    <w:rsid w:val="00A52941"/>
    <w:rsid w:val="00A52AF3"/>
    <w:rsid w:val="00A52BB4"/>
    <w:rsid w:val="00A52BBB"/>
    <w:rsid w:val="00A52E59"/>
    <w:rsid w:val="00A53011"/>
    <w:rsid w:val="00A5301E"/>
    <w:rsid w:val="00A53178"/>
    <w:rsid w:val="00A5326E"/>
    <w:rsid w:val="00A532C0"/>
    <w:rsid w:val="00A53583"/>
    <w:rsid w:val="00A538C9"/>
    <w:rsid w:val="00A53BFD"/>
    <w:rsid w:val="00A53E20"/>
    <w:rsid w:val="00A53EC0"/>
    <w:rsid w:val="00A544EA"/>
    <w:rsid w:val="00A54588"/>
    <w:rsid w:val="00A54660"/>
    <w:rsid w:val="00A547BA"/>
    <w:rsid w:val="00A549A3"/>
    <w:rsid w:val="00A549FE"/>
    <w:rsid w:val="00A54BD4"/>
    <w:rsid w:val="00A54C69"/>
    <w:rsid w:val="00A54CF6"/>
    <w:rsid w:val="00A54D87"/>
    <w:rsid w:val="00A54DC2"/>
    <w:rsid w:val="00A54F17"/>
    <w:rsid w:val="00A54FC8"/>
    <w:rsid w:val="00A5502B"/>
    <w:rsid w:val="00A55374"/>
    <w:rsid w:val="00A5563B"/>
    <w:rsid w:val="00A5587B"/>
    <w:rsid w:val="00A55ACB"/>
    <w:rsid w:val="00A55B02"/>
    <w:rsid w:val="00A55BA1"/>
    <w:rsid w:val="00A56067"/>
    <w:rsid w:val="00A563CE"/>
    <w:rsid w:val="00A565C3"/>
    <w:rsid w:val="00A5675A"/>
    <w:rsid w:val="00A56788"/>
    <w:rsid w:val="00A5679C"/>
    <w:rsid w:val="00A5685F"/>
    <w:rsid w:val="00A568C0"/>
    <w:rsid w:val="00A56989"/>
    <w:rsid w:val="00A56A39"/>
    <w:rsid w:val="00A56BE4"/>
    <w:rsid w:val="00A56D75"/>
    <w:rsid w:val="00A56EE5"/>
    <w:rsid w:val="00A56FE0"/>
    <w:rsid w:val="00A5700A"/>
    <w:rsid w:val="00A5714F"/>
    <w:rsid w:val="00A57441"/>
    <w:rsid w:val="00A57548"/>
    <w:rsid w:val="00A5767E"/>
    <w:rsid w:val="00A57AD6"/>
    <w:rsid w:val="00A6004F"/>
    <w:rsid w:val="00A600F2"/>
    <w:rsid w:val="00A60174"/>
    <w:rsid w:val="00A60181"/>
    <w:rsid w:val="00A605F1"/>
    <w:rsid w:val="00A60B15"/>
    <w:rsid w:val="00A60CB6"/>
    <w:rsid w:val="00A60CC9"/>
    <w:rsid w:val="00A610A3"/>
    <w:rsid w:val="00A61118"/>
    <w:rsid w:val="00A613CD"/>
    <w:rsid w:val="00A61472"/>
    <w:rsid w:val="00A6155C"/>
    <w:rsid w:val="00A6179A"/>
    <w:rsid w:val="00A6195E"/>
    <w:rsid w:val="00A61BC2"/>
    <w:rsid w:val="00A61C0A"/>
    <w:rsid w:val="00A61D72"/>
    <w:rsid w:val="00A61E65"/>
    <w:rsid w:val="00A62272"/>
    <w:rsid w:val="00A623E6"/>
    <w:rsid w:val="00A624C6"/>
    <w:rsid w:val="00A62600"/>
    <w:rsid w:val="00A6270A"/>
    <w:rsid w:val="00A62B7A"/>
    <w:rsid w:val="00A62EBD"/>
    <w:rsid w:val="00A62F92"/>
    <w:rsid w:val="00A62FA2"/>
    <w:rsid w:val="00A63629"/>
    <w:rsid w:val="00A63816"/>
    <w:rsid w:val="00A63906"/>
    <w:rsid w:val="00A63934"/>
    <w:rsid w:val="00A63A97"/>
    <w:rsid w:val="00A63CC5"/>
    <w:rsid w:val="00A63EFC"/>
    <w:rsid w:val="00A63FAF"/>
    <w:rsid w:val="00A64086"/>
    <w:rsid w:val="00A640E6"/>
    <w:rsid w:val="00A6416D"/>
    <w:rsid w:val="00A64346"/>
    <w:rsid w:val="00A643EE"/>
    <w:rsid w:val="00A64499"/>
    <w:rsid w:val="00A6467E"/>
    <w:rsid w:val="00A646E0"/>
    <w:rsid w:val="00A64761"/>
    <w:rsid w:val="00A6478E"/>
    <w:rsid w:val="00A6498A"/>
    <w:rsid w:val="00A64A0F"/>
    <w:rsid w:val="00A64B75"/>
    <w:rsid w:val="00A64C7B"/>
    <w:rsid w:val="00A64D8E"/>
    <w:rsid w:val="00A64F77"/>
    <w:rsid w:val="00A6536C"/>
    <w:rsid w:val="00A65610"/>
    <w:rsid w:val="00A656B9"/>
    <w:rsid w:val="00A657FE"/>
    <w:rsid w:val="00A658C9"/>
    <w:rsid w:val="00A659D3"/>
    <w:rsid w:val="00A659DE"/>
    <w:rsid w:val="00A65B1C"/>
    <w:rsid w:val="00A65CB1"/>
    <w:rsid w:val="00A65CF1"/>
    <w:rsid w:val="00A65DFF"/>
    <w:rsid w:val="00A65EA9"/>
    <w:rsid w:val="00A65ECF"/>
    <w:rsid w:val="00A66097"/>
    <w:rsid w:val="00A6609E"/>
    <w:rsid w:val="00A6633A"/>
    <w:rsid w:val="00A66363"/>
    <w:rsid w:val="00A66589"/>
    <w:rsid w:val="00A665EE"/>
    <w:rsid w:val="00A665F6"/>
    <w:rsid w:val="00A666A0"/>
    <w:rsid w:val="00A6689B"/>
    <w:rsid w:val="00A66B57"/>
    <w:rsid w:val="00A66E62"/>
    <w:rsid w:val="00A66F01"/>
    <w:rsid w:val="00A66FE1"/>
    <w:rsid w:val="00A67145"/>
    <w:rsid w:val="00A67162"/>
    <w:rsid w:val="00A6719A"/>
    <w:rsid w:val="00A67345"/>
    <w:rsid w:val="00A673CF"/>
    <w:rsid w:val="00A67526"/>
    <w:rsid w:val="00A675B3"/>
    <w:rsid w:val="00A67739"/>
    <w:rsid w:val="00A6774C"/>
    <w:rsid w:val="00A678EA"/>
    <w:rsid w:val="00A678EE"/>
    <w:rsid w:val="00A67938"/>
    <w:rsid w:val="00A67AA0"/>
    <w:rsid w:val="00A67C78"/>
    <w:rsid w:val="00A67D1B"/>
    <w:rsid w:val="00A67D1E"/>
    <w:rsid w:val="00A67D70"/>
    <w:rsid w:val="00A67F87"/>
    <w:rsid w:val="00A700C6"/>
    <w:rsid w:val="00A700DC"/>
    <w:rsid w:val="00A700F2"/>
    <w:rsid w:val="00A7013C"/>
    <w:rsid w:val="00A70279"/>
    <w:rsid w:val="00A7057E"/>
    <w:rsid w:val="00A707AF"/>
    <w:rsid w:val="00A707C7"/>
    <w:rsid w:val="00A7083B"/>
    <w:rsid w:val="00A709E7"/>
    <w:rsid w:val="00A70A00"/>
    <w:rsid w:val="00A70A44"/>
    <w:rsid w:val="00A70AE2"/>
    <w:rsid w:val="00A70BFE"/>
    <w:rsid w:val="00A70C5A"/>
    <w:rsid w:val="00A70CC2"/>
    <w:rsid w:val="00A70D25"/>
    <w:rsid w:val="00A70DB8"/>
    <w:rsid w:val="00A70DF9"/>
    <w:rsid w:val="00A70ED0"/>
    <w:rsid w:val="00A711C9"/>
    <w:rsid w:val="00A7120F"/>
    <w:rsid w:val="00A7131C"/>
    <w:rsid w:val="00A71371"/>
    <w:rsid w:val="00A71507"/>
    <w:rsid w:val="00A71B90"/>
    <w:rsid w:val="00A721EC"/>
    <w:rsid w:val="00A723AD"/>
    <w:rsid w:val="00A72442"/>
    <w:rsid w:val="00A72709"/>
    <w:rsid w:val="00A728A9"/>
    <w:rsid w:val="00A72CEA"/>
    <w:rsid w:val="00A72DA9"/>
    <w:rsid w:val="00A73054"/>
    <w:rsid w:val="00A73263"/>
    <w:rsid w:val="00A73303"/>
    <w:rsid w:val="00A735FE"/>
    <w:rsid w:val="00A73673"/>
    <w:rsid w:val="00A7368B"/>
    <w:rsid w:val="00A73B95"/>
    <w:rsid w:val="00A73C26"/>
    <w:rsid w:val="00A73CEE"/>
    <w:rsid w:val="00A73FAA"/>
    <w:rsid w:val="00A74059"/>
    <w:rsid w:val="00A74271"/>
    <w:rsid w:val="00A74281"/>
    <w:rsid w:val="00A74309"/>
    <w:rsid w:val="00A74392"/>
    <w:rsid w:val="00A74526"/>
    <w:rsid w:val="00A74562"/>
    <w:rsid w:val="00A74611"/>
    <w:rsid w:val="00A7474B"/>
    <w:rsid w:val="00A74A28"/>
    <w:rsid w:val="00A74A39"/>
    <w:rsid w:val="00A74B82"/>
    <w:rsid w:val="00A751BB"/>
    <w:rsid w:val="00A75235"/>
    <w:rsid w:val="00A754A7"/>
    <w:rsid w:val="00A75592"/>
    <w:rsid w:val="00A757C2"/>
    <w:rsid w:val="00A758E8"/>
    <w:rsid w:val="00A759C2"/>
    <w:rsid w:val="00A75A2F"/>
    <w:rsid w:val="00A75B59"/>
    <w:rsid w:val="00A75CB7"/>
    <w:rsid w:val="00A75EA4"/>
    <w:rsid w:val="00A7608E"/>
    <w:rsid w:val="00A76273"/>
    <w:rsid w:val="00A76586"/>
    <w:rsid w:val="00A767D6"/>
    <w:rsid w:val="00A76AB5"/>
    <w:rsid w:val="00A76D5D"/>
    <w:rsid w:val="00A76D99"/>
    <w:rsid w:val="00A772D1"/>
    <w:rsid w:val="00A772DB"/>
    <w:rsid w:val="00A7733F"/>
    <w:rsid w:val="00A77422"/>
    <w:rsid w:val="00A7751E"/>
    <w:rsid w:val="00A77585"/>
    <w:rsid w:val="00A7776C"/>
    <w:rsid w:val="00A77D69"/>
    <w:rsid w:val="00A77D6B"/>
    <w:rsid w:val="00A77F0A"/>
    <w:rsid w:val="00A77F63"/>
    <w:rsid w:val="00A80287"/>
    <w:rsid w:val="00A80561"/>
    <w:rsid w:val="00A806A1"/>
    <w:rsid w:val="00A80B5A"/>
    <w:rsid w:val="00A80BD5"/>
    <w:rsid w:val="00A80DD5"/>
    <w:rsid w:val="00A80EB4"/>
    <w:rsid w:val="00A80EEB"/>
    <w:rsid w:val="00A81012"/>
    <w:rsid w:val="00A812A9"/>
    <w:rsid w:val="00A81397"/>
    <w:rsid w:val="00A81733"/>
    <w:rsid w:val="00A817BE"/>
    <w:rsid w:val="00A81968"/>
    <w:rsid w:val="00A81B15"/>
    <w:rsid w:val="00A81B5E"/>
    <w:rsid w:val="00A81B67"/>
    <w:rsid w:val="00A81EF8"/>
    <w:rsid w:val="00A821C8"/>
    <w:rsid w:val="00A82220"/>
    <w:rsid w:val="00A82495"/>
    <w:rsid w:val="00A8256B"/>
    <w:rsid w:val="00A8288B"/>
    <w:rsid w:val="00A82AAE"/>
    <w:rsid w:val="00A82B3C"/>
    <w:rsid w:val="00A82D3E"/>
    <w:rsid w:val="00A82DA1"/>
    <w:rsid w:val="00A82F15"/>
    <w:rsid w:val="00A8310F"/>
    <w:rsid w:val="00A83432"/>
    <w:rsid w:val="00A837AA"/>
    <w:rsid w:val="00A83831"/>
    <w:rsid w:val="00A83A86"/>
    <w:rsid w:val="00A83B22"/>
    <w:rsid w:val="00A83B38"/>
    <w:rsid w:val="00A83C71"/>
    <w:rsid w:val="00A83FB4"/>
    <w:rsid w:val="00A8424B"/>
    <w:rsid w:val="00A84462"/>
    <w:rsid w:val="00A84512"/>
    <w:rsid w:val="00A848FA"/>
    <w:rsid w:val="00A8492B"/>
    <w:rsid w:val="00A849B7"/>
    <w:rsid w:val="00A84CD8"/>
    <w:rsid w:val="00A850B9"/>
    <w:rsid w:val="00A8525D"/>
    <w:rsid w:val="00A852C1"/>
    <w:rsid w:val="00A85501"/>
    <w:rsid w:val="00A8553A"/>
    <w:rsid w:val="00A856E7"/>
    <w:rsid w:val="00A85778"/>
    <w:rsid w:val="00A859DB"/>
    <w:rsid w:val="00A85C6D"/>
    <w:rsid w:val="00A85DE0"/>
    <w:rsid w:val="00A85FCF"/>
    <w:rsid w:val="00A86410"/>
    <w:rsid w:val="00A86467"/>
    <w:rsid w:val="00A8646E"/>
    <w:rsid w:val="00A865E6"/>
    <w:rsid w:val="00A8697F"/>
    <w:rsid w:val="00A869FE"/>
    <w:rsid w:val="00A86B44"/>
    <w:rsid w:val="00A86B4C"/>
    <w:rsid w:val="00A86D6C"/>
    <w:rsid w:val="00A86EA2"/>
    <w:rsid w:val="00A86EB3"/>
    <w:rsid w:val="00A86FB9"/>
    <w:rsid w:val="00A86FDA"/>
    <w:rsid w:val="00A86FFB"/>
    <w:rsid w:val="00A870AE"/>
    <w:rsid w:val="00A871AB"/>
    <w:rsid w:val="00A875FA"/>
    <w:rsid w:val="00A876DE"/>
    <w:rsid w:val="00A87767"/>
    <w:rsid w:val="00A8780D"/>
    <w:rsid w:val="00A87B19"/>
    <w:rsid w:val="00A87B35"/>
    <w:rsid w:val="00A87D47"/>
    <w:rsid w:val="00A87D59"/>
    <w:rsid w:val="00A87F84"/>
    <w:rsid w:val="00A90000"/>
    <w:rsid w:val="00A90181"/>
    <w:rsid w:val="00A9040A"/>
    <w:rsid w:val="00A9055C"/>
    <w:rsid w:val="00A905FE"/>
    <w:rsid w:val="00A9078D"/>
    <w:rsid w:val="00A907EA"/>
    <w:rsid w:val="00A9088C"/>
    <w:rsid w:val="00A908F5"/>
    <w:rsid w:val="00A909EC"/>
    <w:rsid w:val="00A90B07"/>
    <w:rsid w:val="00A90B97"/>
    <w:rsid w:val="00A90C68"/>
    <w:rsid w:val="00A90CDF"/>
    <w:rsid w:val="00A90D64"/>
    <w:rsid w:val="00A90DE5"/>
    <w:rsid w:val="00A90E2B"/>
    <w:rsid w:val="00A90F43"/>
    <w:rsid w:val="00A90FB4"/>
    <w:rsid w:val="00A91262"/>
    <w:rsid w:val="00A91321"/>
    <w:rsid w:val="00A91462"/>
    <w:rsid w:val="00A9147F"/>
    <w:rsid w:val="00A915BB"/>
    <w:rsid w:val="00A9164F"/>
    <w:rsid w:val="00A91C8B"/>
    <w:rsid w:val="00A91DDD"/>
    <w:rsid w:val="00A91F33"/>
    <w:rsid w:val="00A920EE"/>
    <w:rsid w:val="00A92299"/>
    <w:rsid w:val="00A9238E"/>
    <w:rsid w:val="00A92685"/>
    <w:rsid w:val="00A9269B"/>
    <w:rsid w:val="00A926A3"/>
    <w:rsid w:val="00A92937"/>
    <w:rsid w:val="00A92CC7"/>
    <w:rsid w:val="00A92D3B"/>
    <w:rsid w:val="00A92DB3"/>
    <w:rsid w:val="00A92E34"/>
    <w:rsid w:val="00A92FC9"/>
    <w:rsid w:val="00A930A3"/>
    <w:rsid w:val="00A9318D"/>
    <w:rsid w:val="00A93297"/>
    <w:rsid w:val="00A93355"/>
    <w:rsid w:val="00A93357"/>
    <w:rsid w:val="00A9349B"/>
    <w:rsid w:val="00A93554"/>
    <w:rsid w:val="00A93696"/>
    <w:rsid w:val="00A9369F"/>
    <w:rsid w:val="00A93704"/>
    <w:rsid w:val="00A93811"/>
    <w:rsid w:val="00A9389A"/>
    <w:rsid w:val="00A938D0"/>
    <w:rsid w:val="00A938D7"/>
    <w:rsid w:val="00A93A79"/>
    <w:rsid w:val="00A93AA3"/>
    <w:rsid w:val="00A93C50"/>
    <w:rsid w:val="00A93C72"/>
    <w:rsid w:val="00A93DB9"/>
    <w:rsid w:val="00A93ED7"/>
    <w:rsid w:val="00A93F63"/>
    <w:rsid w:val="00A93F9A"/>
    <w:rsid w:val="00A942B2"/>
    <w:rsid w:val="00A94350"/>
    <w:rsid w:val="00A944DD"/>
    <w:rsid w:val="00A944F7"/>
    <w:rsid w:val="00A94714"/>
    <w:rsid w:val="00A9487B"/>
    <w:rsid w:val="00A94AAA"/>
    <w:rsid w:val="00A94C48"/>
    <w:rsid w:val="00A94D0A"/>
    <w:rsid w:val="00A950C8"/>
    <w:rsid w:val="00A95291"/>
    <w:rsid w:val="00A954B4"/>
    <w:rsid w:val="00A954EF"/>
    <w:rsid w:val="00A9560C"/>
    <w:rsid w:val="00A9564A"/>
    <w:rsid w:val="00A95707"/>
    <w:rsid w:val="00A9580A"/>
    <w:rsid w:val="00A95A4C"/>
    <w:rsid w:val="00A95CEB"/>
    <w:rsid w:val="00A95ED0"/>
    <w:rsid w:val="00A95EDA"/>
    <w:rsid w:val="00A95EED"/>
    <w:rsid w:val="00A95F41"/>
    <w:rsid w:val="00A96183"/>
    <w:rsid w:val="00A96317"/>
    <w:rsid w:val="00A96719"/>
    <w:rsid w:val="00A9678D"/>
    <w:rsid w:val="00A967A8"/>
    <w:rsid w:val="00A967C4"/>
    <w:rsid w:val="00A967C7"/>
    <w:rsid w:val="00A96858"/>
    <w:rsid w:val="00A96938"/>
    <w:rsid w:val="00A96989"/>
    <w:rsid w:val="00A96BD8"/>
    <w:rsid w:val="00A96C1F"/>
    <w:rsid w:val="00A96DFD"/>
    <w:rsid w:val="00A96EA8"/>
    <w:rsid w:val="00A97123"/>
    <w:rsid w:val="00A971FE"/>
    <w:rsid w:val="00A97B7C"/>
    <w:rsid w:val="00A97BF1"/>
    <w:rsid w:val="00A97C1E"/>
    <w:rsid w:val="00A97C6B"/>
    <w:rsid w:val="00A97D24"/>
    <w:rsid w:val="00A97D78"/>
    <w:rsid w:val="00A97DBC"/>
    <w:rsid w:val="00A97ED6"/>
    <w:rsid w:val="00A97F65"/>
    <w:rsid w:val="00AA0101"/>
    <w:rsid w:val="00AA013F"/>
    <w:rsid w:val="00AA01D6"/>
    <w:rsid w:val="00AA030D"/>
    <w:rsid w:val="00AA0328"/>
    <w:rsid w:val="00AA065F"/>
    <w:rsid w:val="00AA1049"/>
    <w:rsid w:val="00AA1083"/>
    <w:rsid w:val="00AA1312"/>
    <w:rsid w:val="00AA1504"/>
    <w:rsid w:val="00AA1528"/>
    <w:rsid w:val="00AA1718"/>
    <w:rsid w:val="00AA17C1"/>
    <w:rsid w:val="00AA1841"/>
    <w:rsid w:val="00AA18B5"/>
    <w:rsid w:val="00AA198A"/>
    <w:rsid w:val="00AA1A42"/>
    <w:rsid w:val="00AA1BFD"/>
    <w:rsid w:val="00AA1C74"/>
    <w:rsid w:val="00AA1D67"/>
    <w:rsid w:val="00AA1EF3"/>
    <w:rsid w:val="00AA1F9B"/>
    <w:rsid w:val="00AA20FE"/>
    <w:rsid w:val="00AA21B0"/>
    <w:rsid w:val="00AA21C0"/>
    <w:rsid w:val="00AA2274"/>
    <w:rsid w:val="00AA22FB"/>
    <w:rsid w:val="00AA24F2"/>
    <w:rsid w:val="00AA26AE"/>
    <w:rsid w:val="00AA2807"/>
    <w:rsid w:val="00AA2964"/>
    <w:rsid w:val="00AA2A2F"/>
    <w:rsid w:val="00AA2CCE"/>
    <w:rsid w:val="00AA2FB7"/>
    <w:rsid w:val="00AA3106"/>
    <w:rsid w:val="00AA347B"/>
    <w:rsid w:val="00AA34CF"/>
    <w:rsid w:val="00AA375A"/>
    <w:rsid w:val="00AA38D2"/>
    <w:rsid w:val="00AA3AC7"/>
    <w:rsid w:val="00AA3B0E"/>
    <w:rsid w:val="00AA3CC4"/>
    <w:rsid w:val="00AA403D"/>
    <w:rsid w:val="00AA4281"/>
    <w:rsid w:val="00AA4290"/>
    <w:rsid w:val="00AA440D"/>
    <w:rsid w:val="00AA4595"/>
    <w:rsid w:val="00AA45C6"/>
    <w:rsid w:val="00AA4A79"/>
    <w:rsid w:val="00AA4D20"/>
    <w:rsid w:val="00AA4DFF"/>
    <w:rsid w:val="00AA4E04"/>
    <w:rsid w:val="00AA4E0D"/>
    <w:rsid w:val="00AA4EDE"/>
    <w:rsid w:val="00AA4F1F"/>
    <w:rsid w:val="00AA4FFB"/>
    <w:rsid w:val="00AA515E"/>
    <w:rsid w:val="00AA51BC"/>
    <w:rsid w:val="00AA5220"/>
    <w:rsid w:val="00AA54E3"/>
    <w:rsid w:val="00AA5611"/>
    <w:rsid w:val="00AA58D2"/>
    <w:rsid w:val="00AA590A"/>
    <w:rsid w:val="00AA59EF"/>
    <w:rsid w:val="00AA5B17"/>
    <w:rsid w:val="00AA5C01"/>
    <w:rsid w:val="00AA5C1C"/>
    <w:rsid w:val="00AA6066"/>
    <w:rsid w:val="00AA6212"/>
    <w:rsid w:val="00AA636E"/>
    <w:rsid w:val="00AA6381"/>
    <w:rsid w:val="00AA6546"/>
    <w:rsid w:val="00AA6663"/>
    <w:rsid w:val="00AA6678"/>
    <w:rsid w:val="00AA6686"/>
    <w:rsid w:val="00AA66CC"/>
    <w:rsid w:val="00AA66E1"/>
    <w:rsid w:val="00AA68BC"/>
    <w:rsid w:val="00AA6A75"/>
    <w:rsid w:val="00AA6BB5"/>
    <w:rsid w:val="00AA6E3A"/>
    <w:rsid w:val="00AA6E83"/>
    <w:rsid w:val="00AA7373"/>
    <w:rsid w:val="00AA740F"/>
    <w:rsid w:val="00AA7417"/>
    <w:rsid w:val="00AA78CA"/>
    <w:rsid w:val="00AA7DA9"/>
    <w:rsid w:val="00AA7E06"/>
    <w:rsid w:val="00AA7E13"/>
    <w:rsid w:val="00AA7E97"/>
    <w:rsid w:val="00AA7F20"/>
    <w:rsid w:val="00AA7F76"/>
    <w:rsid w:val="00AB0058"/>
    <w:rsid w:val="00AB01C7"/>
    <w:rsid w:val="00AB0253"/>
    <w:rsid w:val="00AB028B"/>
    <w:rsid w:val="00AB036F"/>
    <w:rsid w:val="00AB0514"/>
    <w:rsid w:val="00AB065B"/>
    <w:rsid w:val="00AB0813"/>
    <w:rsid w:val="00AB0CCB"/>
    <w:rsid w:val="00AB0D17"/>
    <w:rsid w:val="00AB0D18"/>
    <w:rsid w:val="00AB0E5E"/>
    <w:rsid w:val="00AB0FE3"/>
    <w:rsid w:val="00AB1409"/>
    <w:rsid w:val="00AB1534"/>
    <w:rsid w:val="00AB18D3"/>
    <w:rsid w:val="00AB1ABD"/>
    <w:rsid w:val="00AB1B37"/>
    <w:rsid w:val="00AB1E96"/>
    <w:rsid w:val="00AB1F65"/>
    <w:rsid w:val="00AB1FD8"/>
    <w:rsid w:val="00AB242F"/>
    <w:rsid w:val="00AB248B"/>
    <w:rsid w:val="00AB2717"/>
    <w:rsid w:val="00AB2852"/>
    <w:rsid w:val="00AB28EF"/>
    <w:rsid w:val="00AB290E"/>
    <w:rsid w:val="00AB2951"/>
    <w:rsid w:val="00AB29F3"/>
    <w:rsid w:val="00AB2AD0"/>
    <w:rsid w:val="00AB2B86"/>
    <w:rsid w:val="00AB2B8B"/>
    <w:rsid w:val="00AB2BA8"/>
    <w:rsid w:val="00AB2D25"/>
    <w:rsid w:val="00AB2DD1"/>
    <w:rsid w:val="00AB2E3E"/>
    <w:rsid w:val="00AB2F5C"/>
    <w:rsid w:val="00AB3063"/>
    <w:rsid w:val="00AB314D"/>
    <w:rsid w:val="00AB3153"/>
    <w:rsid w:val="00AB31BF"/>
    <w:rsid w:val="00AB3489"/>
    <w:rsid w:val="00AB34FA"/>
    <w:rsid w:val="00AB3507"/>
    <w:rsid w:val="00AB356A"/>
    <w:rsid w:val="00AB361D"/>
    <w:rsid w:val="00AB3666"/>
    <w:rsid w:val="00AB3845"/>
    <w:rsid w:val="00AB3E07"/>
    <w:rsid w:val="00AB3E5E"/>
    <w:rsid w:val="00AB40EF"/>
    <w:rsid w:val="00AB4291"/>
    <w:rsid w:val="00AB4506"/>
    <w:rsid w:val="00AB453B"/>
    <w:rsid w:val="00AB4552"/>
    <w:rsid w:val="00AB4713"/>
    <w:rsid w:val="00AB47CF"/>
    <w:rsid w:val="00AB4858"/>
    <w:rsid w:val="00AB4AB7"/>
    <w:rsid w:val="00AB4D6B"/>
    <w:rsid w:val="00AB4EE7"/>
    <w:rsid w:val="00AB4FF8"/>
    <w:rsid w:val="00AB5307"/>
    <w:rsid w:val="00AB54AD"/>
    <w:rsid w:val="00AB5649"/>
    <w:rsid w:val="00AB565E"/>
    <w:rsid w:val="00AB5702"/>
    <w:rsid w:val="00AB5BF9"/>
    <w:rsid w:val="00AB5C86"/>
    <w:rsid w:val="00AB5C8D"/>
    <w:rsid w:val="00AB5CBA"/>
    <w:rsid w:val="00AB5E65"/>
    <w:rsid w:val="00AB5E93"/>
    <w:rsid w:val="00AB5EAC"/>
    <w:rsid w:val="00AB5F28"/>
    <w:rsid w:val="00AB5F78"/>
    <w:rsid w:val="00AB5FDD"/>
    <w:rsid w:val="00AB6007"/>
    <w:rsid w:val="00AB609D"/>
    <w:rsid w:val="00AB63F8"/>
    <w:rsid w:val="00AB651B"/>
    <w:rsid w:val="00AB6651"/>
    <w:rsid w:val="00AB6671"/>
    <w:rsid w:val="00AB694F"/>
    <w:rsid w:val="00AB69B1"/>
    <w:rsid w:val="00AB6DA2"/>
    <w:rsid w:val="00AB6EBB"/>
    <w:rsid w:val="00AB6F91"/>
    <w:rsid w:val="00AB740B"/>
    <w:rsid w:val="00AB75FE"/>
    <w:rsid w:val="00AB7620"/>
    <w:rsid w:val="00AB7846"/>
    <w:rsid w:val="00AB78DD"/>
    <w:rsid w:val="00AB7AFB"/>
    <w:rsid w:val="00AB7E85"/>
    <w:rsid w:val="00AB7FC9"/>
    <w:rsid w:val="00AC00A3"/>
    <w:rsid w:val="00AC014A"/>
    <w:rsid w:val="00AC055E"/>
    <w:rsid w:val="00AC075F"/>
    <w:rsid w:val="00AC0893"/>
    <w:rsid w:val="00AC09D2"/>
    <w:rsid w:val="00AC0D18"/>
    <w:rsid w:val="00AC0F0B"/>
    <w:rsid w:val="00AC0FB5"/>
    <w:rsid w:val="00AC168F"/>
    <w:rsid w:val="00AC1920"/>
    <w:rsid w:val="00AC1DF8"/>
    <w:rsid w:val="00AC1E26"/>
    <w:rsid w:val="00AC1F1D"/>
    <w:rsid w:val="00AC20F3"/>
    <w:rsid w:val="00AC235F"/>
    <w:rsid w:val="00AC2480"/>
    <w:rsid w:val="00AC2938"/>
    <w:rsid w:val="00AC296D"/>
    <w:rsid w:val="00AC29F8"/>
    <w:rsid w:val="00AC2A69"/>
    <w:rsid w:val="00AC2BC3"/>
    <w:rsid w:val="00AC2BC7"/>
    <w:rsid w:val="00AC2D0E"/>
    <w:rsid w:val="00AC315C"/>
    <w:rsid w:val="00AC3493"/>
    <w:rsid w:val="00AC35A3"/>
    <w:rsid w:val="00AC3697"/>
    <w:rsid w:val="00AC3791"/>
    <w:rsid w:val="00AC38EE"/>
    <w:rsid w:val="00AC3926"/>
    <w:rsid w:val="00AC3977"/>
    <w:rsid w:val="00AC39C1"/>
    <w:rsid w:val="00AC3A5F"/>
    <w:rsid w:val="00AC3AAD"/>
    <w:rsid w:val="00AC3B0A"/>
    <w:rsid w:val="00AC3D01"/>
    <w:rsid w:val="00AC3ECD"/>
    <w:rsid w:val="00AC409F"/>
    <w:rsid w:val="00AC40F0"/>
    <w:rsid w:val="00AC42CC"/>
    <w:rsid w:val="00AC4338"/>
    <w:rsid w:val="00AC4359"/>
    <w:rsid w:val="00AC4FC8"/>
    <w:rsid w:val="00AC4FCF"/>
    <w:rsid w:val="00AC524A"/>
    <w:rsid w:val="00AC524E"/>
    <w:rsid w:val="00AC52DF"/>
    <w:rsid w:val="00AC54A3"/>
    <w:rsid w:val="00AC54B5"/>
    <w:rsid w:val="00AC5532"/>
    <w:rsid w:val="00AC5672"/>
    <w:rsid w:val="00AC5718"/>
    <w:rsid w:val="00AC5800"/>
    <w:rsid w:val="00AC588E"/>
    <w:rsid w:val="00AC58B0"/>
    <w:rsid w:val="00AC58BB"/>
    <w:rsid w:val="00AC5942"/>
    <w:rsid w:val="00AC5B18"/>
    <w:rsid w:val="00AC5B56"/>
    <w:rsid w:val="00AC5B5D"/>
    <w:rsid w:val="00AC5BB5"/>
    <w:rsid w:val="00AC603C"/>
    <w:rsid w:val="00AC652B"/>
    <w:rsid w:val="00AC660A"/>
    <w:rsid w:val="00AC6650"/>
    <w:rsid w:val="00AC6684"/>
    <w:rsid w:val="00AC6A90"/>
    <w:rsid w:val="00AC6ABD"/>
    <w:rsid w:val="00AC6B8E"/>
    <w:rsid w:val="00AC6D84"/>
    <w:rsid w:val="00AC6ECA"/>
    <w:rsid w:val="00AC6ECB"/>
    <w:rsid w:val="00AC70AF"/>
    <w:rsid w:val="00AC720B"/>
    <w:rsid w:val="00AC7234"/>
    <w:rsid w:val="00AC727F"/>
    <w:rsid w:val="00AC7461"/>
    <w:rsid w:val="00AC7469"/>
    <w:rsid w:val="00AC746E"/>
    <w:rsid w:val="00AC755F"/>
    <w:rsid w:val="00AC75F7"/>
    <w:rsid w:val="00AC7612"/>
    <w:rsid w:val="00AC7850"/>
    <w:rsid w:val="00AC79FE"/>
    <w:rsid w:val="00AC7A73"/>
    <w:rsid w:val="00AC7AA2"/>
    <w:rsid w:val="00AC7D8C"/>
    <w:rsid w:val="00AD0071"/>
    <w:rsid w:val="00AD017D"/>
    <w:rsid w:val="00AD018F"/>
    <w:rsid w:val="00AD021F"/>
    <w:rsid w:val="00AD0248"/>
    <w:rsid w:val="00AD0287"/>
    <w:rsid w:val="00AD043F"/>
    <w:rsid w:val="00AD063F"/>
    <w:rsid w:val="00AD0881"/>
    <w:rsid w:val="00AD0B6D"/>
    <w:rsid w:val="00AD0C2C"/>
    <w:rsid w:val="00AD0CEE"/>
    <w:rsid w:val="00AD0D82"/>
    <w:rsid w:val="00AD0F2D"/>
    <w:rsid w:val="00AD10BE"/>
    <w:rsid w:val="00AD12AB"/>
    <w:rsid w:val="00AD145A"/>
    <w:rsid w:val="00AD1726"/>
    <w:rsid w:val="00AD1B74"/>
    <w:rsid w:val="00AD1C74"/>
    <w:rsid w:val="00AD1EDB"/>
    <w:rsid w:val="00AD1F47"/>
    <w:rsid w:val="00AD1F54"/>
    <w:rsid w:val="00AD1FAE"/>
    <w:rsid w:val="00AD2319"/>
    <w:rsid w:val="00AD2434"/>
    <w:rsid w:val="00AD2537"/>
    <w:rsid w:val="00AD25D4"/>
    <w:rsid w:val="00AD27A0"/>
    <w:rsid w:val="00AD2805"/>
    <w:rsid w:val="00AD2A3E"/>
    <w:rsid w:val="00AD2A75"/>
    <w:rsid w:val="00AD2D03"/>
    <w:rsid w:val="00AD2D76"/>
    <w:rsid w:val="00AD2F46"/>
    <w:rsid w:val="00AD3009"/>
    <w:rsid w:val="00AD3134"/>
    <w:rsid w:val="00AD3372"/>
    <w:rsid w:val="00AD337B"/>
    <w:rsid w:val="00AD33C0"/>
    <w:rsid w:val="00AD33FD"/>
    <w:rsid w:val="00AD3491"/>
    <w:rsid w:val="00AD34EA"/>
    <w:rsid w:val="00AD3507"/>
    <w:rsid w:val="00AD364A"/>
    <w:rsid w:val="00AD368E"/>
    <w:rsid w:val="00AD3716"/>
    <w:rsid w:val="00AD37A2"/>
    <w:rsid w:val="00AD37AA"/>
    <w:rsid w:val="00AD38E3"/>
    <w:rsid w:val="00AD3A1A"/>
    <w:rsid w:val="00AD3B3D"/>
    <w:rsid w:val="00AD3C88"/>
    <w:rsid w:val="00AD3CA1"/>
    <w:rsid w:val="00AD3DE0"/>
    <w:rsid w:val="00AD4045"/>
    <w:rsid w:val="00AD4112"/>
    <w:rsid w:val="00AD4262"/>
    <w:rsid w:val="00AD42A6"/>
    <w:rsid w:val="00AD431A"/>
    <w:rsid w:val="00AD44F9"/>
    <w:rsid w:val="00AD4540"/>
    <w:rsid w:val="00AD46D2"/>
    <w:rsid w:val="00AD4AB7"/>
    <w:rsid w:val="00AD4AD7"/>
    <w:rsid w:val="00AD4C42"/>
    <w:rsid w:val="00AD4E9A"/>
    <w:rsid w:val="00AD5368"/>
    <w:rsid w:val="00AD5543"/>
    <w:rsid w:val="00AD559E"/>
    <w:rsid w:val="00AD55CD"/>
    <w:rsid w:val="00AD58AC"/>
    <w:rsid w:val="00AD5928"/>
    <w:rsid w:val="00AD5958"/>
    <w:rsid w:val="00AD5B08"/>
    <w:rsid w:val="00AD5BA1"/>
    <w:rsid w:val="00AD5CD5"/>
    <w:rsid w:val="00AD5E97"/>
    <w:rsid w:val="00AD6003"/>
    <w:rsid w:val="00AD6120"/>
    <w:rsid w:val="00AD624C"/>
    <w:rsid w:val="00AD6278"/>
    <w:rsid w:val="00AD65DC"/>
    <w:rsid w:val="00AD66F3"/>
    <w:rsid w:val="00AD69D6"/>
    <w:rsid w:val="00AD6A43"/>
    <w:rsid w:val="00AD6D2B"/>
    <w:rsid w:val="00AD6DBC"/>
    <w:rsid w:val="00AD6F57"/>
    <w:rsid w:val="00AD6FAD"/>
    <w:rsid w:val="00AD7221"/>
    <w:rsid w:val="00AD74DF"/>
    <w:rsid w:val="00AD759F"/>
    <w:rsid w:val="00AD7673"/>
    <w:rsid w:val="00AD7811"/>
    <w:rsid w:val="00AD7997"/>
    <w:rsid w:val="00AD7A7C"/>
    <w:rsid w:val="00AD7AEB"/>
    <w:rsid w:val="00AD7B57"/>
    <w:rsid w:val="00AD7C00"/>
    <w:rsid w:val="00AD7CA1"/>
    <w:rsid w:val="00AD7F9A"/>
    <w:rsid w:val="00AE002B"/>
    <w:rsid w:val="00AE00F6"/>
    <w:rsid w:val="00AE01F3"/>
    <w:rsid w:val="00AE034C"/>
    <w:rsid w:val="00AE0390"/>
    <w:rsid w:val="00AE0592"/>
    <w:rsid w:val="00AE069D"/>
    <w:rsid w:val="00AE06CE"/>
    <w:rsid w:val="00AE0746"/>
    <w:rsid w:val="00AE0A36"/>
    <w:rsid w:val="00AE0A3C"/>
    <w:rsid w:val="00AE0ADE"/>
    <w:rsid w:val="00AE0BD3"/>
    <w:rsid w:val="00AE0D97"/>
    <w:rsid w:val="00AE0DFF"/>
    <w:rsid w:val="00AE0E18"/>
    <w:rsid w:val="00AE0E56"/>
    <w:rsid w:val="00AE0F51"/>
    <w:rsid w:val="00AE0F61"/>
    <w:rsid w:val="00AE10BF"/>
    <w:rsid w:val="00AE10FE"/>
    <w:rsid w:val="00AE1127"/>
    <w:rsid w:val="00AE1150"/>
    <w:rsid w:val="00AE1246"/>
    <w:rsid w:val="00AE131C"/>
    <w:rsid w:val="00AE139B"/>
    <w:rsid w:val="00AE15E0"/>
    <w:rsid w:val="00AE15E9"/>
    <w:rsid w:val="00AE18CA"/>
    <w:rsid w:val="00AE1CA1"/>
    <w:rsid w:val="00AE1CB7"/>
    <w:rsid w:val="00AE1CCF"/>
    <w:rsid w:val="00AE1E5A"/>
    <w:rsid w:val="00AE1F4E"/>
    <w:rsid w:val="00AE22B2"/>
    <w:rsid w:val="00AE24BF"/>
    <w:rsid w:val="00AE280B"/>
    <w:rsid w:val="00AE2C1F"/>
    <w:rsid w:val="00AE2D20"/>
    <w:rsid w:val="00AE2F5F"/>
    <w:rsid w:val="00AE301D"/>
    <w:rsid w:val="00AE3136"/>
    <w:rsid w:val="00AE338D"/>
    <w:rsid w:val="00AE363F"/>
    <w:rsid w:val="00AE37F0"/>
    <w:rsid w:val="00AE3F17"/>
    <w:rsid w:val="00AE400D"/>
    <w:rsid w:val="00AE40B3"/>
    <w:rsid w:val="00AE4152"/>
    <w:rsid w:val="00AE4262"/>
    <w:rsid w:val="00AE43E2"/>
    <w:rsid w:val="00AE493A"/>
    <w:rsid w:val="00AE4AA7"/>
    <w:rsid w:val="00AE4E90"/>
    <w:rsid w:val="00AE5012"/>
    <w:rsid w:val="00AE526F"/>
    <w:rsid w:val="00AE52D3"/>
    <w:rsid w:val="00AE53B1"/>
    <w:rsid w:val="00AE53C3"/>
    <w:rsid w:val="00AE5640"/>
    <w:rsid w:val="00AE5798"/>
    <w:rsid w:val="00AE5AFD"/>
    <w:rsid w:val="00AE5D78"/>
    <w:rsid w:val="00AE5DCC"/>
    <w:rsid w:val="00AE5EC1"/>
    <w:rsid w:val="00AE602C"/>
    <w:rsid w:val="00AE6146"/>
    <w:rsid w:val="00AE615F"/>
    <w:rsid w:val="00AE61ED"/>
    <w:rsid w:val="00AE64EC"/>
    <w:rsid w:val="00AE6581"/>
    <w:rsid w:val="00AE66A0"/>
    <w:rsid w:val="00AE6712"/>
    <w:rsid w:val="00AE687E"/>
    <w:rsid w:val="00AE68BA"/>
    <w:rsid w:val="00AE692D"/>
    <w:rsid w:val="00AE69CA"/>
    <w:rsid w:val="00AE6AE0"/>
    <w:rsid w:val="00AE6C52"/>
    <w:rsid w:val="00AE7480"/>
    <w:rsid w:val="00AE753B"/>
    <w:rsid w:val="00AE7617"/>
    <w:rsid w:val="00AE783E"/>
    <w:rsid w:val="00AE7964"/>
    <w:rsid w:val="00AE7AA4"/>
    <w:rsid w:val="00AF016D"/>
    <w:rsid w:val="00AF0565"/>
    <w:rsid w:val="00AF066F"/>
    <w:rsid w:val="00AF06DA"/>
    <w:rsid w:val="00AF0826"/>
    <w:rsid w:val="00AF0989"/>
    <w:rsid w:val="00AF09D3"/>
    <w:rsid w:val="00AF0AF6"/>
    <w:rsid w:val="00AF0B21"/>
    <w:rsid w:val="00AF0B23"/>
    <w:rsid w:val="00AF0BA3"/>
    <w:rsid w:val="00AF0BE5"/>
    <w:rsid w:val="00AF0EF1"/>
    <w:rsid w:val="00AF101A"/>
    <w:rsid w:val="00AF1356"/>
    <w:rsid w:val="00AF1460"/>
    <w:rsid w:val="00AF14FE"/>
    <w:rsid w:val="00AF1697"/>
    <w:rsid w:val="00AF1940"/>
    <w:rsid w:val="00AF1B96"/>
    <w:rsid w:val="00AF1D47"/>
    <w:rsid w:val="00AF1DD2"/>
    <w:rsid w:val="00AF1E1F"/>
    <w:rsid w:val="00AF2254"/>
    <w:rsid w:val="00AF246C"/>
    <w:rsid w:val="00AF2492"/>
    <w:rsid w:val="00AF266F"/>
    <w:rsid w:val="00AF29A4"/>
    <w:rsid w:val="00AF2BB7"/>
    <w:rsid w:val="00AF2BDC"/>
    <w:rsid w:val="00AF2C87"/>
    <w:rsid w:val="00AF2D75"/>
    <w:rsid w:val="00AF2DF1"/>
    <w:rsid w:val="00AF3068"/>
    <w:rsid w:val="00AF30C7"/>
    <w:rsid w:val="00AF3259"/>
    <w:rsid w:val="00AF32EB"/>
    <w:rsid w:val="00AF35BB"/>
    <w:rsid w:val="00AF3822"/>
    <w:rsid w:val="00AF3840"/>
    <w:rsid w:val="00AF392F"/>
    <w:rsid w:val="00AF3ABB"/>
    <w:rsid w:val="00AF3BEC"/>
    <w:rsid w:val="00AF3D48"/>
    <w:rsid w:val="00AF3F29"/>
    <w:rsid w:val="00AF41BB"/>
    <w:rsid w:val="00AF423E"/>
    <w:rsid w:val="00AF4284"/>
    <w:rsid w:val="00AF433E"/>
    <w:rsid w:val="00AF4493"/>
    <w:rsid w:val="00AF4567"/>
    <w:rsid w:val="00AF4761"/>
    <w:rsid w:val="00AF478E"/>
    <w:rsid w:val="00AF49A6"/>
    <w:rsid w:val="00AF49B0"/>
    <w:rsid w:val="00AF4A4B"/>
    <w:rsid w:val="00AF4AEA"/>
    <w:rsid w:val="00AF4C56"/>
    <w:rsid w:val="00AF4C7E"/>
    <w:rsid w:val="00AF4E78"/>
    <w:rsid w:val="00AF4ED4"/>
    <w:rsid w:val="00AF58DD"/>
    <w:rsid w:val="00AF5ED8"/>
    <w:rsid w:val="00AF5F45"/>
    <w:rsid w:val="00AF624E"/>
    <w:rsid w:val="00AF63E1"/>
    <w:rsid w:val="00AF63EA"/>
    <w:rsid w:val="00AF64EF"/>
    <w:rsid w:val="00AF655A"/>
    <w:rsid w:val="00AF65B6"/>
    <w:rsid w:val="00AF6608"/>
    <w:rsid w:val="00AF6828"/>
    <w:rsid w:val="00AF6887"/>
    <w:rsid w:val="00AF6B61"/>
    <w:rsid w:val="00AF6D91"/>
    <w:rsid w:val="00AF7032"/>
    <w:rsid w:val="00AF70B7"/>
    <w:rsid w:val="00AF7279"/>
    <w:rsid w:val="00AF7322"/>
    <w:rsid w:val="00AF7336"/>
    <w:rsid w:val="00AF73B0"/>
    <w:rsid w:val="00AF7496"/>
    <w:rsid w:val="00AF7700"/>
    <w:rsid w:val="00AF78AB"/>
    <w:rsid w:val="00AF7BAB"/>
    <w:rsid w:val="00AF7BCF"/>
    <w:rsid w:val="00AF7C50"/>
    <w:rsid w:val="00AF7EE3"/>
    <w:rsid w:val="00AF7F95"/>
    <w:rsid w:val="00B00030"/>
    <w:rsid w:val="00B0041D"/>
    <w:rsid w:val="00B00B38"/>
    <w:rsid w:val="00B00C2A"/>
    <w:rsid w:val="00B00CEA"/>
    <w:rsid w:val="00B00DA2"/>
    <w:rsid w:val="00B00E35"/>
    <w:rsid w:val="00B00FAB"/>
    <w:rsid w:val="00B00FC9"/>
    <w:rsid w:val="00B01280"/>
    <w:rsid w:val="00B01575"/>
    <w:rsid w:val="00B015C4"/>
    <w:rsid w:val="00B0168D"/>
    <w:rsid w:val="00B0179A"/>
    <w:rsid w:val="00B018E4"/>
    <w:rsid w:val="00B019F1"/>
    <w:rsid w:val="00B01A46"/>
    <w:rsid w:val="00B01A72"/>
    <w:rsid w:val="00B01B3A"/>
    <w:rsid w:val="00B01C1B"/>
    <w:rsid w:val="00B01E5D"/>
    <w:rsid w:val="00B01E88"/>
    <w:rsid w:val="00B02005"/>
    <w:rsid w:val="00B023B3"/>
    <w:rsid w:val="00B024D7"/>
    <w:rsid w:val="00B025B6"/>
    <w:rsid w:val="00B027F2"/>
    <w:rsid w:val="00B02875"/>
    <w:rsid w:val="00B02D2B"/>
    <w:rsid w:val="00B02D66"/>
    <w:rsid w:val="00B02E23"/>
    <w:rsid w:val="00B02EEF"/>
    <w:rsid w:val="00B02F3F"/>
    <w:rsid w:val="00B02F48"/>
    <w:rsid w:val="00B02F79"/>
    <w:rsid w:val="00B03114"/>
    <w:rsid w:val="00B0317B"/>
    <w:rsid w:val="00B03700"/>
    <w:rsid w:val="00B039E6"/>
    <w:rsid w:val="00B03B11"/>
    <w:rsid w:val="00B03CA5"/>
    <w:rsid w:val="00B03CDA"/>
    <w:rsid w:val="00B03D5C"/>
    <w:rsid w:val="00B03E56"/>
    <w:rsid w:val="00B03FB4"/>
    <w:rsid w:val="00B04045"/>
    <w:rsid w:val="00B041A3"/>
    <w:rsid w:val="00B04299"/>
    <w:rsid w:val="00B04433"/>
    <w:rsid w:val="00B045F3"/>
    <w:rsid w:val="00B0486B"/>
    <w:rsid w:val="00B049E8"/>
    <w:rsid w:val="00B04BBA"/>
    <w:rsid w:val="00B04BC9"/>
    <w:rsid w:val="00B04CDB"/>
    <w:rsid w:val="00B04FC7"/>
    <w:rsid w:val="00B05143"/>
    <w:rsid w:val="00B05242"/>
    <w:rsid w:val="00B0528C"/>
    <w:rsid w:val="00B05599"/>
    <w:rsid w:val="00B05699"/>
    <w:rsid w:val="00B057B4"/>
    <w:rsid w:val="00B058AE"/>
    <w:rsid w:val="00B059DD"/>
    <w:rsid w:val="00B05B26"/>
    <w:rsid w:val="00B05C47"/>
    <w:rsid w:val="00B05C55"/>
    <w:rsid w:val="00B05C95"/>
    <w:rsid w:val="00B05D1F"/>
    <w:rsid w:val="00B05E47"/>
    <w:rsid w:val="00B05E9F"/>
    <w:rsid w:val="00B060C2"/>
    <w:rsid w:val="00B061E4"/>
    <w:rsid w:val="00B062FE"/>
    <w:rsid w:val="00B065C9"/>
    <w:rsid w:val="00B06C9B"/>
    <w:rsid w:val="00B06CA8"/>
    <w:rsid w:val="00B06DEF"/>
    <w:rsid w:val="00B06F99"/>
    <w:rsid w:val="00B07432"/>
    <w:rsid w:val="00B0745D"/>
    <w:rsid w:val="00B07686"/>
    <w:rsid w:val="00B079A2"/>
    <w:rsid w:val="00B07A3E"/>
    <w:rsid w:val="00B07D9D"/>
    <w:rsid w:val="00B07E3D"/>
    <w:rsid w:val="00B07E79"/>
    <w:rsid w:val="00B1002F"/>
    <w:rsid w:val="00B1016D"/>
    <w:rsid w:val="00B102BE"/>
    <w:rsid w:val="00B103AA"/>
    <w:rsid w:val="00B103DE"/>
    <w:rsid w:val="00B104C7"/>
    <w:rsid w:val="00B10630"/>
    <w:rsid w:val="00B10709"/>
    <w:rsid w:val="00B10872"/>
    <w:rsid w:val="00B10886"/>
    <w:rsid w:val="00B10AF6"/>
    <w:rsid w:val="00B10C01"/>
    <w:rsid w:val="00B10CEC"/>
    <w:rsid w:val="00B10D95"/>
    <w:rsid w:val="00B110BC"/>
    <w:rsid w:val="00B110E0"/>
    <w:rsid w:val="00B110E2"/>
    <w:rsid w:val="00B11142"/>
    <w:rsid w:val="00B1152A"/>
    <w:rsid w:val="00B1177E"/>
    <w:rsid w:val="00B117E7"/>
    <w:rsid w:val="00B11A3B"/>
    <w:rsid w:val="00B11A95"/>
    <w:rsid w:val="00B11FAA"/>
    <w:rsid w:val="00B1203F"/>
    <w:rsid w:val="00B12339"/>
    <w:rsid w:val="00B125B7"/>
    <w:rsid w:val="00B12800"/>
    <w:rsid w:val="00B129D2"/>
    <w:rsid w:val="00B12A49"/>
    <w:rsid w:val="00B12B1D"/>
    <w:rsid w:val="00B12B6B"/>
    <w:rsid w:val="00B12B74"/>
    <w:rsid w:val="00B12DBE"/>
    <w:rsid w:val="00B12E35"/>
    <w:rsid w:val="00B12F26"/>
    <w:rsid w:val="00B12F8E"/>
    <w:rsid w:val="00B13013"/>
    <w:rsid w:val="00B13072"/>
    <w:rsid w:val="00B130C7"/>
    <w:rsid w:val="00B13156"/>
    <w:rsid w:val="00B135CA"/>
    <w:rsid w:val="00B135F7"/>
    <w:rsid w:val="00B136F7"/>
    <w:rsid w:val="00B13A55"/>
    <w:rsid w:val="00B13C77"/>
    <w:rsid w:val="00B13CE8"/>
    <w:rsid w:val="00B13D3D"/>
    <w:rsid w:val="00B13D74"/>
    <w:rsid w:val="00B13DB7"/>
    <w:rsid w:val="00B14362"/>
    <w:rsid w:val="00B147AC"/>
    <w:rsid w:val="00B14A1B"/>
    <w:rsid w:val="00B15079"/>
    <w:rsid w:val="00B153BF"/>
    <w:rsid w:val="00B15474"/>
    <w:rsid w:val="00B154D0"/>
    <w:rsid w:val="00B15A27"/>
    <w:rsid w:val="00B15D21"/>
    <w:rsid w:val="00B15FB9"/>
    <w:rsid w:val="00B16311"/>
    <w:rsid w:val="00B16496"/>
    <w:rsid w:val="00B16783"/>
    <w:rsid w:val="00B167C5"/>
    <w:rsid w:val="00B16A90"/>
    <w:rsid w:val="00B16AE3"/>
    <w:rsid w:val="00B16B02"/>
    <w:rsid w:val="00B16C6D"/>
    <w:rsid w:val="00B16C9A"/>
    <w:rsid w:val="00B16CA9"/>
    <w:rsid w:val="00B16DCF"/>
    <w:rsid w:val="00B16E73"/>
    <w:rsid w:val="00B16EA8"/>
    <w:rsid w:val="00B16FB0"/>
    <w:rsid w:val="00B1702E"/>
    <w:rsid w:val="00B17352"/>
    <w:rsid w:val="00B174D6"/>
    <w:rsid w:val="00B1763D"/>
    <w:rsid w:val="00B1763E"/>
    <w:rsid w:val="00B17892"/>
    <w:rsid w:val="00B17A18"/>
    <w:rsid w:val="00B17B23"/>
    <w:rsid w:val="00B17C32"/>
    <w:rsid w:val="00B17D7D"/>
    <w:rsid w:val="00B17FBE"/>
    <w:rsid w:val="00B20098"/>
    <w:rsid w:val="00B2023E"/>
    <w:rsid w:val="00B20351"/>
    <w:rsid w:val="00B204E7"/>
    <w:rsid w:val="00B204EC"/>
    <w:rsid w:val="00B20815"/>
    <w:rsid w:val="00B20BBE"/>
    <w:rsid w:val="00B21192"/>
    <w:rsid w:val="00B214F3"/>
    <w:rsid w:val="00B216CC"/>
    <w:rsid w:val="00B21766"/>
    <w:rsid w:val="00B2194B"/>
    <w:rsid w:val="00B21B89"/>
    <w:rsid w:val="00B21BE5"/>
    <w:rsid w:val="00B21D5C"/>
    <w:rsid w:val="00B21DE5"/>
    <w:rsid w:val="00B21E37"/>
    <w:rsid w:val="00B22046"/>
    <w:rsid w:val="00B222BE"/>
    <w:rsid w:val="00B2235D"/>
    <w:rsid w:val="00B224B2"/>
    <w:rsid w:val="00B22641"/>
    <w:rsid w:val="00B22C35"/>
    <w:rsid w:val="00B22CF4"/>
    <w:rsid w:val="00B22EBF"/>
    <w:rsid w:val="00B23073"/>
    <w:rsid w:val="00B2338A"/>
    <w:rsid w:val="00B239D5"/>
    <w:rsid w:val="00B23AB7"/>
    <w:rsid w:val="00B23AD5"/>
    <w:rsid w:val="00B23ADA"/>
    <w:rsid w:val="00B23AF1"/>
    <w:rsid w:val="00B23B2E"/>
    <w:rsid w:val="00B23BD0"/>
    <w:rsid w:val="00B23C88"/>
    <w:rsid w:val="00B23CB3"/>
    <w:rsid w:val="00B2406A"/>
    <w:rsid w:val="00B240B8"/>
    <w:rsid w:val="00B2435E"/>
    <w:rsid w:val="00B24404"/>
    <w:rsid w:val="00B247CA"/>
    <w:rsid w:val="00B2493D"/>
    <w:rsid w:val="00B24AEE"/>
    <w:rsid w:val="00B24B0F"/>
    <w:rsid w:val="00B24C32"/>
    <w:rsid w:val="00B24CA8"/>
    <w:rsid w:val="00B24F15"/>
    <w:rsid w:val="00B24F40"/>
    <w:rsid w:val="00B25158"/>
    <w:rsid w:val="00B251A4"/>
    <w:rsid w:val="00B252C3"/>
    <w:rsid w:val="00B25363"/>
    <w:rsid w:val="00B2541E"/>
    <w:rsid w:val="00B25786"/>
    <w:rsid w:val="00B25900"/>
    <w:rsid w:val="00B25A32"/>
    <w:rsid w:val="00B25C3F"/>
    <w:rsid w:val="00B25C50"/>
    <w:rsid w:val="00B25CEA"/>
    <w:rsid w:val="00B25D7D"/>
    <w:rsid w:val="00B260BF"/>
    <w:rsid w:val="00B26153"/>
    <w:rsid w:val="00B26341"/>
    <w:rsid w:val="00B263A7"/>
    <w:rsid w:val="00B26A76"/>
    <w:rsid w:val="00B26AF7"/>
    <w:rsid w:val="00B26BC3"/>
    <w:rsid w:val="00B26C33"/>
    <w:rsid w:val="00B26DC4"/>
    <w:rsid w:val="00B26F83"/>
    <w:rsid w:val="00B27077"/>
    <w:rsid w:val="00B2719A"/>
    <w:rsid w:val="00B272C9"/>
    <w:rsid w:val="00B2747A"/>
    <w:rsid w:val="00B2751C"/>
    <w:rsid w:val="00B2765E"/>
    <w:rsid w:val="00B277A3"/>
    <w:rsid w:val="00B277EC"/>
    <w:rsid w:val="00B27831"/>
    <w:rsid w:val="00B27867"/>
    <w:rsid w:val="00B27A2B"/>
    <w:rsid w:val="00B27ACA"/>
    <w:rsid w:val="00B27C00"/>
    <w:rsid w:val="00B27CAE"/>
    <w:rsid w:val="00B27D76"/>
    <w:rsid w:val="00B27D84"/>
    <w:rsid w:val="00B27F16"/>
    <w:rsid w:val="00B300A2"/>
    <w:rsid w:val="00B30138"/>
    <w:rsid w:val="00B303FB"/>
    <w:rsid w:val="00B305E8"/>
    <w:rsid w:val="00B306F6"/>
    <w:rsid w:val="00B30879"/>
    <w:rsid w:val="00B30910"/>
    <w:rsid w:val="00B30A69"/>
    <w:rsid w:val="00B30CB6"/>
    <w:rsid w:val="00B30FFA"/>
    <w:rsid w:val="00B310B4"/>
    <w:rsid w:val="00B31104"/>
    <w:rsid w:val="00B31123"/>
    <w:rsid w:val="00B31195"/>
    <w:rsid w:val="00B31266"/>
    <w:rsid w:val="00B31312"/>
    <w:rsid w:val="00B315B4"/>
    <w:rsid w:val="00B316F3"/>
    <w:rsid w:val="00B3183B"/>
    <w:rsid w:val="00B319AB"/>
    <w:rsid w:val="00B31FE7"/>
    <w:rsid w:val="00B32101"/>
    <w:rsid w:val="00B3211A"/>
    <w:rsid w:val="00B322C8"/>
    <w:rsid w:val="00B323A5"/>
    <w:rsid w:val="00B3246B"/>
    <w:rsid w:val="00B325F4"/>
    <w:rsid w:val="00B3287D"/>
    <w:rsid w:val="00B328B2"/>
    <w:rsid w:val="00B32D0F"/>
    <w:rsid w:val="00B32D97"/>
    <w:rsid w:val="00B32E02"/>
    <w:rsid w:val="00B32EC2"/>
    <w:rsid w:val="00B32F00"/>
    <w:rsid w:val="00B32FB3"/>
    <w:rsid w:val="00B330EC"/>
    <w:rsid w:val="00B33815"/>
    <w:rsid w:val="00B33944"/>
    <w:rsid w:val="00B33A6B"/>
    <w:rsid w:val="00B33C27"/>
    <w:rsid w:val="00B33CEE"/>
    <w:rsid w:val="00B33DB8"/>
    <w:rsid w:val="00B33F18"/>
    <w:rsid w:val="00B34015"/>
    <w:rsid w:val="00B34075"/>
    <w:rsid w:val="00B34094"/>
    <w:rsid w:val="00B34107"/>
    <w:rsid w:val="00B34536"/>
    <w:rsid w:val="00B34697"/>
    <w:rsid w:val="00B347F0"/>
    <w:rsid w:val="00B34830"/>
    <w:rsid w:val="00B348DC"/>
    <w:rsid w:val="00B34A07"/>
    <w:rsid w:val="00B34B3A"/>
    <w:rsid w:val="00B34B41"/>
    <w:rsid w:val="00B34C38"/>
    <w:rsid w:val="00B34E3F"/>
    <w:rsid w:val="00B34E6E"/>
    <w:rsid w:val="00B35253"/>
    <w:rsid w:val="00B35392"/>
    <w:rsid w:val="00B3571B"/>
    <w:rsid w:val="00B357D9"/>
    <w:rsid w:val="00B35870"/>
    <w:rsid w:val="00B35935"/>
    <w:rsid w:val="00B35957"/>
    <w:rsid w:val="00B35DC3"/>
    <w:rsid w:val="00B35EC8"/>
    <w:rsid w:val="00B3630C"/>
    <w:rsid w:val="00B36349"/>
    <w:rsid w:val="00B363C2"/>
    <w:rsid w:val="00B364B5"/>
    <w:rsid w:val="00B3651E"/>
    <w:rsid w:val="00B3659D"/>
    <w:rsid w:val="00B365BF"/>
    <w:rsid w:val="00B366FB"/>
    <w:rsid w:val="00B3685D"/>
    <w:rsid w:val="00B36A84"/>
    <w:rsid w:val="00B36BB6"/>
    <w:rsid w:val="00B3705D"/>
    <w:rsid w:val="00B376F8"/>
    <w:rsid w:val="00B377BE"/>
    <w:rsid w:val="00B37A31"/>
    <w:rsid w:val="00B37AA3"/>
    <w:rsid w:val="00B37C3D"/>
    <w:rsid w:val="00B402C5"/>
    <w:rsid w:val="00B403C8"/>
    <w:rsid w:val="00B404EE"/>
    <w:rsid w:val="00B4057A"/>
    <w:rsid w:val="00B406B0"/>
    <w:rsid w:val="00B40970"/>
    <w:rsid w:val="00B40A96"/>
    <w:rsid w:val="00B40C41"/>
    <w:rsid w:val="00B40DF7"/>
    <w:rsid w:val="00B40E4E"/>
    <w:rsid w:val="00B41023"/>
    <w:rsid w:val="00B411A2"/>
    <w:rsid w:val="00B412FD"/>
    <w:rsid w:val="00B41303"/>
    <w:rsid w:val="00B41377"/>
    <w:rsid w:val="00B4145A"/>
    <w:rsid w:val="00B41463"/>
    <w:rsid w:val="00B416EC"/>
    <w:rsid w:val="00B417AB"/>
    <w:rsid w:val="00B417EC"/>
    <w:rsid w:val="00B41871"/>
    <w:rsid w:val="00B41A73"/>
    <w:rsid w:val="00B41BF7"/>
    <w:rsid w:val="00B41CB8"/>
    <w:rsid w:val="00B41D49"/>
    <w:rsid w:val="00B41F5F"/>
    <w:rsid w:val="00B4217D"/>
    <w:rsid w:val="00B42387"/>
    <w:rsid w:val="00B4256F"/>
    <w:rsid w:val="00B425D3"/>
    <w:rsid w:val="00B4282B"/>
    <w:rsid w:val="00B428BB"/>
    <w:rsid w:val="00B42AEA"/>
    <w:rsid w:val="00B42B57"/>
    <w:rsid w:val="00B42B64"/>
    <w:rsid w:val="00B42BFD"/>
    <w:rsid w:val="00B42CAB"/>
    <w:rsid w:val="00B42D8E"/>
    <w:rsid w:val="00B42FA8"/>
    <w:rsid w:val="00B4324E"/>
    <w:rsid w:val="00B43380"/>
    <w:rsid w:val="00B434DF"/>
    <w:rsid w:val="00B43585"/>
    <w:rsid w:val="00B4373A"/>
    <w:rsid w:val="00B43768"/>
    <w:rsid w:val="00B438E4"/>
    <w:rsid w:val="00B43913"/>
    <w:rsid w:val="00B4398C"/>
    <w:rsid w:val="00B43DDF"/>
    <w:rsid w:val="00B43ED8"/>
    <w:rsid w:val="00B43F06"/>
    <w:rsid w:val="00B43FBA"/>
    <w:rsid w:val="00B43FCE"/>
    <w:rsid w:val="00B440CF"/>
    <w:rsid w:val="00B44153"/>
    <w:rsid w:val="00B442B9"/>
    <w:rsid w:val="00B44626"/>
    <w:rsid w:val="00B446AD"/>
    <w:rsid w:val="00B447E0"/>
    <w:rsid w:val="00B44966"/>
    <w:rsid w:val="00B44CAF"/>
    <w:rsid w:val="00B44CD4"/>
    <w:rsid w:val="00B44E02"/>
    <w:rsid w:val="00B450AC"/>
    <w:rsid w:val="00B451AF"/>
    <w:rsid w:val="00B45450"/>
    <w:rsid w:val="00B456A2"/>
    <w:rsid w:val="00B4584A"/>
    <w:rsid w:val="00B45927"/>
    <w:rsid w:val="00B45CD9"/>
    <w:rsid w:val="00B45D2C"/>
    <w:rsid w:val="00B45DDB"/>
    <w:rsid w:val="00B45E23"/>
    <w:rsid w:val="00B45F05"/>
    <w:rsid w:val="00B461F1"/>
    <w:rsid w:val="00B46292"/>
    <w:rsid w:val="00B462ED"/>
    <w:rsid w:val="00B4632A"/>
    <w:rsid w:val="00B46342"/>
    <w:rsid w:val="00B46507"/>
    <w:rsid w:val="00B4661C"/>
    <w:rsid w:val="00B46795"/>
    <w:rsid w:val="00B46806"/>
    <w:rsid w:val="00B46886"/>
    <w:rsid w:val="00B46C54"/>
    <w:rsid w:val="00B46C67"/>
    <w:rsid w:val="00B46E5F"/>
    <w:rsid w:val="00B46F47"/>
    <w:rsid w:val="00B470D0"/>
    <w:rsid w:val="00B4710B"/>
    <w:rsid w:val="00B4716E"/>
    <w:rsid w:val="00B47261"/>
    <w:rsid w:val="00B472A0"/>
    <w:rsid w:val="00B472F7"/>
    <w:rsid w:val="00B477EE"/>
    <w:rsid w:val="00B47C7A"/>
    <w:rsid w:val="00B47CF7"/>
    <w:rsid w:val="00B47F9E"/>
    <w:rsid w:val="00B47FD2"/>
    <w:rsid w:val="00B50015"/>
    <w:rsid w:val="00B5018C"/>
    <w:rsid w:val="00B501CD"/>
    <w:rsid w:val="00B50223"/>
    <w:rsid w:val="00B50331"/>
    <w:rsid w:val="00B5041B"/>
    <w:rsid w:val="00B50500"/>
    <w:rsid w:val="00B507F1"/>
    <w:rsid w:val="00B50826"/>
    <w:rsid w:val="00B509FD"/>
    <w:rsid w:val="00B50AE8"/>
    <w:rsid w:val="00B50B09"/>
    <w:rsid w:val="00B50D81"/>
    <w:rsid w:val="00B50E41"/>
    <w:rsid w:val="00B5101F"/>
    <w:rsid w:val="00B5116D"/>
    <w:rsid w:val="00B511EE"/>
    <w:rsid w:val="00B51310"/>
    <w:rsid w:val="00B51463"/>
    <w:rsid w:val="00B517D3"/>
    <w:rsid w:val="00B518A2"/>
    <w:rsid w:val="00B518B0"/>
    <w:rsid w:val="00B51A1B"/>
    <w:rsid w:val="00B51A1F"/>
    <w:rsid w:val="00B51A28"/>
    <w:rsid w:val="00B51BE2"/>
    <w:rsid w:val="00B51C8C"/>
    <w:rsid w:val="00B51DB7"/>
    <w:rsid w:val="00B51DC7"/>
    <w:rsid w:val="00B51FC7"/>
    <w:rsid w:val="00B52135"/>
    <w:rsid w:val="00B5240E"/>
    <w:rsid w:val="00B52486"/>
    <w:rsid w:val="00B5290E"/>
    <w:rsid w:val="00B529D7"/>
    <w:rsid w:val="00B52B46"/>
    <w:rsid w:val="00B52B53"/>
    <w:rsid w:val="00B52B5E"/>
    <w:rsid w:val="00B52B6A"/>
    <w:rsid w:val="00B52D96"/>
    <w:rsid w:val="00B52DE5"/>
    <w:rsid w:val="00B52DF4"/>
    <w:rsid w:val="00B5317B"/>
    <w:rsid w:val="00B53194"/>
    <w:rsid w:val="00B53295"/>
    <w:rsid w:val="00B53343"/>
    <w:rsid w:val="00B53613"/>
    <w:rsid w:val="00B53637"/>
    <w:rsid w:val="00B536A2"/>
    <w:rsid w:val="00B53735"/>
    <w:rsid w:val="00B53861"/>
    <w:rsid w:val="00B5398C"/>
    <w:rsid w:val="00B53A82"/>
    <w:rsid w:val="00B53B23"/>
    <w:rsid w:val="00B53D48"/>
    <w:rsid w:val="00B53E1F"/>
    <w:rsid w:val="00B53F49"/>
    <w:rsid w:val="00B53F5E"/>
    <w:rsid w:val="00B540A3"/>
    <w:rsid w:val="00B54162"/>
    <w:rsid w:val="00B54287"/>
    <w:rsid w:val="00B543A1"/>
    <w:rsid w:val="00B54561"/>
    <w:rsid w:val="00B5471A"/>
    <w:rsid w:val="00B54A13"/>
    <w:rsid w:val="00B54CCF"/>
    <w:rsid w:val="00B54DCD"/>
    <w:rsid w:val="00B54E52"/>
    <w:rsid w:val="00B54F18"/>
    <w:rsid w:val="00B54F82"/>
    <w:rsid w:val="00B55049"/>
    <w:rsid w:val="00B550B3"/>
    <w:rsid w:val="00B5515E"/>
    <w:rsid w:val="00B5521B"/>
    <w:rsid w:val="00B55450"/>
    <w:rsid w:val="00B5559F"/>
    <w:rsid w:val="00B55733"/>
    <w:rsid w:val="00B55B85"/>
    <w:rsid w:val="00B55B86"/>
    <w:rsid w:val="00B55D8B"/>
    <w:rsid w:val="00B55F6B"/>
    <w:rsid w:val="00B55FB0"/>
    <w:rsid w:val="00B563A6"/>
    <w:rsid w:val="00B564A1"/>
    <w:rsid w:val="00B56590"/>
    <w:rsid w:val="00B56B5B"/>
    <w:rsid w:val="00B56BB3"/>
    <w:rsid w:val="00B56BED"/>
    <w:rsid w:val="00B56D02"/>
    <w:rsid w:val="00B56E77"/>
    <w:rsid w:val="00B570D2"/>
    <w:rsid w:val="00B57303"/>
    <w:rsid w:val="00B573EB"/>
    <w:rsid w:val="00B57410"/>
    <w:rsid w:val="00B574AA"/>
    <w:rsid w:val="00B57628"/>
    <w:rsid w:val="00B5779B"/>
    <w:rsid w:val="00B5793E"/>
    <w:rsid w:val="00B57A26"/>
    <w:rsid w:val="00B57AE2"/>
    <w:rsid w:val="00B57B44"/>
    <w:rsid w:val="00B57C87"/>
    <w:rsid w:val="00B57DDB"/>
    <w:rsid w:val="00B57EB2"/>
    <w:rsid w:val="00B60052"/>
    <w:rsid w:val="00B604FD"/>
    <w:rsid w:val="00B607D0"/>
    <w:rsid w:val="00B60870"/>
    <w:rsid w:val="00B608CF"/>
    <w:rsid w:val="00B60DD1"/>
    <w:rsid w:val="00B610D0"/>
    <w:rsid w:val="00B6115B"/>
    <w:rsid w:val="00B61288"/>
    <w:rsid w:val="00B613B7"/>
    <w:rsid w:val="00B6143C"/>
    <w:rsid w:val="00B61536"/>
    <w:rsid w:val="00B615CE"/>
    <w:rsid w:val="00B61794"/>
    <w:rsid w:val="00B617F0"/>
    <w:rsid w:val="00B6190E"/>
    <w:rsid w:val="00B61A32"/>
    <w:rsid w:val="00B61AF1"/>
    <w:rsid w:val="00B61CDF"/>
    <w:rsid w:val="00B61D83"/>
    <w:rsid w:val="00B61FA4"/>
    <w:rsid w:val="00B6209B"/>
    <w:rsid w:val="00B6233B"/>
    <w:rsid w:val="00B625E3"/>
    <w:rsid w:val="00B62686"/>
    <w:rsid w:val="00B626B4"/>
    <w:rsid w:val="00B627EA"/>
    <w:rsid w:val="00B6280B"/>
    <w:rsid w:val="00B62827"/>
    <w:rsid w:val="00B62846"/>
    <w:rsid w:val="00B628EC"/>
    <w:rsid w:val="00B62915"/>
    <w:rsid w:val="00B62955"/>
    <w:rsid w:val="00B62A2A"/>
    <w:rsid w:val="00B62E1A"/>
    <w:rsid w:val="00B62E7D"/>
    <w:rsid w:val="00B62EDB"/>
    <w:rsid w:val="00B62FCD"/>
    <w:rsid w:val="00B6305C"/>
    <w:rsid w:val="00B630A9"/>
    <w:rsid w:val="00B6325A"/>
    <w:rsid w:val="00B6327B"/>
    <w:rsid w:val="00B6328D"/>
    <w:rsid w:val="00B632AB"/>
    <w:rsid w:val="00B633B8"/>
    <w:rsid w:val="00B633CB"/>
    <w:rsid w:val="00B63581"/>
    <w:rsid w:val="00B635E2"/>
    <w:rsid w:val="00B635EC"/>
    <w:rsid w:val="00B6382C"/>
    <w:rsid w:val="00B638BB"/>
    <w:rsid w:val="00B63B1A"/>
    <w:rsid w:val="00B63B8D"/>
    <w:rsid w:val="00B63DA1"/>
    <w:rsid w:val="00B63ED2"/>
    <w:rsid w:val="00B63F90"/>
    <w:rsid w:val="00B63FC8"/>
    <w:rsid w:val="00B6405A"/>
    <w:rsid w:val="00B64318"/>
    <w:rsid w:val="00B64319"/>
    <w:rsid w:val="00B649CC"/>
    <w:rsid w:val="00B64A7D"/>
    <w:rsid w:val="00B64BF5"/>
    <w:rsid w:val="00B64D14"/>
    <w:rsid w:val="00B65101"/>
    <w:rsid w:val="00B654BF"/>
    <w:rsid w:val="00B65809"/>
    <w:rsid w:val="00B6581C"/>
    <w:rsid w:val="00B65C02"/>
    <w:rsid w:val="00B65C0C"/>
    <w:rsid w:val="00B65CFC"/>
    <w:rsid w:val="00B65D14"/>
    <w:rsid w:val="00B66077"/>
    <w:rsid w:val="00B6621E"/>
    <w:rsid w:val="00B66337"/>
    <w:rsid w:val="00B66544"/>
    <w:rsid w:val="00B666BF"/>
    <w:rsid w:val="00B66789"/>
    <w:rsid w:val="00B6679D"/>
    <w:rsid w:val="00B66CBE"/>
    <w:rsid w:val="00B66DAB"/>
    <w:rsid w:val="00B66ECB"/>
    <w:rsid w:val="00B66F0F"/>
    <w:rsid w:val="00B67045"/>
    <w:rsid w:val="00B670C5"/>
    <w:rsid w:val="00B672DB"/>
    <w:rsid w:val="00B672E1"/>
    <w:rsid w:val="00B673A5"/>
    <w:rsid w:val="00B67487"/>
    <w:rsid w:val="00B676F6"/>
    <w:rsid w:val="00B6773F"/>
    <w:rsid w:val="00B678A3"/>
    <w:rsid w:val="00B678BD"/>
    <w:rsid w:val="00B67B52"/>
    <w:rsid w:val="00B67CB1"/>
    <w:rsid w:val="00B67FB0"/>
    <w:rsid w:val="00B700BF"/>
    <w:rsid w:val="00B70116"/>
    <w:rsid w:val="00B7028D"/>
    <w:rsid w:val="00B702C2"/>
    <w:rsid w:val="00B702D5"/>
    <w:rsid w:val="00B703D1"/>
    <w:rsid w:val="00B70766"/>
    <w:rsid w:val="00B7078F"/>
    <w:rsid w:val="00B707EC"/>
    <w:rsid w:val="00B70865"/>
    <w:rsid w:val="00B70883"/>
    <w:rsid w:val="00B70B75"/>
    <w:rsid w:val="00B7119E"/>
    <w:rsid w:val="00B7144A"/>
    <w:rsid w:val="00B71701"/>
    <w:rsid w:val="00B7188B"/>
    <w:rsid w:val="00B71949"/>
    <w:rsid w:val="00B71A9B"/>
    <w:rsid w:val="00B71B27"/>
    <w:rsid w:val="00B71C28"/>
    <w:rsid w:val="00B71CCC"/>
    <w:rsid w:val="00B71DCB"/>
    <w:rsid w:val="00B72201"/>
    <w:rsid w:val="00B7221B"/>
    <w:rsid w:val="00B72528"/>
    <w:rsid w:val="00B72535"/>
    <w:rsid w:val="00B726AF"/>
    <w:rsid w:val="00B727BE"/>
    <w:rsid w:val="00B727C9"/>
    <w:rsid w:val="00B72830"/>
    <w:rsid w:val="00B729B8"/>
    <w:rsid w:val="00B72B4D"/>
    <w:rsid w:val="00B72B9D"/>
    <w:rsid w:val="00B72E84"/>
    <w:rsid w:val="00B72EC1"/>
    <w:rsid w:val="00B72F96"/>
    <w:rsid w:val="00B73315"/>
    <w:rsid w:val="00B7350C"/>
    <w:rsid w:val="00B73846"/>
    <w:rsid w:val="00B738C6"/>
    <w:rsid w:val="00B7395C"/>
    <w:rsid w:val="00B73E7E"/>
    <w:rsid w:val="00B73E8B"/>
    <w:rsid w:val="00B73EE1"/>
    <w:rsid w:val="00B73EFB"/>
    <w:rsid w:val="00B74086"/>
    <w:rsid w:val="00B740AF"/>
    <w:rsid w:val="00B74292"/>
    <w:rsid w:val="00B742B4"/>
    <w:rsid w:val="00B742DB"/>
    <w:rsid w:val="00B7436E"/>
    <w:rsid w:val="00B74445"/>
    <w:rsid w:val="00B7457B"/>
    <w:rsid w:val="00B748D3"/>
    <w:rsid w:val="00B74939"/>
    <w:rsid w:val="00B749A5"/>
    <w:rsid w:val="00B74B33"/>
    <w:rsid w:val="00B74C2E"/>
    <w:rsid w:val="00B74F5D"/>
    <w:rsid w:val="00B74F91"/>
    <w:rsid w:val="00B75010"/>
    <w:rsid w:val="00B75111"/>
    <w:rsid w:val="00B751CC"/>
    <w:rsid w:val="00B75336"/>
    <w:rsid w:val="00B753CA"/>
    <w:rsid w:val="00B753D9"/>
    <w:rsid w:val="00B75729"/>
    <w:rsid w:val="00B75977"/>
    <w:rsid w:val="00B759D4"/>
    <w:rsid w:val="00B75A1A"/>
    <w:rsid w:val="00B75B2B"/>
    <w:rsid w:val="00B75C93"/>
    <w:rsid w:val="00B75CAE"/>
    <w:rsid w:val="00B75CCF"/>
    <w:rsid w:val="00B75D40"/>
    <w:rsid w:val="00B75E10"/>
    <w:rsid w:val="00B75E29"/>
    <w:rsid w:val="00B75F55"/>
    <w:rsid w:val="00B75FC2"/>
    <w:rsid w:val="00B76054"/>
    <w:rsid w:val="00B761B4"/>
    <w:rsid w:val="00B7620D"/>
    <w:rsid w:val="00B762A9"/>
    <w:rsid w:val="00B76338"/>
    <w:rsid w:val="00B7641F"/>
    <w:rsid w:val="00B765B0"/>
    <w:rsid w:val="00B76B72"/>
    <w:rsid w:val="00B76CC5"/>
    <w:rsid w:val="00B76E9B"/>
    <w:rsid w:val="00B76F68"/>
    <w:rsid w:val="00B77121"/>
    <w:rsid w:val="00B771DA"/>
    <w:rsid w:val="00B77336"/>
    <w:rsid w:val="00B7734A"/>
    <w:rsid w:val="00B773A7"/>
    <w:rsid w:val="00B774FC"/>
    <w:rsid w:val="00B77576"/>
    <w:rsid w:val="00B775A9"/>
    <w:rsid w:val="00B775FE"/>
    <w:rsid w:val="00B776B6"/>
    <w:rsid w:val="00B777E6"/>
    <w:rsid w:val="00B77AB8"/>
    <w:rsid w:val="00B8011B"/>
    <w:rsid w:val="00B801AC"/>
    <w:rsid w:val="00B8024B"/>
    <w:rsid w:val="00B80265"/>
    <w:rsid w:val="00B80304"/>
    <w:rsid w:val="00B80335"/>
    <w:rsid w:val="00B804D7"/>
    <w:rsid w:val="00B8052E"/>
    <w:rsid w:val="00B80574"/>
    <w:rsid w:val="00B80600"/>
    <w:rsid w:val="00B80614"/>
    <w:rsid w:val="00B8072A"/>
    <w:rsid w:val="00B8086F"/>
    <w:rsid w:val="00B808A6"/>
    <w:rsid w:val="00B808C1"/>
    <w:rsid w:val="00B8097E"/>
    <w:rsid w:val="00B809DF"/>
    <w:rsid w:val="00B80D93"/>
    <w:rsid w:val="00B80DBF"/>
    <w:rsid w:val="00B80ECD"/>
    <w:rsid w:val="00B80FD4"/>
    <w:rsid w:val="00B813D0"/>
    <w:rsid w:val="00B815CD"/>
    <w:rsid w:val="00B81BED"/>
    <w:rsid w:val="00B81C7E"/>
    <w:rsid w:val="00B82303"/>
    <w:rsid w:val="00B824DB"/>
    <w:rsid w:val="00B82567"/>
    <w:rsid w:val="00B825CA"/>
    <w:rsid w:val="00B8277E"/>
    <w:rsid w:val="00B82856"/>
    <w:rsid w:val="00B82A93"/>
    <w:rsid w:val="00B82ADB"/>
    <w:rsid w:val="00B82C05"/>
    <w:rsid w:val="00B82FAD"/>
    <w:rsid w:val="00B830B3"/>
    <w:rsid w:val="00B8317B"/>
    <w:rsid w:val="00B83C67"/>
    <w:rsid w:val="00B83CBA"/>
    <w:rsid w:val="00B83EF2"/>
    <w:rsid w:val="00B83F53"/>
    <w:rsid w:val="00B84109"/>
    <w:rsid w:val="00B84124"/>
    <w:rsid w:val="00B8415C"/>
    <w:rsid w:val="00B8423F"/>
    <w:rsid w:val="00B843C2"/>
    <w:rsid w:val="00B84453"/>
    <w:rsid w:val="00B845A8"/>
    <w:rsid w:val="00B84607"/>
    <w:rsid w:val="00B8460E"/>
    <w:rsid w:val="00B8461C"/>
    <w:rsid w:val="00B8464F"/>
    <w:rsid w:val="00B846D6"/>
    <w:rsid w:val="00B847F4"/>
    <w:rsid w:val="00B8496C"/>
    <w:rsid w:val="00B84A18"/>
    <w:rsid w:val="00B84EEB"/>
    <w:rsid w:val="00B84F00"/>
    <w:rsid w:val="00B84FB4"/>
    <w:rsid w:val="00B8516E"/>
    <w:rsid w:val="00B85182"/>
    <w:rsid w:val="00B8523E"/>
    <w:rsid w:val="00B8532D"/>
    <w:rsid w:val="00B8533C"/>
    <w:rsid w:val="00B85390"/>
    <w:rsid w:val="00B855E2"/>
    <w:rsid w:val="00B85707"/>
    <w:rsid w:val="00B85A1E"/>
    <w:rsid w:val="00B85B8D"/>
    <w:rsid w:val="00B85BB4"/>
    <w:rsid w:val="00B85BFB"/>
    <w:rsid w:val="00B85C0E"/>
    <w:rsid w:val="00B85FA6"/>
    <w:rsid w:val="00B860B2"/>
    <w:rsid w:val="00B86171"/>
    <w:rsid w:val="00B864A9"/>
    <w:rsid w:val="00B86707"/>
    <w:rsid w:val="00B867EA"/>
    <w:rsid w:val="00B8684E"/>
    <w:rsid w:val="00B868C5"/>
    <w:rsid w:val="00B86AD8"/>
    <w:rsid w:val="00B86AE3"/>
    <w:rsid w:val="00B86BC7"/>
    <w:rsid w:val="00B86C8B"/>
    <w:rsid w:val="00B86CE4"/>
    <w:rsid w:val="00B86E7E"/>
    <w:rsid w:val="00B86EF9"/>
    <w:rsid w:val="00B870DF"/>
    <w:rsid w:val="00B87249"/>
    <w:rsid w:val="00B87486"/>
    <w:rsid w:val="00B8755E"/>
    <w:rsid w:val="00B876A4"/>
    <w:rsid w:val="00B87776"/>
    <w:rsid w:val="00B87AAB"/>
    <w:rsid w:val="00B87C8B"/>
    <w:rsid w:val="00B87F76"/>
    <w:rsid w:val="00B90155"/>
    <w:rsid w:val="00B903B5"/>
    <w:rsid w:val="00B903E8"/>
    <w:rsid w:val="00B9064A"/>
    <w:rsid w:val="00B90651"/>
    <w:rsid w:val="00B908E2"/>
    <w:rsid w:val="00B90AB6"/>
    <w:rsid w:val="00B90B60"/>
    <w:rsid w:val="00B90B8F"/>
    <w:rsid w:val="00B90EB8"/>
    <w:rsid w:val="00B91224"/>
    <w:rsid w:val="00B91272"/>
    <w:rsid w:val="00B913A2"/>
    <w:rsid w:val="00B915D7"/>
    <w:rsid w:val="00B916AA"/>
    <w:rsid w:val="00B91926"/>
    <w:rsid w:val="00B91A14"/>
    <w:rsid w:val="00B91D4A"/>
    <w:rsid w:val="00B91E6B"/>
    <w:rsid w:val="00B91EA6"/>
    <w:rsid w:val="00B91F5D"/>
    <w:rsid w:val="00B91FB7"/>
    <w:rsid w:val="00B921DE"/>
    <w:rsid w:val="00B92364"/>
    <w:rsid w:val="00B925CA"/>
    <w:rsid w:val="00B92639"/>
    <w:rsid w:val="00B92648"/>
    <w:rsid w:val="00B9264A"/>
    <w:rsid w:val="00B92656"/>
    <w:rsid w:val="00B926F4"/>
    <w:rsid w:val="00B929AD"/>
    <w:rsid w:val="00B92CF1"/>
    <w:rsid w:val="00B92D07"/>
    <w:rsid w:val="00B92D15"/>
    <w:rsid w:val="00B92D61"/>
    <w:rsid w:val="00B92F4B"/>
    <w:rsid w:val="00B93075"/>
    <w:rsid w:val="00B93176"/>
    <w:rsid w:val="00B931FC"/>
    <w:rsid w:val="00B93415"/>
    <w:rsid w:val="00B93489"/>
    <w:rsid w:val="00B93679"/>
    <w:rsid w:val="00B93710"/>
    <w:rsid w:val="00B9375B"/>
    <w:rsid w:val="00B93B4C"/>
    <w:rsid w:val="00B93E70"/>
    <w:rsid w:val="00B93EDE"/>
    <w:rsid w:val="00B940E6"/>
    <w:rsid w:val="00B9418E"/>
    <w:rsid w:val="00B94276"/>
    <w:rsid w:val="00B943F5"/>
    <w:rsid w:val="00B94554"/>
    <w:rsid w:val="00B9466C"/>
    <w:rsid w:val="00B94699"/>
    <w:rsid w:val="00B947CE"/>
    <w:rsid w:val="00B94839"/>
    <w:rsid w:val="00B9495B"/>
    <w:rsid w:val="00B949FD"/>
    <w:rsid w:val="00B94ACC"/>
    <w:rsid w:val="00B94B11"/>
    <w:rsid w:val="00B94BA3"/>
    <w:rsid w:val="00B94C39"/>
    <w:rsid w:val="00B94F2B"/>
    <w:rsid w:val="00B94F3A"/>
    <w:rsid w:val="00B95119"/>
    <w:rsid w:val="00B95126"/>
    <w:rsid w:val="00B95141"/>
    <w:rsid w:val="00B95173"/>
    <w:rsid w:val="00B95432"/>
    <w:rsid w:val="00B9562C"/>
    <w:rsid w:val="00B9572D"/>
    <w:rsid w:val="00B957A9"/>
    <w:rsid w:val="00B95869"/>
    <w:rsid w:val="00B958B1"/>
    <w:rsid w:val="00B959C6"/>
    <w:rsid w:val="00B95A33"/>
    <w:rsid w:val="00B95AB1"/>
    <w:rsid w:val="00B95AF1"/>
    <w:rsid w:val="00B95F2D"/>
    <w:rsid w:val="00B961A4"/>
    <w:rsid w:val="00B962D2"/>
    <w:rsid w:val="00B9647B"/>
    <w:rsid w:val="00B96605"/>
    <w:rsid w:val="00B967BC"/>
    <w:rsid w:val="00B9681C"/>
    <w:rsid w:val="00B96C4D"/>
    <w:rsid w:val="00B96CAA"/>
    <w:rsid w:val="00B96D18"/>
    <w:rsid w:val="00B96D77"/>
    <w:rsid w:val="00B96F15"/>
    <w:rsid w:val="00B96F75"/>
    <w:rsid w:val="00B97024"/>
    <w:rsid w:val="00B971BD"/>
    <w:rsid w:val="00B9732C"/>
    <w:rsid w:val="00B973ED"/>
    <w:rsid w:val="00B974A4"/>
    <w:rsid w:val="00B97B31"/>
    <w:rsid w:val="00B97D5A"/>
    <w:rsid w:val="00BA0040"/>
    <w:rsid w:val="00BA00F9"/>
    <w:rsid w:val="00BA010B"/>
    <w:rsid w:val="00BA01AE"/>
    <w:rsid w:val="00BA036D"/>
    <w:rsid w:val="00BA0541"/>
    <w:rsid w:val="00BA0566"/>
    <w:rsid w:val="00BA069C"/>
    <w:rsid w:val="00BA078D"/>
    <w:rsid w:val="00BA0815"/>
    <w:rsid w:val="00BA089B"/>
    <w:rsid w:val="00BA0AA3"/>
    <w:rsid w:val="00BA0D62"/>
    <w:rsid w:val="00BA0E21"/>
    <w:rsid w:val="00BA0EF7"/>
    <w:rsid w:val="00BA12B5"/>
    <w:rsid w:val="00BA145B"/>
    <w:rsid w:val="00BA164B"/>
    <w:rsid w:val="00BA16B6"/>
    <w:rsid w:val="00BA16E1"/>
    <w:rsid w:val="00BA17CE"/>
    <w:rsid w:val="00BA1819"/>
    <w:rsid w:val="00BA1909"/>
    <w:rsid w:val="00BA1A0B"/>
    <w:rsid w:val="00BA1F2C"/>
    <w:rsid w:val="00BA1F6D"/>
    <w:rsid w:val="00BA20D2"/>
    <w:rsid w:val="00BA22D3"/>
    <w:rsid w:val="00BA237C"/>
    <w:rsid w:val="00BA24F3"/>
    <w:rsid w:val="00BA2502"/>
    <w:rsid w:val="00BA2605"/>
    <w:rsid w:val="00BA2B86"/>
    <w:rsid w:val="00BA2D68"/>
    <w:rsid w:val="00BA3034"/>
    <w:rsid w:val="00BA311E"/>
    <w:rsid w:val="00BA3239"/>
    <w:rsid w:val="00BA3269"/>
    <w:rsid w:val="00BA36F3"/>
    <w:rsid w:val="00BA38F3"/>
    <w:rsid w:val="00BA39A1"/>
    <w:rsid w:val="00BA39B1"/>
    <w:rsid w:val="00BA3A5E"/>
    <w:rsid w:val="00BA3AD1"/>
    <w:rsid w:val="00BA3D59"/>
    <w:rsid w:val="00BA3D70"/>
    <w:rsid w:val="00BA3DBD"/>
    <w:rsid w:val="00BA3FFA"/>
    <w:rsid w:val="00BA4144"/>
    <w:rsid w:val="00BA4220"/>
    <w:rsid w:val="00BA461F"/>
    <w:rsid w:val="00BA4765"/>
    <w:rsid w:val="00BA4799"/>
    <w:rsid w:val="00BA485C"/>
    <w:rsid w:val="00BA48CF"/>
    <w:rsid w:val="00BA4913"/>
    <w:rsid w:val="00BA494E"/>
    <w:rsid w:val="00BA4A7F"/>
    <w:rsid w:val="00BA4ACD"/>
    <w:rsid w:val="00BA4B00"/>
    <w:rsid w:val="00BA4B7B"/>
    <w:rsid w:val="00BA4DD5"/>
    <w:rsid w:val="00BA4E56"/>
    <w:rsid w:val="00BA5004"/>
    <w:rsid w:val="00BA5015"/>
    <w:rsid w:val="00BA5052"/>
    <w:rsid w:val="00BA523C"/>
    <w:rsid w:val="00BA54B6"/>
    <w:rsid w:val="00BA557F"/>
    <w:rsid w:val="00BA5605"/>
    <w:rsid w:val="00BA5609"/>
    <w:rsid w:val="00BA5652"/>
    <w:rsid w:val="00BA588A"/>
    <w:rsid w:val="00BA58C0"/>
    <w:rsid w:val="00BA5981"/>
    <w:rsid w:val="00BA5A0A"/>
    <w:rsid w:val="00BA5D8D"/>
    <w:rsid w:val="00BA5E92"/>
    <w:rsid w:val="00BA5E9F"/>
    <w:rsid w:val="00BA5F8B"/>
    <w:rsid w:val="00BA621D"/>
    <w:rsid w:val="00BA62B8"/>
    <w:rsid w:val="00BA63D4"/>
    <w:rsid w:val="00BA64FA"/>
    <w:rsid w:val="00BA657F"/>
    <w:rsid w:val="00BA6655"/>
    <w:rsid w:val="00BA6730"/>
    <w:rsid w:val="00BA6788"/>
    <w:rsid w:val="00BA68F9"/>
    <w:rsid w:val="00BA6919"/>
    <w:rsid w:val="00BA6995"/>
    <w:rsid w:val="00BA699D"/>
    <w:rsid w:val="00BA6AB4"/>
    <w:rsid w:val="00BA6C00"/>
    <w:rsid w:val="00BA6E42"/>
    <w:rsid w:val="00BA7139"/>
    <w:rsid w:val="00BA722A"/>
    <w:rsid w:val="00BA7380"/>
    <w:rsid w:val="00BA768A"/>
    <w:rsid w:val="00BA778D"/>
    <w:rsid w:val="00BA7848"/>
    <w:rsid w:val="00BA7983"/>
    <w:rsid w:val="00BA79BB"/>
    <w:rsid w:val="00BA7CAA"/>
    <w:rsid w:val="00BA7F10"/>
    <w:rsid w:val="00BB0139"/>
    <w:rsid w:val="00BB017D"/>
    <w:rsid w:val="00BB0458"/>
    <w:rsid w:val="00BB04A0"/>
    <w:rsid w:val="00BB04B9"/>
    <w:rsid w:val="00BB066E"/>
    <w:rsid w:val="00BB0860"/>
    <w:rsid w:val="00BB09D0"/>
    <w:rsid w:val="00BB0D8D"/>
    <w:rsid w:val="00BB0EDF"/>
    <w:rsid w:val="00BB1861"/>
    <w:rsid w:val="00BB188E"/>
    <w:rsid w:val="00BB19DD"/>
    <w:rsid w:val="00BB1A2C"/>
    <w:rsid w:val="00BB1BFF"/>
    <w:rsid w:val="00BB1C6D"/>
    <w:rsid w:val="00BB1DFF"/>
    <w:rsid w:val="00BB1F75"/>
    <w:rsid w:val="00BB21D2"/>
    <w:rsid w:val="00BB2264"/>
    <w:rsid w:val="00BB22AB"/>
    <w:rsid w:val="00BB23E3"/>
    <w:rsid w:val="00BB247A"/>
    <w:rsid w:val="00BB24D7"/>
    <w:rsid w:val="00BB25B5"/>
    <w:rsid w:val="00BB279E"/>
    <w:rsid w:val="00BB27F7"/>
    <w:rsid w:val="00BB28F7"/>
    <w:rsid w:val="00BB298E"/>
    <w:rsid w:val="00BB29FF"/>
    <w:rsid w:val="00BB2AB4"/>
    <w:rsid w:val="00BB2B6C"/>
    <w:rsid w:val="00BB2F00"/>
    <w:rsid w:val="00BB2FA9"/>
    <w:rsid w:val="00BB3035"/>
    <w:rsid w:val="00BB3155"/>
    <w:rsid w:val="00BB3283"/>
    <w:rsid w:val="00BB3370"/>
    <w:rsid w:val="00BB37CF"/>
    <w:rsid w:val="00BB3921"/>
    <w:rsid w:val="00BB3B8D"/>
    <w:rsid w:val="00BB3BB5"/>
    <w:rsid w:val="00BB3E60"/>
    <w:rsid w:val="00BB3F55"/>
    <w:rsid w:val="00BB3FAE"/>
    <w:rsid w:val="00BB4086"/>
    <w:rsid w:val="00BB418B"/>
    <w:rsid w:val="00BB4349"/>
    <w:rsid w:val="00BB4355"/>
    <w:rsid w:val="00BB43BE"/>
    <w:rsid w:val="00BB4584"/>
    <w:rsid w:val="00BB4884"/>
    <w:rsid w:val="00BB4B70"/>
    <w:rsid w:val="00BB4C21"/>
    <w:rsid w:val="00BB5017"/>
    <w:rsid w:val="00BB50E1"/>
    <w:rsid w:val="00BB50EC"/>
    <w:rsid w:val="00BB537A"/>
    <w:rsid w:val="00BB53FF"/>
    <w:rsid w:val="00BB55D8"/>
    <w:rsid w:val="00BB5614"/>
    <w:rsid w:val="00BB5717"/>
    <w:rsid w:val="00BB57DA"/>
    <w:rsid w:val="00BB5818"/>
    <w:rsid w:val="00BB58E3"/>
    <w:rsid w:val="00BB590E"/>
    <w:rsid w:val="00BB5A17"/>
    <w:rsid w:val="00BB5B29"/>
    <w:rsid w:val="00BB5BA3"/>
    <w:rsid w:val="00BB5BB3"/>
    <w:rsid w:val="00BB5BC8"/>
    <w:rsid w:val="00BB5D5A"/>
    <w:rsid w:val="00BB5EF0"/>
    <w:rsid w:val="00BB5FFB"/>
    <w:rsid w:val="00BB602C"/>
    <w:rsid w:val="00BB6037"/>
    <w:rsid w:val="00BB609F"/>
    <w:rsid w:val="00BB60D5"/>
    <w:rsid w:val="00BB6121"/>
    <w:rsid w:val="00BB6207"/>
    <w:rsid w:val="00BB6487"/>
    <w:rsid w:val="00BB67ED"/>
    <w:rsid w:val="00BB6827"/>
    <w:rsid w:val="00BB6913"/>
    <w:rsid w:val="00BB69A4"/>
    <w:rsid w:val="00BB6A7A"/>
    <w:rsid w:val="00BB6C2C"/>
    <w:rsid w:val="00BB6D79"/>
    <w:rsid w:val="00BB6EE4"/>
    <w:rsid w:val="00BB6F77"/>
    <w:rsid w:val="00BB70EA"/>
    <w:rsid w:val="00BB74A3"/>
    <w:rsid w:val="00BB74E9"/>
    <w:rsid w:val="00BB753C"/>
    <w:rsid w:val="00BB7862"/>
    <w:rsid w:val="00BB7ADA"/>
    <w:rsid w:val="00BB7B2F"/>
    <w:rsid w:val="00BB7BBA"/>
    <w:rsid w:val="00BB7D69"/>
    <w:rsid w:val="00BC000C"/>
    <w:rsid w:val="00BC01ED"/>
    <w:rsid w:val="00BC0295"/>
    <w:rsid w:val="00BC03C3"/>
    <w:rsid w:val="00BC0547"/>
    <w:rsid w:val="00BC0672"/>
    <w:rsid w:val="00BC08E5"/>
    <w:rsid w:val="00BC0B28"/>
    <w:rsid w:val="00BC0DF6"/>
    <w:rsid w:val="00BC0EDC"/>
    <w:rsid w:val="00BC1232"/>
    <w:rsid w:val="00BC134F"/>
    <w:rsid w:val="00BC13CE"/>
    <w:rsid w:val="00BC16A6"/>
    <w:rsid w:val="00BC1729"/>
    <w:rsid w:val="00BC1856"/>
    <w:rsid w:val="00BC1A8C"/>
    <w:rsid w:val="00BC1AB4"/>
    <w:rsid w:val="00BC1AF2"/>
    <w:rsid w:val="00BC1B03"/>
    <w:rsid w:val="00BC1D7B"/>
    <w:rsid w:val="00BC1EB0"/>
    <w:rsid w:val="00BC209C"/>
    <w:rsid w:val="00BC2406"/>
    <w:rsid w:val="00BC24EC"/>
    <w:rsid w:val="00BC25AE"/>
    <w:rsid w:val="00BC2656"/>
    <w:rsid w:val="00BC280A"/>
    <w:rsid w:val="00BC2A44"/>
    <w:rsid w:val="00BC2B76"/>
    <w:rsid w:val="00BC2CB4"/>
    <w:rsid w:val="00BC2E4C"/>
    <w:rsid w:val="00BC2EB4"/>
    <w:rsid w:val="00BC2F9A"/>
    <w:rsid w:val="00BC3472"/>
    <w:rsid w:val="00BC349B"/>
    <w:rsid w:val="00BC373B"/>
    <w:rsid w:val="00BC375A"/>
    <w:rsid w:val="00BC38A6"/>
    <w:rsid w:val="00BC390A"/>
    <w:rsid w:val="00BC3952"/>
    <w:rsid w:val="00BC3AE7"/>
    <w:rsid w:val="00BC3B28"/>
    <w:rsid w:val="00BC3BD1"/>
    <w:rsid w:val="00BC3D0D"/>
    <w:rsid w:val="00BC3D4B"/>
    <w:rsid w:val="00BC4351"/>
    <w:rsid w:val="00BC458E"/>
    <w:rsid w:val="00BC4925"/>
    <w:rsid w:val="00BC4CD2"/>
    <w:rsid w:val="00BC4FC4"/>
    <w:rsid w:val="00BC502C"/>
    <w:rsid w:val="00BC50D2"/>
    <w:rsid w:val="00BC52FA"/>
    <w:rsid w:val="00BC540A"/>
    <w:rsid w:val="00BC54C8"/>
    <w:rsid w:val="00BC553D"/>
    <w:rsid w:val="00BC5627"/>
    <w:rsid w:val="00BC5828"/>
    <w:rsid w:val="00BC5865"/>
    <w:rsid w:val="00BC58EE"/>
    <w:rsid w:val="00BC593A"/>
    <w:rsid w:val="00BC5A19"/>
    <w:rsid w:val="00BC5DAA"/>
    <w:rsid w:val="00BC5E66"/>
    <w:rsid w:val="00BC5EBF"/>
    <w:rsid w:val="00BC5FBC"/>
    <w:rsid w:val="00BC61A6"/>
    <w:rsid w:val="00BC6220"/>
    <w:rsid w:val="00BC629F"/>
    <w:rsid w:val="00BC6324"/>
    <w:rsid w:val="00BC64BB"/>
    <w:rsid w:val="00BC6585"/>
    <w:rsid w:val="00BC669F"/>
    <w:rsid w:val="00BC6888"/>
    <w:rsid w:val="00BC697C"/>
    <w:rsid w:val="00BC6B27"/>
    <w:rsid w:val="00BC6B98"/>
    <w:rsid w:val="00BC6E23"/>
    <w:rsid w:val="00BC6EA9"/>
    <w:rsid w:val="00BC6FF4"/>
    <w:rsid w:val="00BC7017"/>
    <w:rsid w:val="00BC710C"/>
    <w:rsid w:val="00BC71DF"/>
    <w:rsid w:val="00BC74B2"/>
    <w:rsid w:val="00BC74F3"/>
    <w:rsid w:val="00BC76E0"/>
    <w:rsid w:val="00BC76F9"/>
    <w:rsid w:val="00BC7A5F"/>
    <w:rsid w:val="00BC7A87"/>
    <w:rsid w:val="00BC7BF0"/>
    <w:rsid w:val="00BC7E27"/>
    <w:rsid w:val="00BD005D"/>
    <w:rsid w:val="00BD0080"/>
    <w:rsid w:val="00BD00D8"/>
    <w:rsid w:val="00BD03A1"/>
    <w:rsid w:val="00BD0787"/>
    <w:rsid w:val="00BD07D5"/>
    <w:rsid w:val="00BD0825"/>
    <w:rsid w:val="00BD086B"/>
    <w:rsid w:val="00BD0B23"/>
    <w:rsid w:val="00BD0BFD"/>
    <w:rsid w:val="00BD0C67"/>
    <w:rsid w:val="00BD0CF8"/>
    <w:rsid w:val="00BD0D1B"/>
    <w:rsid w:val="00BD0D70"/>
    <w:rsid w:val="00BD0F94"/>
    <w:rsid w:val="00BD1000"/>
    <w:rsid w:val="00BD1056"/>
    <w:rsid w:val="00BD10C2"/>
    <w:rsid w:val="00BD11E4"/>
    <w:rsid w:val="00BD1267"/>
    <w:rsid w:val="00BD12CC"/>
    <w:rsid w:val="00BD13C8"/>
    <w:rsid w:val="00BD13DC"/>
    <w:rsid w:val="00BD152C"/>
    <w:rsid w:val="00BD1583"/>
    <w:rsid w:val="00BD17BE"/>
    <w:rsid w:val="00BD17F7"/>
    <w:rsid w:val="00BD195F"/>
    <w:rsid w:val="00BD196B"/>
    <w:rsid w:val="00BD198C"/>
    <w:rsid w:val="00BD19C8"/>
    <w:rsid w:val="00BD1AA0"/>
    <w:rsid w:val="00BD1BF7"/>
    <w:rsid w:val="00BD2062"/>
    <w:rsid w:val="00BD2090"/>
    <w:rsid w:val="00BD2116"/>
    <w:rsid w:val="00BD234B"/>
    <w:rsid w:val="00BD2750"/>
    <w:rsid w:val="00BD29FE"/>
    <w:rsid w:val="00BD2A35"/>
    <w:rsid w:val="00BD2BAB"/>
    <w:rsid w:val="00BD2BCF"/>
    <w:rsid w:val="00BD2CE1"/>
    <w:rsid w:val="00BD30A5"/>
    <w:rsid w:val="00BD314D"/>
    <w:rsid w:val="00BD34C0"/>
    <w:rsid w:val="00BD3542"/>
    <w:rsid w:val="00BD36BD"/>
    <w:rsid w:val="00BD36E0"/>
    <w:rsid w:val="00BD3762"/>
    <w:rsid w:val="00BD3812"/>
    <w:rsid w:val="00BD3921"/>
    <w:rsid w:val="00BD397C"/>
    <w:rsid w:val="00BD39AA"/>
    <w:rsid w:val="00BD3BC5"/>
    <w:rsid w:val="00BD3C17"/>
    <w:rsid w:val="00BD3C85"/>
    <w:rsid w:val="00BD3FDC"/>
    <w:rsid w:val="00BD4104"/>
    <w:rsid w:val="00BD41ED"/>
    <w:rsid w:val="00BD4510"/>
    <w:rsid w:val="00BD46AB"/>
    <w:rsid w:val="00BD4705"/>
    <w:rsid w:val="00BD4797"/>
    <w:rsid w:val="00BD483C"/>
    <w:rsid w:val="00BD48C9"/>
    <w:rsid w:val="00BD490A"/>
    <w:rsid w:val="00BD4917"/>
    <w:rsid w:val="00BD4D04"/>
    <w:rsid w:val="00BD4D3A"/>
    <w:rsid w:val="00BD4D6E"/>
    <w:rsid w:val="00BD4FA4"/>
    <w:rsid w:val="00BD5545"/>
    <w:rsid w:val="00BD55CD"/>
    <w:rsid w:val="00BD56CC"/>
    <w:rsid w:val="00BD58C7"/>
    <w:rsid w:val="00BD59B1"/>
    <w:rsid w:val="00BD5AB4"/>
    <w:rsid w:val="00BD5B6D"/>
    <w:rsid w:val="00BD5C2C"/>
    <w:rsid w:val="00BD5D5D"/>
    <w:rsid w:val="00BD5FF3"/>
    <w:rsid w:val="00BD617F"/>
    <w:rsid w:val="00BD65B4"/>
    <w:rsid w:val="00BD67CF"/>
    <w:rsid w:val="00BD69FC"/>
    <w:rsid w:val="00BD6A16"/>
    <w:rsid w:val="00BD6C73"/>
    <w:rsid w:val="00BD6CE0"/>
    <w:rsid w:val="00BD6F20"/>
    <w:rsid w:val="00BD70B4"/>
    <w:rsid w:val="00BD7176"/>
    <w:rsid w:val="00BD7192"/>
    <w:rsid w:val="00BD725D"/>
    <w:rsid w:val="00BD735D"/>
    <w:rsid w:val="00BD750D"/>
    <w:rsid w:val="00BD7850"/>
    <w:rsid w:val="00BD7851"/>
    <w:rsid w:val="00BD7880"/>
    <w:rsid w:val="00BD798F"/>
    <w:rsid w:val="00BD7A31"/>
    <w:rsid w:val="00BD7CFD"/>
    <w:rsid w:val="00BD7D55"/>
    <w:rsid w:val="00BD7EF0"/>
    <w:rsid w:val="00BE00C7"/>
    <w:rsid w:val="00BE03BA"/>
    <w:rsid w:val="00BE0543"/>
    <w:rsid w:val="00BE057C"/>
    <w:rsid w:val="00BE0691"/>
    <w:rsid w:val="00BE081A"/>
    <w:rsid w:val="00BE0A31"/>
    <w:rsid w:val="00BE0B02"/>
    <w:rsid w:val="00BE0C6E"/>
    <w:rsid w:val="00BE0C77"/>
    <w:rsid w:val="00BE0C98"/>
    <w:rsid w:val="00BE0E61"/>
    <w:rsid w:val="00BE1089"/>
    <w:rsid w:val="00BE11F4"/>
    <w:rsid w:val="00BE129C"/>
    <w:rsid w:val="00BE12C8"/>
    <w:rsid w:val="00BE148A"/>
    <w:rsid w:val="00BE1539"/>
    <w:rsid w:val="00BE160B"/>
    <w:rsid w:val="00BE177E"/>
    <w:rsid w:val="00BE1808"/>
    <w:rsid w:val="00BE183A"/>
    <w:rsid w:val="00BE19EE"/>
    <w:rsid w:val="00BE1E95"/>
    <w:rsid w:val="00BE1F0C"/>
    <w:rsid w:val="00BE2298"/>
    <w:rsid w:val="00BE2486"/>
    <w:rsid w:val="00BE2779"/>
    <w:rsid w:val="00BE27DB"/>
    <w:rsid w:val="00BE2912"/>
    <w:rsid w:val="00BE2975"/>
    <w:rsid w:val="00BE29D3"/>
    <w:rsid w:val="00BE29FA"/>
    <w:rsid w:val="00BE2DB9"/>
    <w:rsid w:val="00BE2DE2"/>
    <w:rsid w:val="00BE2E8C"/>
    <w:rsid w:val="00BE2EE8"/>
    <w:rsid w:val="00BE376E"/>
    <w:rsid w:val="00BE392E"/>
    <w:rsid w:val="00BE39E4"/>
    <w:rsid w:val="00BE3ACC"/>
    <w:rsid w:val="00BE420A"/>
    <w:rsid w:val="00BE42FF"/>
    <w:rsid w:val="00BE4377"/>
    <w:rsid w:val="00BE43AF"/>
    <w:rsid w:val="00BE43D1"/>
    <w:rsid w:val="00BE43D8"/>
    <w:rsid w:val="00BE43FF"/>
    <w:rsid w:val="00BE4752"/>
    <w:rsid w:val="00BE4DD7"/>
    <w:rsid w:val="00BE50B4"/>
    <w:rsid w:val="00BE5236"/>
    <w:rsid w:val="00BE5247"/>
    <w:rsid w:val="00BE5354"/>
    <w:rsid w:val="00BE53D7"/>
    <w:rsid w:val="00BE5524"/>
    <w:rsid w:val="00BE562A"/>
    <w:rsid w:val="00BE58D3"/>
    <w:rsid w:val="00BE5A90"/>
    <w:rsid w:val="00BE5B51"/>
    <w:rsid w:val="00BE608A"/>
    <w:rsid w:val="00BE63DD"/>
    <w:rsid w:val="00BE6722"/>
    <w:rsid w:val="00BE6967"/>
    <w:rsid w:val="00BE6A66"/>
    <w:rsid w:val="00BE6AD1"/>
    <w:rsid w:val="00BE6E4F"/>
    <w:rsid w:val="00BE6E59"/>
    <w:rsid w:val="00BE6F88"/>
    <w:rsid w:val="00BE704F"/>
    <w:rsid w:val="00BE71D7"/>
    <w:rsid w:val="00BE7224"/>
    <w:rsid w:val="00BE7297"/>
    <w:rsid w:val="00BE7517"/>
    <w:rsid w:val="00BE7A30"/>
    <w:rsid w:val="00BE7A65"/>
    <w:rsid w:val="00BE7BDC"/>
    <w:rsid w:val="00BE7DC6"/>
    <w:rsid w:val="00BE7DCE"/>
    <w:rsid w:val="00BE7E0F"/>
    <w:rsid w:val="00BE7F5E"/>
    <w:rsid w:val="00BF0031"/>
    <w:rsid w:val="00BF006B"/>
    <w:rsid w:val="00BF00CD"/>
    <w:rsid w:val="00BF0196"/>
    <w:rsid w:val="00BF021C"/>
    <w:rsid w:val="00BF02B3"/>
    <w:rsid w:val="00BF02F3"/>
    <w:rsid w:val="00BF039D"/>
    <w:rsid w:val="00BF0419"/>
    <w:rsid w:val="00BF0495"/>
    <w:rsid w:val="00BF0583"/>
    <w:rsid w:val="00BF0636"/>
    <w:rsid w:val="00BF06F0"/>
    <w:rsid w:val="00BF0743"/>
    <w:rsid w:val="00BF0818"/>
    <w:rsid w:val="00BF0829"/>
    <w:rsid w:val="00BF0C42"/>
    <w:rsid w:val="00BF11BB"/>
    <w:rsid w:val="00BF124F"/>
    <w:rsid w:val="00BF127D"/>
    <w:rsid w:val="00BF18BE"/>
    <w:rsid w:val="00BF18D8"/>
    <w:rsid w:val="00BF1A01"/>
    <w:rsid w:val="00BF1C95"/>
    <w:rsid w:val="00BF1DC6"/>
    <w:rsid w:val="00BF1F45"/>
    <w:rsid w:val="00BF2235"/>
    <w:rsid w:val="00BF23C6"/>
    <w:rsid w:val="00BF24C9"/>
    <w:rsid w:val="00BF25D9"/>
    <w:rsid w:val="00BF26E2"/>
    <w:rsid w:val="00BF27C0"/>
    <w:rsid w:val="00BF29E1"/>
    <w:rsid w:val="00BF2A89"/>
    <w:rsid w:val="00BF2B86"/>
    <w:rsid w:val="00BF2BA7"/>
    <w:rsid w:val="00BF2C64"/>
    <w:rsid w:val="00BF2F15"/>
    <w:rsid w:val="00BF300E"/>
    <w:rsid w:val="00BF3057"/>
    <w:rsid w:val="00BF30FE"/>
    <w:rsid w:val="00BF315B"/>
    <w:rsid w:val="00BF31EE"/>
    <w:rsid w:val="00BF32B2"/>
    <w:rsid w:val="00BF33F6"/>
    <w:rsid w:val="00BF342A"/>
    <w:rsid w:val="00BF3587"/>
    <w:rsid w:val="00BF38BF"/>
    <w:rsid w:val="00BF3B4C"/>
    <w:rsid w:val="00BF3B60"/>
    <w:rsid w:val="00BF3CF2"/>
    <w:rsid w:val="00BF3D05"/>
    <w:rsid w:val="00BF3ED3"/>
    <w:rsid w:val="00BF3F4F"/>
    <w:rsid w:val="00BF3F60"/>
    <w:rsid w:val="00BF4249"/>
    <w:rsid w:val="00BF431A"/>
    <w:rsid w:val="00BF44C4"/>
    <w:rsid w:val="00BF44F0"/>
    <w:rsid w:val="00BF46A8"/>
    <w:rsid w:val="00BF48A7"/>
    <w:rsid w:val="00BF48C1"/>
    <w:rsid w:val="00BF48DB"/>
    <w:rsid w:val="00BF4D47"/>
    <w:rsid w:val="00BF5265"/>
    <w:rsid w:val="00BF5312"/>
    <w:rsid w:val="00BF5548"/>
    <w:rsid w:val="00BF59EE"/>
    <w:rsid w:val="00BF5A89"/>
    <w:rsid w:val="00BF5B4A"/>
    <w:rsid w:val="00BF5B88"/>
    <w:rsid w:val="00BF5C59"/>
    <w:rsid w:val="00BF5CAF"/>
    <w:rsid w:val="00BF5D21"/>
    <w:rsid w:val="00BF5DDC"/>
    <w:rsid w:val="00BF610D"/>
    <w:rsid w:val="00BF6530"/>
    <w:rsid w:val="00BF673C"/>
    <w:rsid w:val="00BF693F"/>
    <w:rsid w:val="00BF6A0B"/>
    <w:rsid w:val="00BF6AB5"/>
    <w:rsid w:val="00BF6D5F"/>
    <w:rsid w:val="00BF6F79"/>
    <w:rsid w:val="00BF7104"/>
    <w:rsid w:val="00BF7238"/>
    <w:rsid w:val="00BF73E0"/>
    <w:rsid w:val="00BF7631"/>
    <w:rsid w:val="00BF794F"/>
    <w:rsid w:val="00BF79D8"/>
    <w:rsid w:val="00BF7A13"/>
    <w:rsid w:val="00BF7A88"/>
    <w:rsid w:val="00BF7ACA"/>
    <w:rsid w:val="00BF7C45"/>
    <w:rsid w:val="00BF7CCB"/>
    <w:rsid w:val="00C001B5"/>
    <w:rsid w:val="00C001D2"/>
    <w:rsid w:val="00C002D2"/>
    <w:rsid w:val="00C002F5"/>
    <w:rsid w:val="00C00719"/>
    <w:rsid w:val="00C0083B"/>
    <w:rsid w:val="00C00854"/>
    <w:rsid w:val="00C008B4"/>
    <w:rsid w:val="00C0095E"/>
    <w:rsid w:val="00C0097E"/>
    <w:rsid w:val="00C00B58"/>
    <w:rsid w:val="00C00C3C"/>
    <w:rsid w:val="00C00DD3"/>
    <w:rsid w:val="00C00E37"/>
    <w:rsid w:val="00C00E64"/>
    <w:rsid w:val="00C0102F"/>
    <w:rsid w:val="00C01193"/>
    <w:rsid w:val="00C0126C"/>
    <w:rsid w:val="00C018D1"/>
    <w:rsid w:val="00C018F2"/>
    <w:rsid w:val="00C019C6"/>
    <w:rsid w:val="00C019D3"/>
    <w:rsid w:val="00C01AF8"/>
    <w:rsid w:val="00C01B49"/>
    <w:rsid w:val="00C01B4D"/>
    <w:rsid w:val="00C01BB7"/>
    <w:rsid w:val="00C01D10"/>
    <w:rsid w:val="00C02078"/>
    <w:rsid w:val="00C0216C"/>
    <w:rsid w:val="00C022C5"/>
    <w:rsid w:val="00C0239D"/>
    <w:rsid w:val="00C025A4"/>
    <w:rsid w:val="00C02690"/>
    <w:rsid w:val="00C029A8"/>
    <w:rsid w:val="00C02B51"/>
    <w:rsid w:val="00C02DF8"/>
    <w:rsid w:val="00C02FA4"/>
    <w:rsid w:val="00C0311D"/>
    <w:rsid w:val="00C032FC"/>
    <w:rsid w:val="00C032FF"/>
    <w:rsid w:val="00C03481"/>
    <w:rsid w:val="00C0349E"/>
    <w:rsid w:val="00C034E8"/>
    <w:rsid w:val="00C0352A"/>
    <w:rsid w:val="00C036FD"/>
    <w:rsid w:val="00C03735"/>
    <w:rsid w:val="00C03915"/>
    <w:rsid w:val="00C03C4B"/>
    <w:rsid w:val="00C03CB2"/>
    <w:rsid w:val="00C03D25"/>
    <w:rsid w:val="00C03DD8"/>
    <w:rsid w:val="00C03EA4"/>
    <w:rsid w:val="00C04068"/>
    <w:rsid w:val="00C04383"/>
    <w:rsid w:val="00C04454"/>
    <w:rsid w:val="00C0458A"/>
    <w:rsid w:val="00C045F5"/>
    <w:rsid w:val="00C04668"/>
    <w:rsid w:val="00C0471E"/>
    <w:rsid w:val="00C048E0"/>
    <w:rsid w:val="00C04E7C"/>
    <w:rsid w:val="00C04F59"/>
    <w:rsid w:val="00C050FC"/>
    <w:rsid w:val="00C051AC"/>
    <w:rsid w:val="00C05362"/>
    <w:rsid w:val="00C053B9"/>
    <w:rsid w:val="00C05672"/>
    <w:rsid w:val="00C05738"/>
    <w:rsid w:val="00C058CD"/>
    <w:rsid w:val="00C05B3A"/>
    <w:rsid w:val="00C05F3F"/>
    <w:rsid w:val="00C0611A"/>
    <w:rsid w:val="00C06183"/>
    <w:rsid w:val="00C061CB"/>
    <w:rsid w:val="00C06527"/>
    <w:rsid w:val="00C065B1"/>
    <w:rsid w:val="00C065BA"/>
    <w:rsid w:val="00C0669E"/>
    <w:rsid w:val="00C066D0"/>
    <w:rsid w:val="00C06742"/>
    <w:rsid w:val="00C06ABF"/>
    <w:rsid w:val="00C06BE1"/>
    <w:rsid w:val="00C06C6E"/>
    <w:rsid w:val="00C06C78"/>
    <w:rsid w:val="00C06E85"/>
    <w:rsid w:val="00C07665"/>
    <w:rsid w:val="00C07B67"/>
    <w:rsid w:val="00C07B9A"/>
    <w:rsid w:val="00C07FD3"/>
    <w:rsid w:val="00C07FE1"/>
    <w:rsid w:val="00C101DC"/>
    <w:rsid w:val="00C10441"/>
    <w:rsid w:val="00C104C1"/>
    <w:rsid w:val="00C10645"/>
    <w:rsid w:val="00C107C6"/>
    <w:rsid w:val="00C108D8"/>
    <w:rsid w:val="00C10913"/>
    <w:rsid w:val="00C10BEF"/>
    <w:rsid w:val="00C10C3F"/>
    <w:rsid w:val="00C10CDE"/>
    <w:rsid w:val="00C10E98"/>
    <w:rsid w:val="00C10EA3"/>
    <w:rsid w:val="00C10FA8"/>
    <w:rsid w:val="00C110E3"/>
    <w:rsid w:val="00C111B8"/>
    <w:rsid w:val="00C113CF"/>
    <w:rsid w:val="00C11429"/>
    <w:rsid w:val="00C11595"/>
    <w:rsid w:val="00C1175B"/>
    <w:rsid w:val="00C1176C"/>
    <w:rsid w:val="00C117DF"/>
    <w:rsid w:val="00C11BC3"/>
    <w:rsid w:val="00C11BF3"/>
    <w:rsid w:val="00C11C60"/>
    <w:rsid w:val="00C11EEA"/>
    <w:rsid w:val="00C11F99"/>
    <w:rsid w:val="00C120C0"/>
    <w:rsid w:val="00C121AD"/>
    <w:rsid w:val="00C12263"/>
    <w:rsid w:val="00C12562"/>
    <w:rsid w:val="00C125AC"/>
    <w:rsid w:val="00C126A5"/>
    <w:rsid w:val="00C1278B"/>
    <w:rsid w:val="00C128ED"/>
    <w:rsid w:val="00C12A56"/>
    <w:rsid w:val="00C12BE3"/>
    <w:rsid w:val="00C12D2A"/>
    <w:rsid w:val="00C12D9D"/>
    <w:rsid w:val="00C12EB8"/>
    <w:rsid w:val="00C12F58"/>
    <w:rsid w:val="00C12FE6"/>
    <w:rsid w:val="00C13049"/>
    <w:rsid w:val="00C130A4"/>
    <w:rsid w:val="00C131BE"/>
    <w:rsid w:val="00C13343"/>
    <w:rsid w:val="00C1335C"/>
    <w:rsid w:val="00C1348C"/>
    <w:rsid w:val="00C1356E"/>
    <w:rsid w:val="00C136C6"/>
    <w:rsid w:val="00C13B2D"/>
    <w:rsid w:val="00C13C6A"/>
    <w:rsid w:val="00C13E0E"/>
    <w:rsid w:val="00C13E53"/>
    <w:rsid w:val="00C13F0B"/>
    <w:rsid w:val="00C140C7"/>
    <w:rsid w:val="00C14457"/>
    <w:rsid w:val="00C144CA"/>
    <w:rsid w:val="00C14514"/>
    <w:rsid w:val="00C1455D"/>
    <w:rsid w:val="00C1457F"/>
    <w:rsid w:val="00C14638"/>
    <w:rsid w:val="00C1472F"/>
    <w:rsid w:val="00C14935"/>
    <w:rsid w:val="00C149FC"/>
    <w:rsid w:val="00C14A22"/>
    <w:rsid w:val="00C14C59"/>
    <w:rsid w:val="00C15045"/>
    <w:rsid w:val="00C154F6"/>
    <w:rsid w:val="00C156B6"/>
    <w:rsid w:val="00C15773"/>
    <w:rsid w:val="00C1580A"/>
    <w:rsid w:val="00C15986"/>
    <w:rsid w:val="00C15B51"/>
    <w:rsid w:val="00C15D35"/>
    <w:rsid w:val="00C16291"/>
    <w:rsid w:val="00C162E9"/>
    <w:rsid w:val="00C164EB"/>
    <w:rsid w:val="00C16738"/>
    <w:rsid w:val="00C16810"/>
    <w:rsid w:val="00C16AD6"/>
    <w:rsid w:val="00C16B96"/>
    <w:rsid w:val="00C16D39"/>
    <w:rsid w:val="00C16E05"/>
    <w:rsid w:val="00C16FF3"/>
    <w:rsid w:val="00C172B5"/>
    <w:rsid w:val="00C17311"/>
    <w:rsid w:val="00C174D6"/>
    <w:rsid w:val="00C17573"/>
    <w:rsid w:val="00C17580"/>
    <w:rsid w:val="00C175AD"/>
    <w:rsid w:val="00C176BF"/>
    <w:rsid w:val="00C176DD"/>
    <w:rsid w:val="00C17739"/>
    <w:rsid w:val="00C177F4"/>
    <w:rsid w:val="00C17A39"/>
    <w:rsid w:val="00C17B6E"/>
    <w:rsid w:val="00C17B7E"/>
    <w:rsid w:val="00C17C64"/>
    <w:rsid w:val="00C17E74"/>
    <w:rsid w:val="00C17E90"/>
    <w:rsid w:val="00C20037"/>
    <w:rsid w:val="00C20088"/>
    <w:rsid w:val="00C20099"/>
    <w:rsid w:val="00C20168"/>
    <w:rsid w:val="00C20297"/>
    <w:rsid w:val="00C2033C"/>
    <w:rsid w:val="00C205FD"/>
    <w:rsid w:val="00C207A1"/>
    <w:rsid w:val="00C20C1E"/>
    <w:rsid w:val="00C20C8E"/>
    <w:rsid w:val="00C210DB"/>
    <w:rsid w:val="00C21471"/>
    <w:rsid w:val="00C214D6"/>
    <w:rsid w:val="00C21650"/>
    <w:rsid w:val="00C217F0"/>
    <w:rsid w:val="00C2183B"/>
    <w:rsid w:val="00C21940"/>
    <w:rsid w:val="00C21ABC"/>
    <w:rsid w:val="00C21D10"/>
    <w:rsid w:val="00C21D34"/>
    <w:rsid w:val="00C21DAF"/>
    <w:rsid w:val="00C21DF8"/>
    <w:rsid w:val="00C22060"/>
    <w:rsid w:val="00C220D5"/>
    <w:rsid w:val="00C220F8"/>
    <w:rsid w:val="00C22191"/>
    <w:rsid w:val="00C226CF"/>
    <w:rsid w:val="00C22750"/>
    <w:rsid w:val="00C22781"/>
    <w:rsid w:val="00C22900"/>
    <w:rsid w:val="00C22979"/>
    <w:rsid w:val="00C22B4A"/>
    <w:rsid w:val="00C22B74"/>
    <w:rsid w:val="00C22D95"/>
    <w:rsid w:val="00C22DE1"/>
    <w:rsid w:val="00C22F3C"/>
    <w:rsid w:val="00C2345E"/>
    <w:rsid w:val="00C236B7"/>
    <w:rsid w:val="00C2371E"/>
    <w:rsid w:val="00C238A9"/>
    <w:rsid w:val="00C23A70"/>
    <w:rsid w:val="00C23CE0"/>
    <w:rsid w:val="00C23D10"/>
    <w:rsid w:val="00C23D16"/>
    <w:rsid w:val="00C23DC8"/>
    <w:rsid w:val="00C23F4B"/>
    <w:rsid w:val="00C2400B"/>
    <w:rsid w:val="00C24200"/>
    <w:rsid w:val="00C24254"/>
    <w:rsid w:val="00C24320"/>
    <w:rsid w:val="00C243D6"/>
    <w:rsid w:val="00C24423"/>
    <w:rsid w:val="00C2496F"/>
    <w:rsid w:val="00C24A6C"/>
    <w:rsid w:val="00C24A8A"/>
    <w:rsid w:val="00C24B4B"/>
    <w:rsid w:val="00C24B53"/>
    <w:rsid w:val="00C24BD8"/>
    <w:rsid w:val="00C24CA1"/>
    <w:rsid w:val="00C24D13"/>
    <w:rsid w:val="00C24F00"/>
    <w:rsid w:val="00C257A8"/>
    <w:rsid w:val="00C25CFC"/>
    <w:rsid w:val="00C25D31"/>
    <w:rsid w:val="00C25E13"/>
    <w:rsid w:val="00C25F40"/>
    <w:rsid w:val="00C2607C"/>
    <w:rsid w:val="00C260B4"/>
    <w:rsid w:val="00C261AA"/>
    <w:rsid w:val="00C262CA"/>
    <w:rsid w:val="00C26424"/>
    <w:rsid w:val="00C2649D"/>
    <w:rsid w:val="00C26597"/>
    <w:rsid w:val="00C266C2"/>
    <w:rsid w:val="00C26867"/>
    <w:rsid w:val="00C26B3E"/>
    <w:rsid w:val="00C26D57"/>
    <w:rsid w:val="00C26DCF"/>
    <w:rsid w:val="00C26F21"/>
    <w:rsid w:val="00C26F68"/>
    <w:rsid w:val="00C26FB8"/>
    <w:rsid w:val="00C2703B"/>
    <w:rsid w:val="00C27230"/>
    <w:rsid w:val="00C27302"/>
    <w:rsid w:val="00C27415"/>
    <w:rsid w:val="00C27419"/>
    <w:rsid w:val="00C27466"/>
    <w:rsid w:val="00C2747B"/>
    <w:rsid w:val="00C27496"/>
    <w:rsid w:val="00C276D8"/>
    <w:rsid w:val="00C2784A"/>
    <w:rsid w:val="00C279B1"/>
    <w:rsid w:val="00C27B4F"/>
    <w:rsid w:val="00C27C99"/>
    <w:rsid w:val="00C27CDF"/>
    <w:rsid w:val="00C27F42"/>
    <w:rsid w:val="00C3005D"/>
    <w:rsid w:val="00C301BB"/>
    <w:rsid w:val="00C301FA"/>
    <w:rsid w:val="00C30475"/>
    <w:rsid w:val="00C30538"/>
    <w:rsid w:val="00C30608"/>
    <w:rsid w:val="00C30835"/>
    <w:rsid w:val="00C309AB"/>
    <w:rsid w:val="00C30B45"/>
    <w:rsid w:val="00C30BC7"/>
    <w:rsid w:val="00C30CA8"/>
    <w:rsid w:val="00C30D19"/>
    <w:rsid w:val="00C30F61"/>
    <w:rsid w:val="00C31976"/>
    <w:rsid w:val="00C31CFB"/>
    <w:rsid w:val="00C31E22"/>
    <w:rsid w:val="00C31F17"/>
    <w:rsid w:val="00C3257C"/>
    <w:rsid w:val="00C32772"/>
    <w:rsid w:val="00C32833"/>
    <w:rsid w:val="00C32DA4"/>
    <w:rsid w:val="00C32F46"/>
    <w:rsid w:val="00C33082"/>
    <w:rsid w:val="00C331A7"/>
    <w:rsid w:val="00C33295"/>
    <w:rsid w:val="00C3370F"/>
    <w:rsid w:val="00C3372B"/>
    <w:rsid w:val="00C33774"/>
    <w:rsid w:val="00C3389C"/>
    <w:rsid w:val="00C338E1"/>
    <w:rsid w:val="00C33A81"/>
    <w:rsid w:val="00C33ABA"/>
    <w:rsid w:val="00C340A5"/>
    <w:rsid w:val="00C341CA"/>
    <w:rsid w:val="00C343DE"/>
    <w:rsid w:val="00C3440C"/>
    <w:rsid w:val="00C34416"/>
    <w:rsid w:val="00C34670"/>
    <w:rsid w:val="00C349DE"/>
    <w:rsid w:val="00C34A85"/>
    <w:rsid w:val="00C34BEB"/>
    <w:rsid w:val="00C34CAA"/>
    <w:rsid w:val="00C34E2E"/>
    <w:rsid w:val="00C352F2"/>
    <w:rsid w:val="00C35339"/>
    <w:rsid w:val="00C3535E"/>
    <w:rsid w:val="00C353AF"/>
    <w:rsid w:val="00C353D7"/>
    <w:rsid w:val="00C3549D"/>
    <w:rsid w:val="00C354F3"/>
    <w:rsid w:val="00C3562B"/>
    <w:rsid w:val="00C3599E"/>
    <w:rsid w:val="00C359E7"/>
    <w:rsid w:val="00C35A79"/>
    <w:rsid w:val="00C35C23"/>
    <w:rsid w:val="00C35DA3"/>
    <w:rsid w:val="00C35ED1"/>
    <w:rsid w:val="00C35F88"/>
    <w:rsid w:val="00C36073"/>
    <w:rsid w:val="00C3622A"/>
    <w:rsid w:val="00C36270"/>
    <w:rsid w:val="00C36439"/>
    <w:rsid w:val="00C3644D"/>
    <w:rsid w:val="00C36568"/>
    <w:rsid w:val="00C365DB"/>
    <w:rsid w:val="00C36608"/>
    <w:rsid w:val="00C36876"/>
    <w:rsid w:val="00C36A22"/>
    <w:rsid w:val="00C36BDB"/>
    <w:rsid w:val="00C36BEB"/>
    <w:rsid w:val="00C36CAC"/>
    <w:rsid w:val="00C36D5A"/>
    <w:rsid w:val="00C36E8F"/>
    <w:rsid w:val="00C3704C"/>
    <w:rsid w:val="00C37131"/>
    <w:rsid w:val="00C372D3"/>
    <w:rsid w:val="00C374BF"/>
    <w:rsid w:val="00C37602"/>
    <w:rsid w:val="00C3785F"/>
    <w:rsid w:val="00C37910"/>
    <w:rsid w:val="00C37A46"/>
    <w:rsid w:val="00C37B6B"/>
    <w:rsid w:val="00C37C42"/>
    <w:rsid w:val="00C37C97"/>
    <w:rsid w:val="00C37E14"/>
    <w:rsid w:val="00C4000E"/>
    <w:rsid w:val="00C400A0"/>
    <w:rsid w:val="00C40137"/>
    <w:rsid w:val="00C40364"/>
    <w:rsid w:val="00C403F0"/>
    <w:rsid w:val="00C404BD"/>
    <w:rsid w:val="00C4053B"/>
    <w:rsid w:val="00C405F0"/>
    <w:rsid w:val="00C406ED"/>
    <w:rsid w:val="00C40744"/>
    <w:rsid w:val="00C40AC8"/>
    <w:rsid w:val="00C40D15"/>
    <w:rsid w:val="00C4105F"/>
    <w:rsid w:val="00C410D3"/>
    <w:rsid w:val="00C41310"/>
    <w:rsid w:val="00C413C9"/>
    <w:rsid w:val="00C41491"/>
    <w:rsid w:val="00C4156F"/>
    <w:rsid w:val="00C4160A"/>
    <w:rsid w:val="00C4185C"/>
    <w:rsid w:val="00C4196E"/>
    <w:rsid w:val="00C41A4E"/>
    <w:rsid w:val="00C41C28"/>
    <w:rsid w:val="00C41E38"/>
    <w:rsid w:val="00C41FEE"/>
    <w:rsid w:val="00C42217"/>
    <w:rsid w:val="00C42230"/>
    <w:rsid w:val="00C4240C"/>
    <w:rsid w:val="00C427D6"/>
    <w:rsid w:val="00C4299F"/>
    <w:rsid w:val="00C42A6D"/>
    <w:rsid w:val="00C42B3E"/>
    <w:rsid w:val="00C43014"/>
    <w:rsid w:val="00C43032"/>
    <w:rsid w:val="00C430CA"/>
    <w:rsid w:val="00C433EE"/>
    <w:rsid w:val="00C434C5"/>
    <w:rsid w:val="00C43634"/>
    <w:rsid w:val="00C4375A"/>
    <w:rsid w:val="00C438BB"/>
    <w:rsid w:val="00C4393B"/>
    <w:rsid w:val="00C43952"/>
    <w:rsid w:val="00C43E1C"/>
    <w:rsid w:val="00C43E4B"/>
    <w:rsid w:val="00C43F20"/>
    <w:rsid w:val="00C4400A"/>
    <w:rsid w:val="00C44102"/>
    <w:rsid w:val="00C4450A"/>
    <w:rsid w:val="00C4455C"/>
    <w:rsid w:val="00C445BA"/>
    <w:rsid w:val="00C446D3"/>
    <w:rsid w:val="00C44A58"/>
    <w:rsid w:val="00C44C64"/>
    <w:rsid w:val="00C44CF2"/>
    <w:rsid w:val="00C44D8F"/>
    <w:rsid w:val="00C44E88"/>
    <w:rsid w:val="00C44EC4"/>
    <w:rsid w:val="00C44F55"/>
    <w:rsid w:val="00C45170"/>
    <w:rsid w:val="00C45175"/>
    <w:rsid w:val="00C452EB"/>
    <w:rsid w:val="00C456C2"/>
    <w:rsid w:val="00C45790"/>
    <w:rsid w:val="00C45826"/>
    <w:rsid w:val="00C45C99"/>
    <w:rsid w:val="00C45D6D"/>
    <w:rsid w:val="00C46164"/>
    <w:rsid w:val="00C4616B"/>
    <w:rsid w:val="00C4621D"/>
    <w:rsid w:val="00C4673D"/>
    <w:rsid w:val="00C467B9"/>
    <w:rsid w:val="00C46871"/>
    <w:rsid w:val="00C468AB"/>
    <w:rsid w:val="00C46A01"/>
    <w:rsid w:val="00C46A0F"/>
    <w:rsid w:val="00C46A4F"/>
    <w:rsid w:val="00C46A6B"/>
    <w:rsid w:val="00C46A78"/>
    <w:rsid w:val="00C46CBE"/>
    <w:rsid w:val="00C46EA4"/>
    <w:rsid w:val="00C47507"/>
    <w:rsid w:val="00C475BB"/>
    <w:rsid w:val="00C47915"/>
    <w:rsid w:val="00C47A28"/>
    <w:rsid w:val="00C47A5C"/>
    <w:rsid w:val="00C47A9E"/>
    <w:rsid w:val="00C47EC8"/>
    <w:rsid w:val="00C50102"/>
    <w:rsid w:val="00C5047F"/>
    <w:rsid w:val="00C506A2"/>
    <w:rsid w:val="00C506D9"/>
    <w:rsid w:val="00C506DE"/>
    <w:rsid w:val="00C509F4"/>
    <w:rsid w:val="00C50A35"/>
    <w:rsid w:val="00C50C44"/>
    <w:rsid w:val="00C50E6F"/>
    <w:rsid w:val="00C512D8"/>
    <w:rsid w:val="00C5139B"/>
    <w:rsid w:val="00C51938"/>
    <w:rsid w:val="00C5197C"/>
    <w:rsid w:val="00C51AD1"/>
    <w:rsid w:val="00C51AD5"/>
    <w:rsid w:val="00C51B91"/>
    <w:rsid w:val="00C51BBB"/>
    <w:rsid w:val="00C51BED"/>
    <w:rsid w:val="00C51C26"/>
    <w:rsid w:val="00C51D8F"/>
    <w:rsid w:val="00C51F23"/>
    <w:rsid w:val="00C5235A"/>
    <w:rsid w:val="00C523A6"/>
    <w:rsid w:val="00C52402"/>
    <w:rsid w:val="00C524F7"/>
    <w:rsid w:val="00C52521"/>
    <w:rsid w:val="00C52744"/>
    <w:rsid w:val="00C528D4"/>
    <w:rsid w:val="00C52B56"/>
    <w:rsid w:val="00C52BBC"/>
    <w:rsid w:val="00C52DE8"/>
    <w:rsid w:val="00C52DFD"/>
    <w:rsid w:val="00C52E10"/>
    <w:rsid w:val="00C52E72"/>
    <w:rsid w:val="00C52FF9"/>
    <w:rsid w:val="00C53019"/>
    <w:rsid w:val="00C5306D"/>
    <w:rsid w:val="00C531EB"/>
    <w:rsid w:val="00C5331F"/>
    <w:rsid w:val="00C5336B"/>
    <w:rsid w:val="00C533D1"/>
    <w:rsid w:val="00C533FF"/>
    <w:rsid w:val="00C534A9"/>
    <w:rsid w:val="00C536CE"/>
    <w:rsid w:val="00C5380A"/>
    <w:rsid w:val="00C53C55"/>
    <w:rsid w:val="00C53C6F"/>
    <w:rsid w:val="00C53D92"/>
    <w:rsid w:val="00C53FF7"/>
    <w:rsid w:val="00C542E9"/>
    <w:rsid w:val="00C54780"/>
    <w:rsid w:val="00C547EB"/>
    <w:rsid w:val="00C54831"/>
    <w:rsid w:val="00C548B0"/>
    <w:rsid w:val="00C54942"/>
    <w:rsid w:val="00C54E67"/>
    <w:rsid w:val="00C55226"/>
    <w:rsid w:val="00C552B0"/>
    <w:rsid w:val="00C55380"/>
    <w:rsid w:val="00C553FA"/>
    <w:rsid w:val="00C554F9"/>
    <w:rsid w:val="00C5580C"/>
    <w:rsid w:val="00C5580E"/>
    <w:rsid w:val="00C558A3"/>
    <w:rsid w:val="00C55A23"/>
    <w:rsid w:val="00C55B67"/>
    <w:rsid w:val="00C55B89"/>
    <w:rsid w:val="00C55BF9"/>
    <w:rsid w:val="00C55CFC"/>
    <w:rsid w:val="00C55D5B"/>
    <w:rsid w:val="00C55DC8"/>
    <w:rsid w:val="00C55F04"/>
    <w:rsid w:val="00C5600A"/>
    <w:rsid w:val="00C56334"/>
    <w:rsid w:val="00C563B5"/>
    <w:rsid w:val="00C564AD"/>
    <w:rsid w:val="00C5674E"/>
    <w:rsid w:val="00C567A7"/>
    <w:rsid w:val="00C567CB"/>
    <w:rsid w:val="00C568C5"/>
    <w:rsid w:val="00C56A4A"/>
    <w:rsid w:val="00C56C0B"/>
    <w:rsid w:val="00C56D4B"/>
    <w:rsid w:val="00C56D4C"/>
    <w:rsid w:val="00C56F46"/>
    <w:rsid w:val="00C57320"/>
    <w:rsid w:val="00C57908"/>
    <w:rsid w:val="00C57A44"/>
    <w:rsid w:val="00C57B3F"/>
    <w:rsid w:val="00C57C71"/>
    <w:rsid w:val="00C57E33"/>
    <w:rsid w:val="00C602C9"/>
    <w:rsid w:val="00C60322"/>
    <w:rsid w:val="00C60452"/>
    <w:rsid w:val="00C60488"/>
    <w:rsid w:val="00C6070F"/>
    <w:rsid w:val="00C60717"/>
    <w:rsid w:val="00C607EB"/>
    <w:rsid w:val="00C60896"/>
    <w:rsid w:val="00C608BE"/>
    <w:rsid w:val="00C608D2"/>
    <w:rsid w:val="00C60915"/>
    <w:rsid w:val="00C60939"/>
    <w:rsid w:val="00C60E7F"/>
    <w:rsid w:val="00C60F26"/>
    <w:rsid w:val="00C61015"/>
    <w:rsid w:val="00C6110A"/>
    <w:rsid w:val="00C61112"/>
    <w:rsid w:val="00C61354"/>
    <w:rsid w:val="00C6138C"/>
    <w:rsid w:val="00C615B8"/>
    <w:rsid w:val="00C6176A"/>
    <w:rsid w:val="00C617CD"/>
    <w:rsid w:val="00C61983"/>
    <w:rsid w:val="00C619D2"/>
    <w:rsid w:val="00C61A36"/>
    <w:rsid w:val="00C61B2B"/>
    <w:rsid w:val="00C61DF9"/>
    <w:rsid w:val="00C61E7D"/>
    <w:rsid w:val="00C61F2A"/>
    <w:rsid w:val="00C62139"/>
    <w:rsid w:val="00C62159"/>
    <w:rsid w:val="00C62656"/>
    <w:rsid w:val="00C62804"/>
    <w:rsid w:val="00C62889"/>
    <w:rsid w:val="00C628AF"/>
    <w:rsid w:val="00C628B0"/>
    <w:rsid w:val="00C62906"/>
    <w:rsid w:val="00C62937"/>
    <w:rsid w:val="00C62B80"/>
    <w:rsid w:val="00C62D2E"/>
    <w:rsid w:val="00C63292"/>
    <w:rsid w:val="00C63359"/>
    <w:rsid w:val="00C634EF"/>
    <w:rsid w:val="00C63595"/>
    <w:rsid w:val="00C63873"/>
    <w:rsid w:val="00C639CB"/>
    <w:rsid w:val="00C63AA8"/>
    <w:rsid w:val="00C63C40"/>
    <w:rsid w:val="00C63D6C"/>
    <w:rsid w:val="00C63E03"/>
    <w:rsid w:val="00C63E18"/>
    <w:rsid w:val="00C63EB8"/>
    <w:rsid w:val="00C63F78"/>
    <w:rsid w:val="00C6408E"/>
    <w:rsid w:val="00C64101"/>
    <w:rsid w:val="00C646C1"/>
    <w:rsid w:val="00C649F4"/>
    <w:rsid w:val="00C65163"/>
    <w:rsid w:val="00C651F2"/>
    <w:rsid w:val="00C6530C"/>
    <w:rsid w:val="00C6548B"/>
    <w:rsid w:val="00C654D8"/>
    <w:rsid w:val="00C656DE"/>
    <w:rsid w:val="00C65B0E"/>
    <w:rsid w:val="00C65C5B"/>
    <w:rsid w:val="00C65CD0"/>
    <w:rsid w:val="00C65D26"/>
    <w:rsid w:val="00C65EBC"/>
    <w:rsid w:val="00C65EEF"/>
    <w:rsid w:val="00C6606B"/>
    <w:rsid w:val="00C66119"/>
    <w:rsid w:val="00C66133"/>
    <w:rsid w:val="00C661BA"/>
    <w:rsid w:val="00C662C7"/>
    <w:rsid w:val="00C6630A"/>
    <w:rsid w:val="00C66341"/>
    <w:rsid w:val="00C6641A"/>
    <w:rsid w:val="00C6644E"/>
    <w:rsid w:val="00C664F5"/>
    <w:rsid w:val="00C66B46"/>
    <w:rsid w:val="00C66C1C"/>
    <w:rsid w:val="00C66DA9"/>
    <w:rsid w:val="00C6717F"/>
    <w:rsid w:val="00C6719F"/>
    <w:rsid w:val="00C673FD"/>
    <w:rsid w:val="00C674A1"/>
    <w:rsid w:val="00C674EC"/>
    <w:rsid w:val="00C67560"/>
    <w:rsid w:val="00C676AE"/>
    <w:rsid w:val="00C678BC"/>
    <w:rsid w:val="00C67C19"/>
    <w:rsid w:val="00C67D38"/>
    <w:rsid w:val="00C67DB7"/>
    <w:rsid w:val="00C70082"/>
    <w:rsid w:val="00C70220"/>
    <w:rsid w:val="00C7086C"/>
    <w:rsid w:val="00C7091D"/>
    <w:rsid w:val="00C70AFE"/>
    <w:rsid w:val="00C70B45"/>
    <w:rsid w:val="00C70B78"/>
    <w:rsid w:val="00C70D2A"/>
    <w:rsid w:val="00C70EE2"/>
    <w:rsid w:val="00C70FC2"/>
    <w:rsid w:val="00C71069"/>
    <w:rsid w:val="00C712BB"/>
    <w:rsid w:val="00C714D8"/>
    <w:rsid w:val="00C71568"/>
    <w:rsid w:val="00C71624"/>
    <w:rsid w:val="00C716A9"/>
    <w:rsid w:val="00C716CA"/>
    <w:rsid w:val="00C717FF"/>
    <w:rsid w:val="00C7183C"/>
    <w:rsid w:val="00C719CC"/>
    <w:rsid w:val="00C71B38"/>
    <w:rsid w:val="00C71BC2"/>
    <w:rsid w:val="00C71CB5"/>
    <w:rsid w:val="00C71DFB"/>
    <w:rsid w:val="00C71E8D"/>
    <w:rsid w:val="00C71EE2"/>
    <w:rsid w:val="00C72110"/>
    <w:rsid w:val="00C721E0"/>
    <w:rsid w:val="00C722DD"/>
    <w:rsid w:val="00C722E7"/>
    <w:rsid w:val="00C723EA"/>
    <w:rsid w:val="00C72406"/>
    <w:rsid w:val="00C72429"/>
    <w:rsid w:val="00C7263F"/>
    <w:rsid w:val="00C72813"/>
    <w:rsid w:val="00C729A8"/>
    <w:rsid w:val="00C729F4"/>
    <w:rsid w:val="00C72A22"/>
    <w:rsid w:val="00C72A96"/>
    <w:rsid w:val="00C72AE6"/>
    <w:rsid w:val="00C72C82"/>
    <w:rsid w:val="00C72D23"/>
    <w:rsid w:val="00C72D2E"/>
    <w:rsid w:val="00C72FC5"/>
    <w:rsid w:val="00C73071"/>
    <w:rsid w:val="00C73192"/>
    <w:rsid w:val="00C731DE"/>
    <w:rsid w:val="00C73304"/>
    <w:rsid w:val="00C7358B"/>
    <w:rsid w:val="00C7358C"/>
    <w:rsid w:val="00C73796"/>
    <w:rsid w:val="00C737B3"/>
    <w:rsid w:val="00C73812"/>
    <w:rsid w:val="00C7387D"/>
    <w:rsid w:val="00C73979"/>
    <w:rsid w:val="00C73D20"/>
    <w:rsid w:val="00C73E73"/>
    <w:rsid w:val="00C73E97"/>
    <w:rsid w:val="00C73EA9"/>
    <w:rsid w:val="00C73FD2"/>
    <w:rsid w:val="00C7449D"/>
    <w:rsid w:val="00C74501"/>
    <w:rsid w:val="00C74503"/>
    <w:rsid w:val="00C745FD"/>
    <w:rsid w:val="00C7477B"/>
    <w:rsid w:val="00C7482F"/>
    <w:rsid w:val="00C7498E"/>
    <w:rsid w:val="00C74B3D"/>
    <w:rsid w:val="00C74D60"/>
    <w:rsid w:val="00C74D9D"/>
    <w:rsid w:val="00C74F6C"/>
    <w:rsid w:val="00C74FAF"/>
    <w:rsid w:val="00C74FF9"/>
    <w:rsid w:val="00C750FB"/>
    <w:rsid w:val="00C75422"/>
    <w:rsid w:val="00C7562A"/>
    <w:rsid w:val="00C7574C"/>
    <w:rsid w:val="00C75845"/>
    <w:rsid w:val="00C75A80"/>
    <w:rsid w:val="00C75C16"/>
    <w:rsid w:val="00C75CC3"/>
    <w:rsid w:val="00C75D43"/>
    <w:rsid w:val="00C75DA7"/>
    <w:rsid w:val="00C75ED6"/>
    <w:rsid w:val="00C75EEE"/>
    <w:rsid w:val="00C75FDC"/>
    <w:rsid w:val="00C7611A"/>
    <w:rsid w:val="00C76498"/>
    <w:rsid w:val="00C76A5C"/>
    <w:rsid w:val="00C76A81"/>
    <w:rsid w:val="00C76C68"/>
    <w:rsid w:val="00C76D82"/>
    <w:rsid w:val="00C76E57"/>
    <w:rsid w:val="00C76E83"/>
    <w:rsid w:val="00C772C7"/>
    <w:rsid w:val="00C77388"/>
    <w:rsid w:val="00C77877"/>
    <w:rsid w:val="00C77A3D"/>
    <w:rsid w:val="00C77C2B"/>
    <w:rsid w:val="00C77F84"/>
    <w:rsid w:val="00C8004E"/>
    <w:rsid w:val="00C803B1"/>
    <w:rsid w:val="00C80531"/>
    <w:rsid w:val="00C805A1"/>
    <w:rsid w:val="00C8069B"/>
    <w:rsid w:val="00C80807"/>
    <w:rsid w:val="00C8081B"/>
    <w:rsid w:val="00C8092A"/>
    <w:rsid w:val="00C80A45"/>
    <w:rsid w:val="00C80BF8"/>
    <w:rsid w:val="00C80C20"/>
    <w:rsid w:val="00C810CA"/>
    <w:rsid w:val="00C810D7"/>
    <w:rsid w:val="00C81261"/>
    <w:rsid w:val="00C813D8"/>
    <w:rsid w:val="00C81493"/>
    <w:rsid w:val="00C815AA"/>
    <w:rsid w:val="00C81713"/>
    <w:rsid w:val="00C8184E"/>
    <w:rsid w:val="00C81888"/>
    <w:rsid w:val="00C81B38"/>
    <w:rsid w:val="00C81E47"/>
    <w:rsid w:val="00C81FCF"/>
    <w:rsid w:val="00C8206A"/>
    <w:rsid w:val="00C821BE"/>
    <w:rsid w:val="00C82269"/>
    <w:rsid w:val="00C82298"/>
    <w:rsid w:val="00C823D0"/>
    <w:rsid w:val="00C824B0"/>
    <w:rsid w:val="00C824D3"/>
    <w:rsid w:val="00C8270D"/>
    <w:rsid w:val="00C82783"/>
    <w:rsid w:val="00C828AB"/>
    <w:rsid w:val="00C82994"/>
    <w:rsid w:val="00C82A71"/>
    <w:rsid w:val="00C82BBF"/>
    <w:rsid w:val="00C82C29"/>
    <w:rsid w:val="00C82FC2"/>
    <w:rsid w:val="00C82FDB"/>
    <w:rsid w:val="00C83076"/>
    <w:rsid w:val="00C83138"/>
    <w:rsid w:val="00C83221"/>
    <w:rsid w:val="00C833EB"/>
    <w:rsid w:val="00C83572"/>
    <w:rsid w:val="00C8360B"/>
    <w:rsid w:val="00C838BF"/>
    <w:rsid w:val="00C83B79"/>
    <w:rsid w:val="00C83CDF"/>
    <w:rsid w:val="00C8407D"/>
    <w:rsid w:val="00C8409A"/>
    <w:rsid w:val="00C84273"/>
    <w:rsid w:val="00C84480"/>
    <w:rsid w:val="00C8451D"/>
    <w:rsid w:val="00C8463C"/>
    <w:rsid w:val="00C84755"/>
    <w:rsid w:val="00C8484E"/>
    <w:rsid w:val="00C84916"/>
    <w:rsid w:val="00C84B0B"/>
    <w:rsid w:val="00C84B95"/>
    <w:rsid w:val="00C84C81"/>
    <w:rsid w:val="00C84E8C"/>
    <w:rsid w:val="00C84FE3"/>
    <w:rsid w:val="00C8525E"/>
    <w:rsid w:val="00C854F9"/>
    <w:rsid w:val="00C857A4"/>
    <w:rsid w:val="00C85A44"/>
    <w:rsid w:val="00C85ADC"/>
    <w:rsid w:val="00C85BF0"/>
    <w:rsid w:val="00C85CF5"/>
    <w:rsid w:val="00C85DBD"/>
    <w:rsid w:val="00C85DBE"/>
    <w:rsid w:val="00C85E7C"/>
    <w:rsid w:val="00C861AF"/>
    <w:rsid w:val="00C864B2"/>
    <w:rsid w:val="00C864C3"/>
    <w:rsid w:val="00C864DE"/>
    <w:rsid w:val="00C86524"/>
    <w:rsid w:val="00C86581"/>
    <w:rsid w:val="00C865C6"/>
    <w:rsid w:val="00C867B3"/>
    <w:rsid w:val="00C86902"/>
    <w:rsid w:val="00C8697F"/>
    <w:rsid w:val="00C869BB"/>
    <w:rsid w:val="00C869DE"/>
    <w:rsid w:val="00C869F1"/>
    <w:rsid w:val="00C86BF5"/>
    <w:rsid w:val="00C86D64"/>
    <w:rsid w:val="00C86D75"/>
    <w:rsid w:val="00C86E22"/>
    <w:rsid w:val="00C8709B"/>
    <w:rsid w:val="00C870E5"/>
    <w:rsid w:val="00C870E9"/>
    <w:rsid w:val="00C870EB"/>
    <w:rsid w:val="00C8726A"/>
    <w:rsid w:val="00C87746"/>
    <w:rsid w:val="00C8784B"/>
    <w:rsid w:val="00C878DA"/>
    <w:rsid w:val="00C8793B"/>
    <w:rsid w:val="00C879E1"/>
    <w:rsid w:val="00C87BF7"/>
    <w:rsid w:val="00C87C1C"/>
    <w:rsid w:val="00C87CBC"/>
    <w:rsid w:val="00C87D85"/>
    <w:rsid w:val="00C87D90"/>
    <w:rsid w:val="00C87F72"/>
    <w:rsid w:val="00C9024F"/>
    <w:rsid w:val="00C904DA"/>
    <w:rsid w:val="00C905B3"/>
    <w:rsid w:val="00C907C9"/>
    <w:rsid w:val="00C9083C"/>
    <w:rsid w:val="00C90A08"/>
    <w:rsid w:val="00C90AF6"/>
    <w:rsid w:val="00C90B08"/>
    <w:rsid w:val="00C90DD4"/>
    <w:rsid w:val="00C90F2B"/>
    <w:rsid w:val="00C90F76"/>
    <w:rsid w:val="00C9186F"/>
    <w:rsid w:val="00C9190A"/>
    <w:rsid w:val="00C91915"/>
    <w:rsid w:val="00C91CFA"/>
    <w:rsid w:val="00C91D3D"/>
    <w:rsid w:val="00C91E93"/>
    <w:rsid w:val="00C91F43"/>
    <w:rsid w:val="00C921A8"/>
    <w:rsid w:val="00C9232F"/>
    <w:rsid w:val="00C923FE"/>
    <w:rsid w:val="00C92632"/>
    <w:rsid w:val="00C92689"/>
    <w:rsid w:val="00C927FF"/>
    <w:rsid w:val="00C92996"/>
    <w:rsid w:val="00C92AE0"/>
    <w:rsid w:val="00C92D57"/>
    <w:rsid w:val="00C92E24"/>
    <w:rsid w:val="00C930E1"/>
    <w:rsid w:val="00C930E9"/>
    <w:rsid w:val="00C93257"/>
    <w:rsid w:val="00C9326F"/>
    <w:rsid w:val="00C9329E"/>
    <w:rsid w:val="00C93452"/>
    <w:rsid w:val="00C9356C"/>
    <w:rsid w:val="00C938F8"/>
    <w:rsid w:val="00C93B09"/>
    <w:rsid w:val="00C93C0B"/>
    <w:rsid w:val="00C93C4D"/>
    <w:rsid w:val="00C93CE9"/>
    <w:rsid w:val="00C93D4F"/>
    <w:rsid w:val="00C93D87"/>
    <w:rsid w:val="00C93E6B"/>
    <w:rsid w:val="00C941B4"/>
    <w:rsid w:val="00C941DB"/>
    <w:rsid w:val="00C943BC"/>
    <w:rsid w:val="00C944CD"/>
    <w:rsid w:val="00C94554"/>
    <w:rsid w:val="00C94722"/>
    <w:rsid w:val="00C9496F"/>
    <w:rsid w:val="00C949FA"/>
    <w:rsid w:val="00C94A40"/>
    <w:rsid w:val="00C94B28"/>
    <w:rsid w:val="00C94BC2"/>
    <w:rsid w:val="00C94EA2"/>
    <w:rsid w:val="00C94EBF"/>
    <w:rsid w:val="00C94EE9"/>
    <w:rsid w:val="00C950D2"/>
    <w:rsid w:val="00C9522F"/>
    <w:rsid w:val="00C95281"/>
    <w:rsid w:val="00C9539B"/>
    <w:rsid w:val="00C953AA"/>
    <w:rsid w:val="00C953B6"/>
    <w:rsid w:val="00C95463"/>
    <w:rsid w:val="00C955FE"/>
    <w:rsid w:val="00C95620"/>
    <w:rsid w:val="00C95752"/>
    <w:rsid w:val="00C9581B"/>
    <w:rsid w:val="00C95889"/>
    <w:rsid w:val="00C95981"/>
    <w:rsid w:val="00C95B05"/>
    <w:rsid w:val="00C95DB7"/>
    <w:rsid w:val="00C95DD0"/>
    <w:rsid w:val="00C95F2E"/>
    <w:rsid w:val="00C95F35"/>
    <w:rsid w:val="00C96434"/>
    <w:rsid w:val="00C964A0"/>
    <w:rsid w:val="00C96562"/>
    <w:rsid w:val="00C96784"/>
    <w:rsid w:val="00C9692A"/>
    <w:rsid w:val="00C970AD"/>
    <w:rsid w:val="00C97179"/>
    <w:rsid w:val="00C973E3"/>
    <w:rsid w:val="00C97484"/>
    <w:rsid w:val="00C97565"/>
    <w:rsid w:val="00C975FA"/>
    <w:rsid w:val="00CA00D7"/>
    <w:rsid w:val="00CA01F4"/>
    <w:rsid w:val="00CA0387"/>
    <w:rsid w:val="00CA03AD"/>
    <w:rsid w:val="00CA0417"/>
    <w:rsid w:val="00CA0462"/>
    <w:rsid w:val="00CA067F"/>
    <w:rsid w:val="00CA0702"/>
    <w:rsid w:val="00CA079B"/>
    <w:rsid w:val="00CA08FA"/>
    <w:rsid w:val="00CA093C"/>
    <w:rsid w:val="00CA0A11"/>
    <w:rsid w:val="00CA0A41"/>
    <w:rsid w:val="00CA0A58"/>
    <w:rsid w:val="00CA0A82"/>
    <w:rsid w:val="00CA0A97"/>
    <w:rsid w:val="00CA0BEF"/>
    <w:rsid w:val="00CA0D08"/>
    <w:rsid w:val="00CA0DD9"/>
    <w:rsid w:val="00CA0EBB"/>
    <w:rsid w:val="00CA0F6D"/>
    <w:rsid w:val="00CA0F7F"/>
    <w:rsid w:val="00CA100E"/>
    <w:rsid w:val="00CA1063"/>
    <w:rsid w:val="00CA146E"/>
    <w:rsid w:val="00CA148C"/>
    <w:rsid w:val="00CA14AB"/>
    <w:rsid w:val="00CA165E"/>
    <w:rsid w:val="00CA1911"/>
    <w:rsid w:val="00CA1916"/>
    <w:rsid w:val="00CA194E"/>
    <w:rsid w:val="00CA1B28"/>
    <w:rsid w:val="00CA1B2E"/>
    <w:rsid w:val="00CA1D75"/>
    <w:rsid w:val="00CA1DD3"/>
    <w:rsid w:val="00CA2008"/>
    <w:rsid w:val="00CA2109"/>
    <w:rsid w:val="00CA23B5"/>
    <w:rsid w:val="00CA264A"/>
    <w:rsid w:val="00CA2695"/>
    <w:rsid w:val="00CA270D"/>
    <w:rsid w:val="00CA2840"/>
    <w:rsid w:val="00CA29DB"/>
    <w:rsid w:val="00CA2A08"/>
    <w:rsid w:val="00CA2A51"/>
    <w:rsid w:val="00CA2B4C"/>
    <w:rsid w:val="00CA2D1B"/>
    <w:rsid w:val="00CA2DAB"/>
    <w:rsid w:val="00CA2E8E"/>
    <w:rsid w:val="00CA3140"/>
    <w:rsid w:val="00CA3451"/>
    <w:rsid w:val="00CA347D"/>
    <w:rsid w:val="00CA35B4"/>
    <w:rsid w:val="00CA35E6"/>
    <w:rsid w:val="00CA387E"/>
    <w:rsid w:val="00CA3B07"/>
    <w:rsid w:val="00CA3B55"/>
    <w:rsid w:val="00CA3B8C"/>
    <w:rsid w:val="00CA3CE8"/>
    <w:rsid w:val="00CA41E2"/>
    <w:rsid w:val="00CA49C2"/>
    <w:rsid w:val="00CA4A02"/>
    <w:rsid w:val="00CA4A8E"/>
    <w:rsid w:val="00CA4AC0"/>
    <w:rsid w:val="00CA4B3B"/>
    <w:rsid w:val="00CA4E8D"/>
    <w:rsid w:val="00CA553F"/>
    <w:rsid w:val="00CA55A3"/>
    <w:rsid w:val="00CA56C7"/>
    <w:rsid w:val="00CA56F7"/>
    <w:rsid w:val="00CA5722"/>
    <w:rsid w:val="00CA5754"/>
    <w:rsid w:val="00CA58C5"/>
    <w:rsid w:val="00CA58FB"/>
    <w:rsid w:val="00CA5C47"/>
    <w:rsid w:val="00CA5D27"/>
    <w:rsid w:val="00CA5E52"/>
    <w:rsid w:val="00CA5E85"/>
    <w:rsid w:val="00CA5F03"/>
    <w:rsid w:val="00CA615D"/>
    <w:rsid w:val="00CA6182"/>
    <w:rsid w:val="00CA62D9"/>
    <w:rsid w:val="00CA62FA"/>
    <w:rsid w:val="00CA6486"/>
    <w:rsid w:val="00CA649B"/>
    <w:rsid w:val="00CA65EF"/>
    <w:rsid w:val="00CA6751"/>
    <w:rsid w:val="00CA6BA9"/>
    <w:rsid w:val="00CA6C42"/>
    <w:rsid w:val="00CA6FF9"/>
    <w:rsid w:val="00CA702A"/>
    <w:rsid w:val="00CA71F8"/>
    <w:rsid w:val="00CA72B4"/>
    <w:rsid w:val="00CA72E2"/>
    <w:rsid w:val="00CA73AA"/>
    <w:rsid w:val="00CA73CB"/>
    <w:rsid w:val="00CA759C"/>
    <w:rsid w:val="00CA76E0"/>
    <w:rsid w:val="00CA7899"/>
    <w:rsid w:val="00CA7A37"/>
    <w:rsid w:val="00CA7BA3"/>
    <w:rsid w:val="00CA7C56"/>
    <w:rsid w:val="00CA7DEC"/>
    <w:rsid w:val="00CA7E9C"/>
    <w:rsid w:val="00CA7EA7"/>
    <w:rsid w:val="00CB0350"/>
    <w:rsid w:val="00CB0428"/>
    <w:rsid w:val="00CB04B1"/>
    <w:rsid w:val="00CB04E6"/>
    <w:rsid w:val="00CB086D"/>
    <w:rsid w:val="00CB08A5"/>
    <w:rsid w:val="00CB0CEA"/>
    <w:rsid w:val="00CB0EFD"/>
    <w:rsid w:val="00CB0FDB"/>
    <w:rsid w:val="00CB11A2"/>
    <w:rsid w:val="00CB157F"/>
    <w:rsid w:val="00CB1643"/>
    <w:rsid w:val="00CB1718"/>
    <w:rsid w:val="00CB182F"/>
    <w:rsid w:val="00CB18FB"/>
    <w:rsid w:val="00CB1A84"/>
    <w:rsid w:val="00CB1AA5"/>
    <w:rsid w:val="00CB1AFD"/>
    <w:rsid w:val="00CB1B8E"/>
    <w:rsid w:val="00CB1D1F"/>
    <w:rsid w:val="00CB1D4F"/>
    <w:rsid w:val="00CB1DB3"/>
    <w:rsid w:val="00CB206A"/>
    <w:rsid w:val="00CB20DD"/>
    <w:rsid w:val="00CB21F3"/>
    <w:rsid w:val="00CB2349"/>
    <w:rsid w:val="00CB23C7"/>
    <w:rsid w:val="00CB243B"/>
    <w:rsid w:val="00CB2644"/>
    <w:rsid w:val="00CB2A00"/>
    <w:rsid w:val="00CB2B99"/>
    <w:rsid w:val="00CB2BA3"/>
    <w:rsid w:val="00CB2D03"/>
    <w:rsid w:val="00CB2F85"/>
    <w:rsid w:val="00CB2F94"/>
    <w:rsid w:val="00CB30EF"/>
    <w:rsid w:val="00CB31DE"/>
    <w:rsid w:val="00CB31F7"/>
    <w:rsid w:val="00CB3255"/>
    <w:rsid w:val="00CB3436"/>
    <w:rsid w:val="00CB35B7"/>
    <w:rsid w:val="00CB368F"/>
    <w:rsid w:val="00CB36B4"/>
    <w:rsid w:val="00CB3711"/>
    <w:rsid w:val="00CB3BC5"/>
    <w:rsid w:val="00CB3C56"/>
    <w:rsid w:val="00CB3C7C"/>
    <w:rsid w:val="00CB3E14"/>
    <w:rsid w:val="00CB3E15"/>
    <w:rsid w:val="00CB412D"/>
    <w:rsid w:val="00CB4583"/>
    <w:rsid w:val="00CB471F"/>
    <w:rsid w:val="00CB491B"/>
    <w:rsid w:val="00CB4A70"/>
    <w:rsid w:val="00CB4F02"/>
    <w:rsid w:val="00CB5125"/>
    <w:rsid w:val="00CB5194"/>
    <w:rsid w:val="00CB5535"/>
    <w:rsid w:val="00CB561F"/>
    <w:rsid w:val="00CB5655"/>
    <w:rsid w:val="00CB57D2"/>
    <w:rsid w:val="00CB5829"/>
    <w:rsid w:val="00CB5BE2"/>
    <w:rsid w:val="00CB5C05"/>
    <w:rsid w:val="00CB5C6B"/>
    <w:rsid w:val="00CB5C9D"/>
    <w:rsid w:val="00CB5DCC"/>
    <w:rsid w:val="00CB606C"/>
    <w:rsid w:val="00CB611B"/>
    <w:rsid w:val="00CB612A"/>
    <w:rsid w:val="00CB62A1"/>
    <w:rsid w:val="00CB6356"/>
    <w:rsid w:val="00CB6886"/>
    <w:rsid w:val="00CB6957"/>
    <w:rsid w:val="00CB6A02"/>
    <w:rsid w:val="00CB6A4E"/>
    <w:rsid w:val="00CB6B7D"/>
    <w:rsid w:val="00CB6D01"/>
    <w:rsid w:val="00CB6D5D"/>
    <w:rsid w:val="00CB7167"/>
    <w:rsid w:val="00CB73F3"/>
    <w:rsid w:val="00CB754E"/>
    <w:rsid w:val="00CB77B1"/>
    <w:rsid w:val="00CB7806"/>
    <w:rsid w:val="00CB7968"/>
    <w:rsid w:val="00CB7F52"/>
    <w:rsid w:val="00CB7F7C"/>
    <w:rsid w:val="00CC00DB"/>
    <w:rsid w:val="00CC026E"/>
    <w:rsid w:val="00CC06D8"/>
    <w:rsid w:val="00CC07C2"/>
    <w:rsid w:val="00CC0806"/>
    <w:rsid w:val="00CC08C8"/>
    <w:rsid w:val="00CC09BF"/>
    <w:rsid w:val="00CC09E4"/>
    <w:rsid w:val="00CC0B37"/>
    <w:rsid w:val="00CC0CC2"/>
    <w:rsid w:val="00CC0D0D"/>
    <w:rsid w:val="00CC0D10"/>
    <w:rsid w:val="00CC0D4C"/>
    <w:rsid w:val="00CC1058"/>
    <w:rsid w:val="00CC12B2"/>
    <w:rsid w:val="00CC1941"/>
    <w:rsid w:val="00CC1A26"/>
    <w:rsid w:val="00CC1A48"/>
    <w:rsid w:val="00CC1BA4"/>
    <w:rsid w:val="00CC1C62"/>
    <w:rsid w:val="00CC1CFA"/>
    <w:rsid w:val="00CC1EAA"/>
    <w:rsid w:val="00CC1F10"/>
    <w:rsid w:val="00CC20B5"/>
    <w:rsid w:val="00CC214A"/>
    <w:rsid w:val="00CC2239"/>
    <w:rsid w:val="00CC2555"/>
    <w:rsid w:val="00CC25DF"/>
    <w:rsid w:val="00CC28C7"/>
    <w:rsid w:val="00CC29AA"/>
    <w:rsid w:val="00CC2AEB"/>
    <w:rsid w:val="00CC2B3A"/>
    <w:rsid w:val="00CC2BE1"/>
    <w:rsid w:val="00CC2E5A"/>
    <w:rsid w:val="00CC325F"/>
    <w:rsid w:val="00CC33C3"/>
    <w:rsid w:val="00CC33DB"/>
    <w:rsid w:val="00CC3482"/>
    <w:rsid w:val="00CC34DB"/>
    <w:rsid w:val="00CC35D6"/>
    <w:rsid w:val="00CC366F"/>
    <w:rsid w:val="00CC36D2"/>
    <w:rsid w:val="00CC36ED"/>
    <w:rsid w:val="00CC3735"/>
    <w:rsid w:val="00CC38B0"/>
    <w:rsid w:val="00CC3965"/>
    <w:rsid w:val="00CC39B5"/>
    <w:rsid w:val="00CC3A77"/>
    <w:rsid w:val="00CC3B91"/>
    <w:rsid w:val="00CC3C2B"/>
    <w:rsid w:val="00CC3E4F"/>
    <w:rsid w:val="00CC4026"/>
    <w:rsid w:val="00CC408A"/>
    <w:rsid w:val="00CC412D"/>
    <w:rsid w:val="00CC418B"/>
    <w:rsid w:val="00CC424D"/>
    <w:rsid w:val="00CC4551"/>
    <w:rsid w:val="00CC4988"/>
    <w:rsid w:val="00CC4A21"/>
    <w:rsid w:val="00CC4DAA"/>
    <w:rsid w:val="00CC4F88"/>
    <w:rsid w:val="00CC4FB4"/>
    <w:rsid w:val="00CC4FF4"/>
    <w:rsid w:val="00CC522A"/>
    <w:rsid w:val="00CC5513"/>
    <w:rsid w:val="00CC5581"/>
    <w:rsid w:val="00CC5613"/>
    <w:rsid w:val="00CC57A0"/>
    <w:rsid w:val="00CC59C4"/>
    <w:rsid w:val="00CC5A94"/>
    <w:rsid w:val="00CC5C52"/>
    <w:rsid w:val="00CC5DA7"/>
    <w:rsid w:val="00CC5ECE"/>
    <w:rsid w:val="00CC65F7"/>
    <w:rsid w:val="00CC667C"/>
    <w:rsid w:val="00CC6779"/>
    <w:rsid w:val="00CC684C"/>
    <w:rsid w:val="00CC6974"/>
    <w:rsid w:val="00CC69E3"/>
    <w:rsid w:val="00CC6A11"/>
    <w:rsid w:val="00CC6A54"/>
    <w:rsid w:val="00CC6C11"/>
    <w:rsid w:val="00CC6C3B"/>
    <w:rsid w:val="00CC6F0E"/>
    <w:rsid w:val="00CC6FC0"/>
    <w:rsid w:val="00CC70F3"/>
    <w:rsid w:val="00CC7390"/>
    <w:rsid w:val="00CC73A6"/>
    <w:rsid w:val="00CC73E2"/>
    <w:rsid w:val="00CC777A"/>
    <w:rsid w:val="00CC7969"/>
    <w:rsid w:val="00CC7B81"/>
    <w:rsid w:val="00CC7C78"/>
    <w:rsid w:val="00CC7E19"/>
    <w:rsid w:val="00CC7FCE"/>
    <w:rsid w:val="00CD008D"/>
    <w:rsid w:val="00CD0249"/>
    <w:rsid w:val="00CD02C9"/>
    <w:rsid w:val="00CD0317"/>
    <w:rsid w:val="00CD0663"/>
    <w:rsid w:val="00CD07DC"/>
    <w:rsid w:val="00CD0DF3"/>
    <w:rsid w:val="00CD0FC4"/>
    <w:rsid w:val="00CD0FCB"/>
    <w:rsid w:val="00CD0FE0"/>
    <w:rsid w:val="00CD1687"/>
    <w:rsid w:val="00CD16C7"/>
    <w:rsid w:val="00CD17BA"/>
    <w:rsid w:val="00CD1E59"/>
    <w:rsid w:val="00CD1ED1"/>
    <w:rsid w:val="00CD21AA"/>
    <w:rsid w:val="00CD2238"/>
    <w:rsid w:val="00CD226F"/>
    <w:rsid w:val="00CD2307"/>
    <w:rsid w:val="00CD2373"/>
    <w:rsid w:val="00CD23FE"/>
    <w:rsid w:val="00CD26F8"/>
    <w:rsid w:val="00CD2714"/>
    <w:rsid w:val="00CD279D"/>
    <w:rsid w:val="00CD2847"/>
    <w:rsid w:val="00CD2A5C"/>
    <w:rsid w:val="00CD2BB7"/>
    <w:rsid w:val="00CD2D3B"/>
    <w:rsid w:val="00CD2D66"/>
    <w:rsid w:val="00CD2E41"/>
    <w:rsid w:val="00CD308B"/>
    <w:rsid w:val="00CD3317"/>
    <w:rsid w:val="00CD343B"/>
    <w:rsid w:val="00CD349C"/>
    <w:rsid w:val="00CD3509"/>
    <w:rsid w:val="00CD35FB"/>
    <w:rsid w:val="00CD3C5F"/>
    <w:rsid w:val="00CD3C8B"/>
    <w:rsid w:val="00CD3ECD"/>
    <w:rsid w:val="00CD4027"/>
    <w:rsid w:val="00CD4535"/>
    <w:rsid w:val="00CD4901"/>
    <w:rsid w:val="00CD4C54"/>
    <w:rsid w:val="00CD4CD7"/>
    <w:rsid w:val="00CD4CF0"/>
    <w:rsid w:val="00CD4D89"/>
    <w:rsid w:val="00CD4DA0"/>
    <w:rsid w:val="00CD5136"/>
    <w:rsid w:val="00CD51A0"/>
    <w:rsid w:val="00CD51A2"/>
    <w:rsid w:val="00CD51FF"/>
    <w:rsid w:val="00CD53B8"/>
    <w:rsid w:val="00CD53F4"/>
    <w:rsid w:val="00CD546C"/>
    <w:rsid w:val="00CD54EE"/>
    <w:rsid w:val="00CD56CF"/>
    <w:rsid w:val="00CD56EC"/>
    <w:rsid w:val="00CD5754"/>
    <w:rsid w:val="00CD57EA"/>
    <w:rsid w:val="00CD5842"/>
    <w:rsid w:val="00CD58DD"/>
    <w:rsid w:val="00CD5BF3"/>
    <w:rsid w:val="00CD5CC3"/>
    <w:rsid w:val="00CD5F3B"/>
    <w:rsid w:val="00CD605A"/>
    <w:rsid w:val="00CD607E"/>
    <w:rsid w:val="00CD60C3"/>
    <w:rsid w:val="00CD61AB"/>
    <w:rsid w:val="00CD631F"/>
    <w:rsid w:val="00CD634C"/>
    <w:rsid w:val="00CD655A"/>
    <w:rsid w:val="00CD65C2"/>
    <w:rsid w:val="00CD6601"/>
    <w:rsid w:val="00CD6928"/>
    <w:rsid w:val="00CD6E26"/>
    <w:rsid w:val="00CD6F00"/>
    <w:rsid w:val="00CD70F3"/>
    <w:rsid w:val="00CD741D"/>
    <w:rsid w:val="00CD75F2"/>
    <w:rsid w:val="00CD75F5"/>
    <w:rsid w:val="00CD766D"/>
    <w:rsid w:val="00CD7967"/>
    <w:rsid w:val="00CD7C5B"/>
    <w:rsid w:val="00CD7E72"/>
    <w:rsid w:val="00CD7EE9"/>
    <w:rsid w:val="00CD7F67"/>
    <w:rsid w:val="00CE006C"/>
    <w:rsid w:val="00CE026B"/>
    <w:rsid w:val="00CE037F"/>
    <w:rsid w:val="00CE03F6"/>
    <w:rsid w:val="00CE0518"/>
    <w:rsid w:val="00CE0605"/>
    <w:rsid w:val="00CE0759"/>
    <w:rsid w:val="00CE0ABB"/>
    <w:rsid w:val="00CE0D3C"/>
    <w:rsid w:val="00CE0F1B"/>
    <w:rsid w:val="00CE11BB"/>
    <w:rsid w:val="00CE124F"/>
    <w:rsid w:val="00CE128F"/>
    <w:rsid w:val="00CE16B2"/>
    <w:rsid w:val="00CE1A3A"/>
    <w:rsid w:val="00CE1AD2"/>
    <w:rsid w:val="00CE1C56"/>
    <w:rsid w:val="00CE1C84"/>
    <w:rsid w:val="00CE1EE9"/>
    <w:rsid w:val="00CE20B6"/>
    <w:rsid w:val="00CE2273"/>
    <w:rsid w:val="00CE230F"/>
    <w:rsid w:val="00CE2315"/>
    <w:rsid w:val="00CE2493"/>
    <w:rsid w:val="00CE252C"/>
    <w:rsid w:val="00CE276A"/>
    <w:rsid w:val="00CE2937"/>
    <w:rsid w:val="00CE2942"/>
    <w:rsid w:val="00CE2AA8"/>
    <w:rsid w:val="00CE2D5F"/>
    <w:rsid w:val="00CE2E8C"/>
    <w:rsid w:val="00CE315B"/>
    <w:rsid w:val="00CE31EB"/>
    <w:rsid w:val="00CE3438"/>
    <w:rsid w:val="00CE353E"/>
    <w:rsid w:val="00CE3722"/>
    <w:rsid w:val="00CE37CA"/>
    <w:rsid w:val="00CE3947"/>
    <w:rsid w:val="00CE39BC"/>
    <w:rsid w:val="00CE3AC8"/>
    <w:rsid w:val="00CE3CE5"/>
    <w:rsid w:val="00CE3D94"/>
    <w:rsid w:val="00CE3DB9"/>
    <w:rsid w:val="00CE3E78"/>
    <w:rsid w:val="00CE3EFE"/>
    <w:rsid w:val="00CE420D"/>
    <w:rsid w:val="00CE4458"/>
    <w:rsid w:val="00CE456B"/>
    <w:rsid w:val="00CE465E"/>
    <w:rsid w:val="00CE4727"/>
    <w:rsid w:val="00CE475A"/>
    <w:rsid w:val="00CE4969"/>
    <w:rsid w:val="00CE4A82"/>
    <w:rsid w:val="00CE4CFA"/>
    <w:rsid w:val="00CE4EEB"/>
    <w:rsid w:val="00CE50D5"/>
    <w:rsid w:val="00CE5324"/>
    <w:rsid w:val="00CE5346"/>
    <w:rsid w:val="00CE5382"/>
    <w:rsid w:val="00CE5452"/>
    <w:rsid w:val="00CE546B"/>
    <w:rsid w:val="00CE54D2"/>
    <w:rsid w:val="00CE5588"/>
    <w:rsid w:val="00CE55EB"/>
    <w:rsid w:val="00CE56A3"/>
    <w:rsid w:val="00CE59D5"/>
    <w:rsid w:val="00CE59DF"/>
    <w:rsid w:val="00CE5BE8"/>
    <w:rsid w:val="00CE5EC6"/>
    <w:rsid w:val="00CE612B"/>
    <w:rsid w:val="00CE6169"/>
    <w:rsid w:val="00CE61D2"/>
    <w:rsid w:val="00CE68C3"/>
    <w:rsid w:val="00CE69EB"/>
    <w:rsid w:val="00CE6C2D"/>
    <w:rsid w:val="00CE6C74"/>
    <w:rsid w:val="00CE6CEE"/>
    <w:rsid w:val="00CE6E1B"/>
    <w:rsid w:val="00CE6EEC"/>
    <w:rsid w:val="00CE6FA4"/>
    <w:rsid w:val="00CE722D"/>
    <w:rsid w:val="00CE7694"/>
    <w:rsid w:val="00CE7729"/>
    <w:rsid w:val="00CE780E"/>
    <w:rsid w:val="00CE786D"/>
    <w:rsid w:val="00CE78A5"/>
    <w:rsid w:val="00CE7928"/>
    <w:rsid w:val="00CE7B38"/>
    <w:rsid w:val="00CE7C5D"/>
    <w:rsid w:val="00CE7D67"/>
    <w:rsid w:val="00CF0112"/>
    <w:rsid w:val="00CF048D"/>
    <w:rsid w:val="00CF04F1"/>
    <w:rsid w:val="00CF0501"/>
    <w:rsid w:val="00CF0514"/>
    <w:rsid w:val="00CF07F5"/>
    <w:rsid w:val="00CF084F"/>
    <w:rsid w:val="00CF08CB"/>
    <w:rsid w:val="00CF08F4"/>
    <w:rsid w:val="00CF0981"/>
    <w:rsid w:val="00CF0985"/>
    <w:rsid w:val="00CF09FC"/>
    <w:rsid w:val="00CF0B2B"/>
    <w:rsid w:val="00CF0BA0"/>
    <w:rsid w:val="00CF0CF2"/>
    <w:rsid w:val="00CF0D67"/>
    <w:rsid w:val="00CF0DD5"/>
    <w:rsid w:val="00CF0F48"/>
    <w:rsid w:val="00CF11A5"/>
    <w:rsid w:val="00CF1212"/>
    <w:rsid w:val="00CF13BA"/>
    <w:rsid w:val="00CF14F7"/>
    <w:rsid w:val="00CF155B"/>
    <w:rsid w:val="00CF16BD"/>
    <w:rsid w:val="00CF16F6"/>
    <w:rsid w:val="00CF17F1"/>
    <w:rsid w:val="00CF1841"/>
    <w:rsid w:val="00CF184B"/>
    <w:rsid w:val="00CF1A36"/>
    <w:rsid w:val="00CF1A65"/>
    <w:rsid w:val="00CF1AA5"/>
    <w:rsid w:val="00CF1BD0"/>
    <w:rsid w:val="00CF1C8C"/>
    <w:rsid w:val="00CF2062"/>
    <w:rsid w:val="00CF206B"/>
    <w:rsid w:val="00CF2222"/>
    <w:rsid w:val="00CF26A6"/>
    <w:rsid w:val="00CF2704"/>
    <w:rsid w:val="00CF2852"/>
    <w:rsid w:val="00CF295E"/>
    <w:rsid w:val="00CF2B5A"/>
    <w:rsid w:val="00CF2BEA"/>
    <w:rsid w:val="00CF2E32"/>
    <w:rsid w:val="00CF2EDC"/>
    <w:rsid w:val="00CF2F74"/>
    <w:rsid w:val="00CF33D5"/>
    <w:rsid w:val="00CF33F3"/>
    <w:rsid w:val="00CF3482"/>
    <w:rsid w:val="00CF3670"/>
    <w:rsid w:val="00CF3867"/>
    <w:rsid w:val="00CF3CE7"/>
    <w:rsid w:val="00CF3D35"/>
    <w:rsid w:val="00CF3F99"/>
    <w:rsid w:val="00CF4391"/>
    <w:rsid w:val="00CF463E"/>
    <w:rsid w:val="00CF47D8"/>
    <w:rsid w:val="00CF4C5F"/>
    <w:rsid w:val="00CF4C6D"/>
    <w:rsid w:val="00CF4CD6"/>
    <w:rsid w:val="00CF4DF8"/>
    <w:rsid w:val="00CF4EAE"/>
    <w:rsid w:val="00CF515D"/>
    <w:rsid w:val="00CF5710"/>
    <w:rsid w:val="00CF5782"/>
    <w:rsid w:val="00CF597C"/>
    <w:rsid w:val="00CF5BAF"/>
    <w:rsid w:val="00CF5CA5"/>
    <w:rsid w:val="00CF5CF4"/>
    <w:rsid w:val="00CF61D7"/>
    <w:rsid w:val="00CF62E2"/>
    <w:rsid w:val="00CF63A7"/>
    <w:rsid w:val="00CF6543"/>
    <w:rsid w:val="00CF67AA"/>
    <w:rsid w:val="00CF68BF"/>
    <w:rsid w:val="00CF68E6"/>
    <w:rsid w:val="00CF6978"/>
    <w:rsid w:val="00CF6994"/>
    <w:rsid w:val="00CF6A16"/>
    <w:rsid w:val="00CF6C39"/>
    <w:rsid w:val="00CF6CC2"/>
    <w:rsid w:val="00CF6FD9"/>
    <w:rsid w:val="00CF711C"/>
    <w:rsid w:val="00CF72AB"/>
    <w:rsid w:val="00CF7609"/>
    <w:rsid w:val="00CF78BB"/>
    <w:rsid w:val="00CF7924"/>
    <w:rsid w:val="00CF7C2C"/>
    <w:rsid w:val="00CF7CEB"/>
    <w:rsid w:val="00CF7EDD"/>
    <w:rsid w:val="00CF7EE5"/>
    <w:rsid w:val="00CF7FA4"/>
    <w:rsid w:val="00CF7FE8"/>
    <w:rsid w:val="00D001A4"/>
    <w:rsid w:val="00D0056C"/>
    <w:rsid w:val="00D00671"/>
    <w:rsid w:val="00D0087F"/>
    <w:rsid w:val="00D008CC"/>
    <w:rsid w:val="00D00BD3"/>
    <w:rsid w:val="00D00D6A"/>
    <w:rsid w:val="00D01250"/>
    <w:rsid w:val="00D012AA"/>
    <w:rsid w:val="00D0138E"/>
    <w:rsid w:val="00D013A4"/>
    <w:rsid w:val="00D01630"/>
    <w:rsid w:val="00D0194A"/>
    <w:rsid w:val="00D01AAA"/>
    <w:rsid w:val="00D01C4D"/>
    <w:rsid w:val="00D01C7C"/>
    <w:rsid w:val="00D01D41"/>
    <w:rsid w:val="00D0200F"/>
    <w:rsid w:val="00D02011"/>
    <w:rsid w:val="00D02202"/>
    <w:rsid w:val="00D025E0"/>
    <w:rsid w:val="00D025EF"/>
    <w:rsid w:val="00D02633"/>
    <w:rsid w:val="00D026C2"/>
    <w:rsid w:val="00D028BD"/>
    <w:rsid w:val="00D028D7"/>
    <w:rsid w:val="00D0297D"/>
    <w:rsid w:val="00D02A22"/>
    <w:rsid w:val="00D02AF1"/>
    <w:rsid w:val="00D02AF7"/>
    <w:rsid w:val="00D02D86"/>
    <w:rsid w:val="00D031C5"/>
    <w:rsid w:val="00D0323B"/>
    <w:rsid w:val="00D03389"/>
    <w:rsid w:val="00D036E5"/>
    <w:rsid w:val="00D03761"/>
    <w:rsid w:val="00D03839"/>
    <w:rsid w:val="00D03916"/>
    <w:rsid w:val="00D03994"/>
    <w:rsid w:val="00D03AF5"/>
    <w:rsid w:val="00D03BC5"/>
    <w:rsid w:val="00D03E2B"/>
    <w:rsid w:val="00D03E7C"/>
    <w:rsid w:val="00D03FD7"/>
    <w:rsid w:val="00D0418F"/>
    <w:rsid w:val="00D041E4"/>
    <w:rsid w:val="00D044F8"/>
    <w:rsid w:val="00D04530"/>
    <w:rsid w:val="00D04606"/>
    <w:rsid w:val="00D0462E"/>
    <w:rsid w:val="00D047D7"/>
    <w:rsid w:val="00D04814"/>
    <w:rsid w:val="00D04962"/>
    <w:rsid w:val="00D049AD"/>
    <w:rsid w:val="00D04AAB"/>
    <w:rsid w:val="00D04E03"/>
    <w:rsid w:val="00D04EC3"/>
    <w:rsid w:val="00D04F25"/>
    <w:rsid w:val="00D05004"/>
    <w:rsid w:val="00D0520C"/>
    <w:rsid w:val="00D052DE"/>
    <w:rsid w:val="00D05531"/>
    <w:rsid w:val="00D05926"/>
    <w:rsid w:val="00D05B0B"/>
    <w:rsid w:val="00D05DBA"/>
    <w:rsid w:val="00D05E5C"/>
    <w:rsid w:val="00D05FAD"/>
    <w:rsid w:val="00D06170"/>
    <w:rsid w:val="00D0625E"/>
    <w:rsid w:val="00D063DE"/>
    <w:rsid w:val="00D064D6"/>
    <w:rsid w:val="00D065EE"/>
    <w:rsid w:val="00D06752"/>
    <w:rsid w:val="00D06A7C"/>
    <w:rsid w:val="00D06CFC"/>
    <w:rsid w:val="00D06DC9"/>
    <w:rsid w:val="00D06E5D"/>
    <w:rsid w:val="00D07315"/>
    <w:rsid w:val="00D07443"/>
    <w:rsid w:val="00D0766B"/>
    <w:rsid w:val="00D0780D"/>
    <w:rsid w:val="00D078E0"/>
    <w:rsid w:val="00D079EC"/>
    <w:rsid w:val="00D07B00"/>
    <w:rsid w:val="00D07C09"/>
    <w:rsid w:val="00D07C60"/>
    <w:rsid w:val="00D07DB3"/>
    <w:rsid w:val="00D07DB7"/>
    <w:rsid w:val="00D07EB5"/>
    <w:rsid w:val="00D104EA"/>
    <w:rsid w:val="00D10501"/>
    <w:rsid w:val="00D10579"/>
    <w:rsid w:val="00D109F3"/>
    <w:rsid w:val="00D10ABF"/>
    <w:rsid w:val="00D10C10"/>
    <w:rsid w:val="00D10C7D"/>
    <w:rsid w:val="00D10DC5"/>
    <w:rsid w:val="00D10EAD"/>
    <w:rsid w:val="00D10F47"/>
    <w:rsid w:val="00D1101A"/>
    <w:rsid w:val="00D110E2"/>
    <w:rsid w:val="00D111B7"/>
    <w:rsid w:val="00D11289"/>
    <w:rsid w:val="00D11457"/>
    <w:rsid w:val="00D1145D"/>
    <w:rsid w:val="00D115C6"/>
    <w:rsid w:val="00D11624"/>
    <w:rsid w:val="00D1186D"/>
    <w:rsid w:val="00D11874"/>
    <w:rsid w:val="00D1191A"/>
    <w:rsid w:val="00D11B61"/>
    <w:rsid w:val="00D11D79"/>
    <w:rsid w:val="00D11E65"/>
    <w:rsid w:val="00D11EF3"/>
    <w:rsid w:val="00D11FCF"/>
    <w:rsid w:val="00D11FF0"/>
    <w:rsid w:val="00D1207A"/>
    <w:rsid w:val="00D120AC"/>
    <w:rsid w:val="00D12193"/>
    <w:rsid w:val="00D122C9"/>
    <w:rsid w:val="00D12327"/>
    <w:rsid w:val="00D12456"/>
    <w:rsid w:val="00D1262A"/>
    <w:rsid w:val="00D1276D"/>
    <w:rsid w:val="00D127CD"/>
    <w:rsid w:val="00D129A3"/>
    <w:rsid w:val="00D12A69"/>
    <w:rsid w:val="00D12B4D"/>
    <w:rsid w:val="00D12C7E"/>
    <w:rsid w:val="00D12CD8"/>
    <w:rsid w:val="00D131BC"/>
    <w:rsid w:val="00D133CB"/>
    <w:rsid w:val="00D13546"/>
    <w:rsid w:val="00D135AC"/>
    <w:rsid w:val="00D13694"/>
    <w:rsid w:val="00D1378A"/>
    <w:rsid w:val="00D13811"/>
    <w:rsid w:val="00D13A3B"/>
    <w:rsid w:val="00D13C40"/>
    <w:rsid w:val="00D13C5C"/>
    <w:rsid w:val="00D13C5D"/>
    <w:rsid w:val="00D13CC2"/>
    <w:rsid w:val="00D13D2D"/>
    <w:rsid w:val="00D13DCE"/>
    <w:rsid w:val="00D140C4"/>
    <w:rsid w:val="00D141FB"/>
    <w:rsid w:val="00D14382"/>
    <w:rsid w:val="00D143FF"/>
    <w:rsid w:val="00D146AB"/>
    <w:rsid w:val="00D14753"/>
    <w:rsid w:val="00D1478E"/>
    <w:rsid w:val="00D14A65"/>
    <w:rsid w:val="00D14B74"/>
    <w:rsid w:val="00D14C05"/>
    <w:rsid w:val="00D14C3C"/>
    <w:rsid w:val="00D14C75"/>
    <w:rsid w:val="00D14D5D"/>
    <w:rsid w:val="00D14E30"/>
    <w:rsid w:val="00D14EC9"/>
    <w:rsid w:val="00D1519C"/>
    <w:rsid w:val="00D15389"/>
    <w:rsid w:val="00D155AE"/>
    <w:rsid w:val="00D15790"/>
    <w:rsid w:val="00D15920"/>
    <w:rsid w:val="00D15A18"/>
    <w:rsid w:val="00D15A1E"/>
    <w:rsid w:val="00D15E18"/>
    <w:rsid w:val="00D15EBA"/>
    <w:rsid w:val="00D15ECA"/>
    <w:rsid w:val="00D15FAE"/>
    <w:rsid w:val="00D16137"/>
    <w:rsid w:val="00D167BE"/>
    <w:rsid w:val="00D169A8"/>
    <w:rsid w:val="00D16ADE"/>
    <w:rsid w:val="00D16C51"/>
    <w:rsid w:val="00D16F65"/>
    <w:rsid w:val="00D170AA"/>
    <w:rsid w:val="00D170FA"/>
    <w:rsid w:val="00D1718C"/>
    <w:rsid w:val="00D173F2"/>
    <w:rsid w:val="00D174AC"/>
    <w:rsid w:val="00D175BD"/>
    <w:rsid w:val="00D175CE"/>
    <w:rsid w:val="00D17A1C"/>
    <w:rsid w:val="00D17A97"/>
    <w:rsid w:val="00D17E42"/>
    <w:rsid w:val="00D201A1"/>
    <w:rsid w:val="00D202EF"/>
    <w:rsid w:val="00D2035E"/>
    <w:rsid w:val="00D204E7"/>
    <w:rsid w:val="00D20555"/>
    <w:rsid w:val="00D205FB"/>
    <w:rsid w:val="00D207E5"/>
    <w:rsid w:val="00D20B64"/>
    <w:rsid w:val="00D20E65"/>
    <w:rsid w:val="00D20F31"/>
    <w:rsid w:val="00D20F9D"/>
    <w:rsid w:val="00D210FB"/>
    <w:rsid w:val="00D2112D"/>
    <w:rsid w:val="00D212C4"/>
    <w:rsid w:val="00D213D2"/>
    <w:rsid w:val="00D2150E"/>
    <w:rsid w:val="00D21541"/>
    <w:rsid w:val="00D2156A"/>
    <w:rsid w:val="00D2172C"/>
    <w:rsid w:val="00D21992"/>
    <w:rsid w:val="00D21AFC"/>
    <w:rsid w:val="00D21C38"/>
    <w:rsid w:val="00D21D6C"/>
    <w:rsid w:val="00D21E56"/>
    <w:rsid w:val="00D21E65"/>
    <w:rsid w:val="00D223A1"/>
    <w:rsid w:val="00D22924"/>
    <w:rsid w:val="00D22BB2"/>
    <w:rsid w:val="00D22C82"/>
    <w:rsid w:val="00D22D63"/>
    <w:rsid w:val="00D22E19"/>
    <w:rsid w:val="00D22E1F"/>
    <w:rsid w:val="00D22E86"/>
    <w:rsid w:val="00D22FF6"/>
    <w:rsid w:val="00D23104"/>
    <w:rsid w:val="00D23121"/>
    <w:rsid w:val="00D2344F"/>
    <w:rsid w:val="00D23455"/>
    <w:rsid w:val="00D23491"/>
    <w:rsid w:val="00D23595"/>
    <w:rsid w:val="00D235CF"/>
    <w:rsid w:val="00D2363E"/>
    <w:rsid w:val="00D23681"/>
    <w:rsid w:val="00D23BFA"/>
    <w:rsid w:val="00D23DAE"/>
    <w:rsid w:val="00D23DD4"/>
    <w:rsid w:val="00D23F6E"/>
    <w:rsid w:val="00D240B1"/>
    <w:rsid w:val="00D2446D"/>
    <w:rsid w:val="00D2458D"/>
    <w:rsid w:val="00D247BD"/>
    <w:rsid w:val="00D2488C"/>
    <w:rsid w:val="00D248B3"/>
    <w:rsid w:val="00D24B4C"/>
    <w:rsid w:val="00D24CDA"/>
    <w:rsid w:val="00D24E58"/>
    <w:rsid w:val="00D24EC6"/>
    <w:rsid w:val="00D25082"/>
    <w:rsid w:val="00D25250"/>
    <w:rsid w:val="00D255A8"/>
    <w:rsid w:val="00D25745"/>
    <w:rsid w:val="00D259BD"/>
    <w:rsid w:val="00D259D2"/>
    <w:rsid w:val="00D259E2"/>
    <w:rsid w:val="00D25C71"/>
    <w:rsid w:val="00D2613D"/>
    <w:rsid w:val="00D2622D"/>
    <w:rsid w:val="00D26250"/>
    <w:rsid w:val="00D2631A"/>
    <w:rsid w:val="00D26468"/>
    <w:rsid w:val="00D264F7"/>
    <w:rsid w:val="00D266D2"/>
    <w:rsid w:val="00D2676B"/>
    <w:rsid w:val="00D26946"/>
    <w:rsid w:val="00D269B1"/>
    <w:rsid w:val="00D26AD3"/>
    <w:rsid w:val="00D26BDB"/>
    <w:rsid w:val="00D26C8C"/>
    <w:rsid w:val="00D26D49"/>
    <w:rsid w:val="00D26ED2"/>
    <w:rsid w:val="00D27129"/>
    <w:rsid w:val="00D271C3"/>
    <w:rsid w:val="00D27416"/>
    <w:rsid w:val="00D27428"/>
    <w:rsid w:val="00D276B9"/>
    <w:rsid w:val="00D277FB"/>
    <w:rsid w:val="00D27AE0"/>
    <w:rsid w:val="00D27CD0"/>
    <w:rsid w:val="00D3005A"/>
    <w:rsid w:val="00D30125"/>
    <w:rsid w:val="00D3014C"/>
    <w:rsid w:val="00D30253"/>
    <w:rsid w:val="00D3031C"/>
    <w:rsid w:val="00D3050C"/>
    <w:rsid w:val="00D305F1"/>
    <w:rsid w:val="00D308A4"/>
    <w:rsid w:val="00D30C9B"/>
    <w:rsid w:val="00D30CD4"/>
    <w:rsid w:val="00D30CF4"/>
    <w:rsid w:val="00D30D5C"/>
    <w:rsid w:val="00D30E26"/>
    <w:rsid w:val="00D30E59"/>
    <w:rsid w:val="00D30EB0"/>
    <w:rsid w:val="00D30F52"/>
    <w:rsid w:val="00D30F60"/>
    <w:rsid w:val="00D31445"/>
    <w:rsid w:val="00D31539"/>
    <w:rsid w:val="00D31569"/>
    <w:rsid w:val="00D316CB"/>
    <w:rsid w:val="00D317A7"/>
    <w:rsid w:val="00D31804"/>
    <w:rsid w:val="00D31852"/>
    <w:rsid w:val="00D31A3E"/>
    <w:rsid w:val="00D31A86"/>
    <w:rsid w:val="00D31B36"/>
    <w:rsid w:val="00D31D06"/>
    <w:rsid w:val="00D31E6E"/>
    <w:rsid w:val="00D31EA7"/>
    <w:rsid w:val="00D320C5"/>
    <w:rsid w:val="00D3212D"/>
    <w:rsid w:val="00D322B9"/>
    <w:rsid w:val="00D32483"/>
    <w:rsid w:val="00D326DD"/>
    <w:rsid w:val="00D32713"/>
    <w:rsid w:val="00D32E97"/>
    <w:rsid w:val="00D3307E"/>
    <w:rsid w:val="00D33094"/>
    <w:rsid w:val="00D33378"/>
    <w:rsid w:val="00D334E8"/>
    <w:rsid w:val="00D334FC"/>
    <w:rsid w:val="00D33587"/>
    <w:rsid w:val="00D3369E"/>
    <w:rsid w:val="00D336CD"/>
    <w:rsid w:val="00D339ED"/>
    <w:rsid w:val="00D33A58"/>
    <w:rsid w:val="00D33E22"/>
    <w:rsid w:val="00D33F83"/>
    <w:rsid w:val="00D340D2"/>
    <w:rsid w:val="00D34692"/>
    <w:rsid w:val="00D347C2"/>
    <w:rsid w:val="00D34949"/>
    <w:rsid w:val="00D34951"/>
    <w:rsid w:val="00D34B26"/>
    <w:rsid w:val="00D34E2B"/>
    <w:rsid w:val="00D34E60"/>
    <w:rsid w:val="00D34ED6"/>
    <w:rsid w:val="00D34FAB"/>
    <w:rsid w:val="00D35195"/>
    <w:rsid w:val="00D352AF"/>
    <w:rsid w:val="00D35451"/>
    <w:rsid w:val="00D35530"/>
    <w:rsid w:val="00D35692"/>
    <w:rsid w:val="00D358CA"/>
    <w:rsid w:val="00D3590C"/>
    <w:rsid w:val="00D35B5C"/>
    <w:rsid w:val="00D35BEE"/>
    <w:rsid w:val="00D35C57"/>
    <w:rsid w:val="00D35D19"/>
    <w:rsid w:val="00D360D6"/>
    <w:rsid w:val="00D36220"/>
    <w:rsid w:val="00D3627B"/>
    <w:rsid w:val="00D36298"/>
    <w:rsid w:val="00D3631E"/>
    <w:rsid w:val="00D36332"/>
    <w:rsid w:val="00D365DD"/>
    <w:rsid w:val="00D36767"/>
    <w:rsid w:val="00D367A4"/>
    <w:rsid w:val="00D36C1D"/>
    <w:rsid w:val="00D36CC0"/>
    <w:rsid w:val="00D36F9E"/>
    <w:rsid w:val="00D37003"/>
    <w:rsid w:val="00D3760F"/>
    <w:rsid w:val="00D3784D"/>
    <w:rsid w:val="00D37929"/>
    <w:rsid w:val="00D37A40"/>
    <w:rsid w:val="00D37B42"/>
    <w:rsid w:val="00D37B56"/>
    <w:rsid w:val="00D37B6E"/>
    <w:rsid w:val="00D37D22"/>
    <w:rsid w:val="00D402DD"/>
    <w:rsid w:val="00D4037A"/>
    <w:rsid w:val="00D403EC"/>
    <w:rsid w:val="00D40484"/>
    <w:rsid w:val="00D4057C"/>
    <w:rsid w:val="00D4076F"/>
    <w:rsid w:val="00D407FD"/>
    <w:rsid w:val="00D40A35"/>
    <w:rsid w:val="00D40AA8"/>
    <w:rsid w:val="00D40B96"/>
    <w:rsid w:val="00D40BC3"/>
    <w:rsid w:val="00D40D58"/>
    <w:rsid w:val="00D40F22"/>
    <w:rsid w:val="00D4109F"/>
    <w:rsid w:val="00D413B1"/>
    <w:rsid w:val="00D4149B"/>
    <w:rsid w:val="00D415BA"/>
    <w:rsid w:val="00D41752"/>
    <w:rsid w:val="00D41842"/>
    <w:rsid w:val="00D419D0"/>
    <w:rsid w:val="00D42062"/>
    <w:rsid w:val="00D42292"/>
    <w:rsid w:val="00D422D1"/>
    <w:rsid w:val="00D424B2"/>
    <w:rsid w:val="00D428C2"/>
    <w:rsid w:val="00D42A30"/>
    <w:rsid w:val="00D42A74"/>
    <w:rsid w:val="00D42A8A"/>
    <w:rsid w:val="00D42AED"/>
    <w:rsid w:val="00D42C94"/>
    <w:rsid w:val="00D42C9F"/>
    <w:rsid w:val="00D43196"/>
    <w:rsid w:val="00D432BA"/>
    <w:rsid w:val="00D43371"/>
    <w:rsid w:val="00D43537"/>
    <w:rsid w:val="00D436E7"/>
    <w:rsid w:val="00D439CC"/>
    <w:rsid w:val="00D43ABA"/>
    <w:rsid w:val="00D43B87"/>
    <w:rsid w:val="00D43C1A"/>
    <w:rsid w:val="00D43D22"/>
    <w:rsid w:val="00D43E2C"/>
    <w:rsid w:val="00D43F49"/>
    <w:rsid w:val="00D44128"/>
    <w:rsid w:val="00D4434F"/>
    <w:rsid w:val="00D4445E"/>
    <w:rsid w:val="00D44690"/>
    <w:rsid w:val="00D446ED"/>
    <w:rsid w:val="00D447CF"/>
    <w:rsid w:val="00D44F5B"/>
    <w:rsid w:val="00D44F69"/>
    <w:rsid w:val="00D44FE4"/>
    <w:rsid w:val="00D45417"/>
    <w:rsid w:val="00D454ED"/>
    <w:rsid w:val="00D45632"/>
    <w:rsid w:val="00D4563A"/>
    <w:rsid w:val="00D456D9"/>
    <w:rsid w:val="00D456E7"/>
    <w:rsid w:val="00D458F9"/>
    <w:rsid w:val="00D45A5D"/>
    <w:rsid w:val="00D45AD5"/>
    <w:rsid w:val="00D46076"/>
    <w:rsid w:val="00D4614E"/>
    <w:rsid w:val="00D4636E"/>
    <w:rsid w:val="00D46496"/>
    <w:rsid w:val="00D467B8"/>
    <w:rsid w:val="00D46A22"/>
    <w:rsid w:val="00D46BCD"/>
    <w:rsid w:val="00D46BEC"/>
    <w:rsid w:val="00D46CB3"/>
    <w:rsid w:val="00D46D41"/>
    <w:rsid w:val="00D46E31"/>
    <w:rsid w:val="00D46EA2"/>
    <w:rsid w:val="00D46F62"/>
    <w:rsid w:val="00D47162"/>
    <w:rsid w:val="00D4733A"/>
    <w:rsid w:val="00D47439"/>
    <w:rsid w:val="00D474EC"/>
    <w:rsid w:val="00D4756D"/>
    <w:rsid w:val="00D4761C"/>
    <w:rsid w:val="00D476D2"/>
    <w:rsid w:val="00D4770F"/>
    <w:rsid w:val="00D4777F"/>
    <w:rsid w:val="00D477F1"/>
    <w:rsid w:val="00D478D7"/>
    <w:rsid w:val="00D4797E"/>
    <w:rsid w:val="00D47A76"/>
    <w:rsid w:val="00D47DD4"/>
    <w:rsid w:val="00D5006D"/>
    <w:rsid w:val="00D501A4"/>
    <w:rsid w:val="00D50263"/>
    <w:rsid w:val="00D50366"/>
    <w:rsid w:val="00D50451"/>
    <w:rsid w:val="00D505A7"/>
    <w:rsid w:val="00D509CA"/>
    <w:rsid w:val="00D50B5D"/>
    <w:rsid w:val="00D50CBD"/>
    <w:rsid w:val="00D51121"/>
    <w:rsid w:val="00D51149"/>
    <w:rsid w:val="00D5118E"/>
    <w:rsid w:val="00D511A7"/>
    <w:rsid w:val="00D51337"/>
    <w:rsid w:val="00D5137D"/>
    <w:rsid w:val="00D513EB"/>
    <w:rsid w:val="00D51478"/>
    <w:rsid w:val="00D51566"/>
    <w:rsid w:val="00D51606"/>
    <w:rsid w:val="00D51848"/>
    <w:rsid w:val="00D518BC"/>
    <w:rsid w:val="00D51BB3"/>
    <w:rsid w:val="00D51CC0"/>
    <w:rsid w:val="00D520B6"/>
    <w:rsid w:val="00D522E9"/>
    <w:rsid w:val="00D52432"/>
    <w:rsid w:val="00D5250D"/>
    <w:rsid w:val="00D5258B"/>
    <w:rsid w:val="00D525AD"/>
    <w:rsid w:val="00D52734"/>
    <w:rsid w:val="00D5284A"/>
    <w:rsid w:val="00D5290C"/>
    <w:rsid w:val="00D52A1A"/>
    <w:rsid w:val="00D52AE0"/>
    <w:rsid w:val="00D52BF1"/>
    <w:rsid w:val="00D52E10"/>
    <w:rsid w:val="00D52FD2"/>
    <w:rsid w:val="00D53016"/>
    <w:rsid w:val="00D5318D"/>
    <w:rsid w:val="00D535A1"/>
    <w:rsid w:val="00D535DF"/>
    <w:rsid w:val="00D5361D"/>
    <w:rsid w:val="00D5367E"/>
    <w:rsid w:val="00D5371D"/>
    <w:rsid w:val="00D53823"/>
    <w:rsid w:val="00D53A18"/>
    <w:rsid w:val="00D53A49"/>
    <w:rsid w:val="00D53CDD"/>
    <w:rsid w:val="00D53D3C"/>
    <w:rsid w:val="00D53DDD"/>
    <w:rsid w:val="00D53F6A"/>
    <w:rsid w:val="00D54156"/>
    <w:rsid w:val="00D54278"/>
    <w:rsid w:val="00D542EB"/>
    <w:rsid w:val="00D5433F"/>
    <w:rsid w:val="00D543D3"/>
    <w:rsid w:val="00D5442E"/>
    <w:rsid w:val="00D54760"/>
    <w:rsid w:val="00D5489A"/>
    <w:rsid w:val="00D548A4"/>
    <w:rsid w:val="00D549B2"/>
    <w:rsid w:val="00D549B8"/>
    <w:rsid w:val="00D54A0F"/>
    <w:rsid w:val="00D54B2A"/>
    <w:rsid w:val="00D54B40"/>
    <w:rsid w:val="00D5508E"/>
    <w:rsid w:val="00D55097"/>
    <w:rsid w:val="00D550BF"/>
    <w:rsid w:val="00D55143"/>
    <w:rsid w:val="00D55300"/>
    <w:rsid w:val="00D5581F"/>
    <w:rsid w:val="00D55CDF"/>
    <w:rsid w:val="00D55DDF"/>
    <w:rsid w:val="00D560B7"/>
    <w:rsid w:val="00D563B9"/>
    <w:rsid w:val="00D568D9"/>
    <w:rsid w:val="00D56D8C"/>
    <w:rsid w:val="00D56DDF"/>
    <w:rsid w:val="00D56ED0"/>
    <w:rsid w:val="00D56F4A"/>
    <w:rsid w:val="00D57003"/>
    <w:rsid w:val="00D5704F"/>
    <w:rsid w:val="00D57153"/>
    <w:rsid w:val="00D571E0"/>
    <w:rsid w:val="00D57322"/>
    <w:rsid w:val="00D57364"/>
    <w:rsid w:val="00D5752A"/>
    <w:rsid w:val="00D5768B"/>
    <w:rsid w:val="00D576C6"/>
    <w:rsid w:val="00D57762"/>
    <w:rsid w:val="00D577DB"/>
    <w:rsid w:val="00D57A42"/>
    <w:rsid w:val="00D57AED"/>
    <w:rsid w:val="00D57BC6"/>
    <w:rsid w:val="00D57FD6"/>
    <w:rsid w:val="00D60021"/>
    <w:rsid w:val="00D601AB"/>
    <w:rsid w:val="00D602EB"/>
    <w:rsid w:val="00D603CD"/>
    <w:rsid w:val="00D604EE"/>
    <w:rsid w:val="00D60614"/>
    <w:rsid w:val="00D606F4"/>
    <w:rsid w:val="00D6086A"/>
    <w:rsid w:val="00D6093C"/>
    <w:rsid w:val="00D609DA"/>
    <w:rsid w:val="00D60A08"/>
    <w:rsid w:val="00D60ACC"/>
    <w:rsid w:val="00D60BA7"/>
    <w:rsid w:val="00D60C55"/>
    <w:rsid w:val="00D60E14"/>
    <w:rsid w:val="00D61049"/>
    <w:rsid w:val="00D610FD"/>
    <w:rsid w:val="00D61105"/>
    <w:rsid w:val="00D6116D"/>
    <w:rsid w:val="00D61393"/>
    <w:rsid w:val="00D614FE"/>
    <w:rsid w:val="00D6195C"/>
    <w:rsid w:val="00D619D6"/>
    <w:rsid w:val="00D61A79"/>
    <w:rsid w:val="00D61CA2"/>
    <w:rsid w:val="00D61D2A"/>
    <w:rsid w:val="00D61D77"/>
    <w:rsid w:val="00D61F35"/>
    <w:rsid w:val="00D61F91"/>
    <w:rsid w:val="00D61FD8"/>
    <w:rsid w:val="00D62117"/>
    <w:rsid w:val="00D62284"/>
    <w:rsid w:val="00D62424"/>
    <w:rsid w:val="00D625CF"/>
    <w:rsid w:val="00D6262D"/>
    <w:rsid w:val="00D62716"/>
    <w:rsid w:val="00D627E4"/>
    <w:rsid w:val="00D62A37"/>
    <w:rsid w:val="00D62A8C"/>
    <w:rsid w:val="00D62C98"/>
    <w:rsid w:val="00D62E55"/>
    <w:rsid w:val="00D62E9A"/>
    <w:rsid w:val="00D62F3F"/>
    <w:rsid w:val="00D63019"/>
    <w:rsid w:val="00D6302B"/>
    <w:rsid w:val="00D630B7"/>
    <w:rsid w:val="00D6319B"/>
    <w:rsid w:val="00D632CF"/>
    <w:rsid w:val="00D63532"/>
    <w:rsid w:val="00D639A3"/>
    <w:rsid w:val="00D639BA"/>
    <w:rsid w:val="00D63A2A"/>
    <w:rsid w:val="00D63E5D"/>
    <w:rsid w:val="00D641FC"/>
    <w:rsid w:val="00D6425E"/>
    <w:rsid w:val="00D6429F"/>
    <w:rsid w:val="00D64401"/>
    <w:rsid w:val="00D645FB"/>
    <w:rsid w:val="00D64770"/>
    <w:rsid w:val="00D6486A"/>
    <w:rsid w:val="00D64929"/>
    <w:rsid w:val="00D64959"/>
    <w:rsid w:val="00D64985"/>
    <w:rsid w:val="00D649C8"/>
    <w:rsid w:val="00D64A4B"/>
    <w:rsid w:val="00D64AE2"/>
    <w:rsid w:val="00D64C06"/>
    <w:rsid w:val="00D64EE0"/>
    <w:rsid w:val="00D64EF0"/>
    <w:rsid w:val="00D64EFF"/>
    <w:rsid w:val="00D6503D"/>
    <w:rsid w:val="00D650AE"/>
    <w:rsid w:val="00D650CF"/>
    <w:rsid w:val="00D653DE"/>
    <w:rsid w:val="00D6541E"/>
    <w:rsid w:val="00D6546C"/>
    <w:rsid w:val="00D654B9"/>
    <w:rsid w:val="00D6557A"/>
    <w:rsid w:val="00D655B0"/>
    <w:rsid w:val="00D65688"/>
    <w:rsid w:val="00D657A5"/>
    <w:rsid w:val="00D6599C"/>
    <w:rsid w:val="00D659B7"/>
    <w:rsid w:val="00D65A3A"/>
    <w:rsid w:val="00D65A90"/>
    <w:rsid w:val="00D65C00"/>
    <w:rsid w:val="00D66135"/>
    <w:rsid w:val="00D6621A"/>
    <w:rsid w:val="00D666E9"/>
    <w:rsid w:val="00D668CB"/>
    <w:rsid w:val="00D66930"/>
    <w:rsid w:val="00D66948"/>
    <w:rsid w:val="00D669B8"/>
    <w:rsid w:val="00D66B5D"/>
    <w:rsid w:val="00D66D08"/>
    <w:rsid w:val="00D66D26"/>
    <w:rsid w:val="00D66E22"/>
    <w:rsid w:val="00D6716C"/>
    <w:rsid w:val="00D67227"/>
    <w:rsid w:val="00D6734C"/>
    <w:rsid w:val="00D6759E"/>
    <w:rsid w:val="00D67624"/>
    <w:rsid w:val="00D67870"/>
    <w:rsid w:val="00D67B2F"/>
    <w:rsid w:val="00D67C76"/>
    <w:rsid w:val="00D67EA9"/>
    <w:rsid w:val="00D67FE8"/>
    <w:rsid w:val="00D70010"/>
    <w:rsid w:val="00D7077A"/>
    <w:rsid w:val="00D70875"/>
    <w:rsid w:val="00D70880"/>
    <w:rsid w:val="00D70B6A"/>
    <w:rsid w:val="00D70F13"/>
    <w:rsid w:val="00D70F27"/>
    <w:rsid w:val="00D70F50"/>
    <w:rsid w:val="00D7121E"/>
    <w:rsid w:val="00D71421"/>
    <w:rsid w:val="00D71478"/>
    <w:rsid w:val="00D71552"/>
    <w:rsid w:val="00D71948"/>
    <w:rsid w:val="00D71D22"/>
    <w:rsid w:val="00D71DDF"/>
    <w:rsid w:val="00D71E1F"/>
    <w:rsid w:val="00D71EA7"/>
    <w:rsid w:val="00D72091"/>
    <w:rsid w:val="00D72098"/>
    <w:rsid w:val="00D72114"/>
    <w:rsid w:val="00D723A0"/>
    <w:rsid w:val="00D7280C"/>
    <w:rsid w:val="00D729D2"/>
    <w:rsid w:val="00D72ABA"/>
    <w:rsid w:val="00D72BEC"/>
    <w:rsid w:val="00D73308"/>
    <w:rsid w:val="00D73579"/>
    <w:rsid w:val="00D73606"/>
    <w:rsid w:val="00D736B6"/>
    <w:rsid w:val="00D73760"/>
    <w:rsid w:val="00D73ADD"/>
    <w:rsid w:val="00D73C70"/>
    <w:rsid w:val="00D741AC"/>
    <w:rsid w:val="00D7425F"/>
    <w:rsid w:val="00D74348"/>
    <w:rsid w:val="00D74452"/>
    <w:rsid w:val="00D745DD"/>
    <w:rsid w:val="00D74753"/>
    <w:rsid w:val="00D7497E"/>
    <w:rsid w:val="00D74BBC"/>
    <w:rsid w:val="00D74D78"/>
    <w:rsid w:val="00D74D85"/>
    <w:rsid w:val="00D74F17"/>
    <w:rsid w:val="00D74FE9"/>
    <w:rsid w:val="00D752FE"/>
    <w:rsid w:val="00D7542F"/>
    <w:rsid w:val="00D757A8"/>
    <w:rsid w:val="00D75DC4"/>
    <w:rsid w:val="00D76077"/>
    <w:rsid w:val="00D762D8"/>
    <w:rsid w:val="00D7637C"/>
    <w:rsid w:val="00D76604"/>
    <w:rsid w:val="00D76B79"/>
    <w:rsid w:val="00D76C15"/>
    <w:rsid w:val="00D76C60"/>
    <w:rsid w:val="00D76EAE"/>
    <w:rsid w:val="00D76F00"/>
    <w:rsid w:val="00D7704D"/>
    <w:rsid w:val="00D7707D"/>
    <w:rsid w:val="00D77104"/>
    <w:rsid w:val="00D77165"/>
    <w:rsid w:val="00D772A7"/>
    <w:rsid w:val="00D772A9"/>
    <w:rsid w:val="00D7741A"/>
    <w:rsid w:val="00D777AA"/>
    <w:rsid w:val="00D77985"/>
    <w:rsid w:val="00D77A1E"/>
    <w:rsid w:val="00D77A2C"/>
    <w:rsid w:val="00D77A53"/>
    <w:rsid w:val="00D77AB9"/>
    <w:rsid w:val="00D77BE5"/>
    <w:rsid w:val="00D77CAF"/>
    <w:rsid w:val="00D77CB4"/>
    <w:rsid w:val="00D77E73"/>
    <w:rsid w:val="00D80037"/>
    <w:rsid w:val="00D80145"/>
    <w:rsid w:val="00D801E8"/>
    <w:rsid w:val="00D802FE"/>
    <w:rsid w:val="00D8053A"/>
    <w:rsid w:val="00D8055E"/>
    <w:rsid w:val="00D805A3"/>
    <w:rsid w:val="00D80662"/>
    <w:rsid w:val="00D806ED"/>
    <w:rsid w:val="00D807F4"/>
    <w:rsid w:val="00D8084B"/>
    <w:rsid w:val="00D80984"/>
    <w:rsid w:val="00D809BF"/>
    <w:rsid w:val="00D80AB7"/>
    <w:rsid w:val="00D80DCA"/>
    <w:rsid w:val="00D80DFB"/>
    <w:rsid w:val="00D80E7B"/>
    <w:rsid w:val="00D80EA0"/>
    <w:rsid w:val="00D8102B"/>
    <w:rsid w:val="00D8105F"/>
    <w:rsid w:val="00D81072"/>
    <w:rsid w:val="00D81275"/>
    <w:rsid w:val="00D8169A"/>
    <w:rsid w:val="00D81904"/>
    <w:rsid w:val="00D81A84"/>
    <w:rsid w:val="00D81B31"/>
    <w:rsid w:val="00D81B87"/>
    <w:rsid w:val="00D81EB9"/>
    <w:rsid w:val="00D81FA4"/>
    <w:rsid w:val="00D82091"/>
    <w:rsid w:val="00D82095"/>
    <w:rsid w:val="00D82311"/>
    <w:rsid w:val="00D82521"/>
    <w:rsid w:val="00D8252B"/>
    <w:rsid w:val="00D825E2"/>
    <w:rsid w:val="00D82748"/>
    <w:rsid w:val="00D827EC"/>
    <w:rsid w:val="00D829EB"/>
    <w:rsid w:val="00D82BC9"/>
    <w:rsid w:val="00D82C9C"/>
    <w:rsid w:val="00D82F46"/>
    <w:rsid w:val="00D831AB"/>
    <w:rsid w:val="00D83329"/>
    <w:rsid w:val="00D83570"/>
    <w:rsid w:val="00D835F0"/>
    <w:rsid w:val="00D836A6"/>
    <w:rsid w:val="00D83B7D"/>
    <w:rsid w:val="00D83FED"/>
    <w:rsid w:val="00D83FF5"/>
    <w:rsid w:val="00D84012"/>
    <w:rsid w:val="00D8403C"/>
    <w:rsid w:val="00D84115"/>
    <w:rsid w:val="00D841C9"/>
    <w:rsid w:val="00D84397"/>
    <w:rsid w:val="00D84430"/>
    <w:rsid w:val="00D845BC"/>
    <w:rsid w:val="00D848BB"/>
    <w:rsid w:val="00D848F1"/>
    <w:rsid w:val="00D84BA2"/>
    <w:rsid w:val="00D84BDD"/>
    <w:rsid w:val="00D84C36"/>
    <w:rsid w:val="00D84F47"/>
    <w:rsid w:val="00D85012"/>
    <w:rsid w:val="00D8520E"/>
    <w:rsid w:val="00D854E8"/>
    <w:rsid w:val="00D8586B"/>
    <w:rsid w:val="00D858A8"/>
    <w:rsid w:val="00D85926"/>
    <w:rsid w:val="00D859EC"/>
    <w:rsid w:val="00D85B30"/>
    <w:rsid w:val="00D86142"/>
    <w:rsid w:val="00D861C2"/>
    <w:rsid w:val="00D8624C"/>
    <w:rsid w:val="00D86347"/>
    <w:rsid w:val="00D864E2"/>
    <w:rsid w:val="00D864F9"/>
    <w:rsid w:val="00D86585"/>
    <w:rsid w:val="00D866D4"/>
    <w:rsid w:val="00D866EE"/>
    <w:rsid w:val="00D867BE"/>
    <w:rsid w:val="00D86819"/>
    <w:rsid w:val="00D869D2"/>
    <w:rsid w:val="00D86A02"/>
    <w:rsid w:val="00D86A46"/>
    <w:rsid w:val="00D86A4D"/>
    <w:rsid w:val="00D86CDD"/>
    <w:rsid w:val="00D86D44"/>
    <w:rsid w:val="00D87028"/>
    <w:rsid w:val="00D870C9"/>
    <w:rsid w:val="00D871AB"/>
    <w:rsid w:val="00D872A5"/>
    <w:rsid w:val="00D87328"/>
    <w:rsid w:val="00D87481"/>
    <w:rsid w:val="00D87797"/>
    <w:rsid w:val="00D87861"/>
    <w:rsid w:val="00D879B0"/>
    <w:rsid w:val="00D87AFF"/>
    <w:rsid w:val="00D87D17"/>
    <w:rsid w:val="00D87D93"/>
    <w:rsid w:val="00D87DFC"/>
    <w:rsid w:val="00D87E02"/>
    <w:rsid w:val="00D87E87"/>
    <w:rsid w:val="00D901AC"/>
    <w:rsid w:val="00D904C8"/>
    <w:rsid w:val="00D904DC"/>
    <w:rsid w:val="00D90644"/>
    <w:rsid w:val="00D90722"/>
    <w:rsid w:val="00D907C9"/>
    <w:rsid w:val="00D90C47"/>
    <w:rsid w:val="00D90DD9"/>
    <w:rsid w:val="00D90EBA"/>
    <w:rsid w:val="00D90F79"/>
    <w:rsid w:val="00D90FE8"/>
    <w:rsid w:val="00D910A3"/>
    <w:rsid w:val="00D911E3"/>
    <w:rsid w:val="00D913B6"/>
    <w:rsid w:val="00D91454"/>
    <w:rsid w:val="00D91799"/>
    <w:rsid w:val="00D91891"/>
    <w:rsid w:val="00D91A21"/>
    <w:rsid w:val="00D91BB0"/>
    <w:rsid w:val="00D91BC8"/>
    <w:rsid w:val="00D91F55"/>
    <w:rsid w:val="00D9265B"/>
    <w:rsid w:val="00D9271C"/>
    <w:rsid w:val="00D9281E"/>
    <w:rsid w:val="00D92920"/>
    <w:rsid w:val="00D92951"/>
    <w:rsid w:val="00D929BC"/>
    <w:rsid w:val="00D92A6E"/>
    <w:rsid w:val="00D92B41"/>
    <w:rsid w:val="00D92F3F"/>
    <w:rsid w:val="00D933B9"/>
    <w:rsid w:val="00D9342C"/>
    <w:rsid w:val="00D93492"/>
    <w:rsid w:val="00D934EE"/>
    <w:rsid w:val="00D9355A"/>
    <w:rsid w:val="00D935F0"/>
    <w:rsid w:val="00D9362B"/>
    <w:rsid w:val="00D936D6"/>
    <w:rsid w:val="00D937B0"/>
    <w:rsid w:val="00D93865"/>
    <w:rsid w:val="00D93B4A"/>
    <w:rsid w:val="00D93B96"/>
    <w:rsid w:val="00D93CA1"/>
    <w:rsid w:val="00D93CA3"/>
    <w:rsid w:val="00D93CF8"/>
    <w:rsid w:val="00D93D9B"/>
    <w:rsid w:val="00D93F31"/>
    <w:rsid w:val="00D94978"/>
    <w:rsid w:val="00D94C1A"/>
    <w:rsid w:val="00D94DC7"/>
    <w:rsid w:val="00D94E46"/>
    <w:rsid w:val="00D94EF1"/>
    <w:rsid w:val="00D94F25"/>
    <w:rsid w:val="00D95019"/>
    <w:rsid w:val="00D95029"/>
    <w:rsid w:val="00D95035"/>
    <w:rsid w:val="00D95093"/>
    <w:rsid w:val="00D9542C"/>
    <w:rsid w:val="00D95B4F"/>
    <w:rsid w:val="00D95E12"/>
    <w:rsid w:val="00D95F4F"/>
    <w:rsid w:val="00D961B1"/>
    <w:rsid w:val="00D9635E"/>
    <w:rsid w:val="00D963D7"/>
    <w:rsid w:val="00D9647E"/>
    <w:rsid w:val="00D9649A"/>
    <w:rsid w:val="00D9649C"/>
    <w:rsid w:val="00D964D0"/>
    <w:rsid w:val="00D96642"/>
    <w:rsid w:val="00D9682E"/>
    <w:rsid w:val="00D969B6"/>
    <w:rsid w:val="00D96FE9"/>
    <w:rsid w:val="00D97049"/>
    <w:rsid w:val="00D97174"/>
    <w:rsid w:val="00D97224"/>
    <w:rsid w:val="00D97349"/>
    <w:rsid w:val="00D9738F"/>
    <w:rsid w:val="00D97416"/>
    <w:rsid w:val="00D97429"/>
    <w:rsid w:val="00D97446"/>
    <w:rsid w:val="00D9752E"/>
    <w:rsid w:val="00D977D6"/>
    <w:rsid w:val="00D97A69"/>
    <w:rsid w:val="00D97AA7"/>
    <w:rsid w:val="00D97CF0"/>
    <w:rsid w:val="00D97D8A"/>
    <w:rsid w:val="00D97DC9"/>
    <w:rsid w:val="00D97F31"/>
    <w:rsid w:val="00DA02D3"/>
    <w:rsid w:val="00DA0438"/>
    <w:rsid w:val="00DA0830"/>
    <w:rsid w:val="00DA0A55"/>
    <w:rsid w:val="00DA0CCC"/>
    <w:rsid w:val="00DA11AA"/>
    <w:rsid w:val="00DA1296"/>
    <w:rsid w:val="00DA1605"/>
    <w:rsid w:val="00DA16DC"/>
    <w:rsid w:val="00DA1A3B"/>
    <w:rsid w:val="00DA1B4D"/>
    <w:rsid w:val="00DA1BBD"/>
    <w:rsid w:val="00DA1C02"/>
    <w:rsid w:val="00DA1C1F"/>
    <w:rsid w:val="00DA1F14"/>
    <w:rsid w:val="00DA2195"/>
    <w:rsid w:val="00DA21B3"/>
    <w:rsid w:val="00DA220C"/>
    <w:rsid w:val="00DA22D9"/>
    <w:rsid w:val="00DA265B"/>
    <w:rsid w:val="00DA268F"/>
    <w:rsid w:val="00DA270A"/>
    <w:rsid w:val="00DA2712"/>
    <w:rsid w:val="00DA27BB"/>
    <w:rsid w:val="00DA27F3"/>
    <w:rsid w:val="00DA2AD6"/>
    <w:rsid w:val="00DA2CAB"/>
    <w:rsid w:val="00DA2D3C"/>
    <w:rsid w:val="00DA2E6D"/>
    <w:rsid w:val="00DA2EA5"/>
    <w:rsid w:val="00DA33E2"/>
    <w:rsid w:val="00DA34E4"/>
    <w:rsid w:val="00DA36D4"/>
    <w:rsid w:val="00DA3709"/>
    <w:rsid w:val="00DA37B4"/>
    <w:rsid w:val="00DA3B87"/>
    <w:rsid w:val="00DA3C6A"/>
    <w:rsid w:val="00DA3D3C"/>
    <w:rsid w:val="00DA3D98"/>
    <w:rsid w:val="00DA3DD2"/>
    <w:rsid w:val="00DA3F3D"/>
    <w:rsid w:val="00DA3FE6"/>
    <w:rsid w:val="00DA43FB"/>
    <w:rsid w:val="00DA45DA"/>
    <w:rsid w:val="00DA460B"/>
    <w:rsid w:val="00DA47EE"/>
    <w:rsid w:val="00DA4845"/>
    <w:rsid w:val="00DA4864"/>
    <w:rsid w:val="00DA4878"/>
    <w:rsid w:val="00DA48F4"/>
    <w:rsid w:val="00DA4BAA"/>
    <w:rsid w:val="00DA4DDF"/>
    <w:rsid w:val="00DA4E50"/>
    <w:rsid w:val="00DA4E69"/>
    <w:rsid w:val="00DA4F19"/>
    <w:rsid w:val="00DA4F34"/>
    <w:rsid w:val="00DA4FF9"/>
    <w:rsid w:val="00DA5131"/>
    <w:rsid w:val="00DA519C"/>
    <w:rsid w:val="00DA5244"/>
    <w:rsid w:val="00DA562C"/>
    <w:rsid w:val="00DA5903"/>
    <w:rsid w:val="00DA597D"/>
    <w:rsid w:val="00DA5B2D"/>
    <w:rsid w:val="00DA611E"/>
    <w:rsid w:val="00DA6508"/>
    <w:rsid w:val="00DA661D"/>
    <w:rsid w:val="00DA66D1"/>
    <w:rsid w:val="00DA67C9"/>
    <w:rsid w:val="00DA68B6"/>
    <w:rsid w:val="00DA6977"/>
    <w:rsid w:val="00DA6B97"/>
    <w:rsid w:val="00DA6BA5"/>
    <w:rsid w:val="00DA6FCA"/>
    <w:rsid w:val="00DA6FCD"/>
    <w:rsid w:val="00DA719A"/>
    <w:rsid w:val="00DA74FC"/>
    <w:rsid w:val="00DA756A"/>
    <w:rsid w:val="00DA75EB"/>
    <w:rsid w:val="00DA7613"/>
    <w:rsid w:val="00DA77A6"/>
    <w:rsid w:val="00DA7A3D"/>
    <w:rsid w:val="00DA7A7A"/>
    <w:rsid w:val="00DA7AC8"/>
    <w:rsid w:val="00DA7BF1"/>
    <w:rsid w:val="00DA7ECE"/>
    <w:rsid w:val="00DB01D3"/>
    <w:rsid w:val="00DB0263"/>
    <w:rsid w:val="00DB02ED"/>
    <w:rsid w:val="00DB036B"/>
    <w:rsid w:val="00DB0783"/>
    <w:rsid w:val="00DB0797"/>
    <w:rsid w:val="00DB07A4"/>
    <w:rsid w:val="00DB08AE"/>
    <w:rsid w:val="00DB0A1E"/>
    <w:rsid w:val="00DB0BEE"/>
    <w:rsid w:val="00DB0E17"/>
    <w:rsid w:val="00DB0FE6"/>
    <w:rsid w:val="00DB1012"/>
    <w:rsid w:val="00DB1068"/>
    <w:rsid w:val="00DB1093"/>
    <w:rsid w:val="00DB1101"/>
    <w:rsid w:val="00DB11AE"/>
    <w:rsid w:val="00DB1307"/>
    <w:rsid w:val="00DB130B"/>
    <w:rsid w:val="00DB13DB"/>
    <w:rsid w:val="00DB148D"/>
    <w:rsid w:val="00DB1762"/>
    <w:rsid w:val="00DB1A76"/>
    <w:rsid w:val="00DB1B63"/>
    <w:rsid w:val="00DB1B8E"/>
    <w:rsid w:val="00DB1C18"/>
    <w:rsid w:val="00DB1CF7"/>
    <w:rsid w:val="00DB1F37"/>
    <w:rsid w:val="00DB1F60"/>
    <w:rsid w:val="00DB20F0"/>
    <w:rsid w:val="00DB214F"/>
    <w:rsid w:val="00DB21C8"/>
    <w:rsid w:val="00DB2242"/>
    <w:rsid w:val="00DB240E"/>
    <w:rsid w:val="00DB24BB"/>
    <w:rsid w:val="00DB2AC5"/>
    <w:rsid w:val="00DB2AFB"/>
    <w:rsid w:val="00DB2B32"/>
    <w:rsid w:val="00DB2F11"/>
    <w:rsid w:val="00DB2FE3"/>
    <w:rsid w:val="00DB3115"/>
    <w:rsid w:val="00DB31CC"/>
    <w:rsid w:val="00DB32B6"/>
    <w:rsid w:val="00DB3426"/>
    <w:rsid w:val="00DB37CD"/>
    <w:rsid w:val="00DB3802"/>
    <w:rsid w:val="00DB38BA"/>
    <w:rsid w:val="00DB3C4B"/>
    <w:rsid w:val="00DB3D70"/>
    <w:rsid w:val="00DB3ED1"/>
    <w:rsid w:val="00DB3F06"/>
    <w:rsid w:val="00DB3FED"/>
    <w:rsid w:val="00DB4047"/>
    <w:rsid w:val="00DB41EE"/>
    <w:rsid w:val="00DB4313"/>
    <w:rsid w:val="00DB4452"/>
    <w:rsid w:val="00DB462B"/>
    <w:rsid w:val="00DB4699"/>
    <w:rsid w:val="00DB4753"/>
    <w:rsid w:val="00DB4837"/>
    <w:rsid w:val="00DB49D2"/>
    <w:rsid w:val="00DB4B27"/>
    <w:rsid w:val="00DB4C06"/>
    <w:rsid w:val="00DB4C2D"/>
    <w:rsid w:val="00DB4DCA"/>
    <w:rsid w:val="00DB5103"/>
    <w:rsid w:val="00DB51CB"/>
    <w:rsid w:val="00DB5247"/>
    <w:rsid w:val="00DB5261"/>
    <w:rsid w:val="00DB5526"/>
    <w:rsid w:val="00DB570A"/>
    <w:rsid w:val="00DB5837"/>
    <w:rsid w:val="00DB58B7"/>
    <w:rsid w:val="00DB592D"/>
    <w:rsid w:val="00DB5A8C"/>
    <w:rsid w:val="00DB5A8E"/>
    <w:rsid w:val="00DB5C4A"/>
    <w:rsid w:val="00DB5D29"/>
    <w:rsid w:val="00DB60F6"/>
    <w:rsid w:val="00DB60FF"/>
    <w:rsid w:val="00DB616A"/>
    <w:rsid w:val="00DB61BA"/>
    <w:rsid w:val="00DB656F"/>
    <w:rsid w:val="00DB676C"/>
    <w:rsid w:val="00DB697A"/>
    <w:rsid w:val="00DB6A3D"/>
    <w:rsid w:val="00DB6B8B"/>
    <w:rsid w:val="00DB6C33"/>
    <w:rsid w:val="00DB6C93"/>
    <w:rsid w:val="00DB6E37"/>
    <w:rsid w:val="00DB6F51"/>
    <w:rsid w:val="00DB6F63"/>
    <w:rsid w:val="00DB6F93"/>
    <w:rsid w:val="00DB719B"/>
    <w:rsid w:val="00DB72EC"/>
    <w:rsid w:val="00DB7373"/>
    <w:rsid w:val="00DB7473"/>
    <w:rsid w:val="00DB74D4"/>
    <w:rsid w:val="00DB760F"/>
    <w:rsid w:val="00DB7705"/>
    <w:rsid w:val="00DB79AF"/>
    <w:rsid w:val="00DB7A2A"/>
    <w:rsid w:val="00DB7AB1"/>
    <w:rsid w:val="00DB7B52"/>
    <w:rsid w:val="00DB7D4D"/>
    <w:rsid w:val="00DC01CC"/>
    <w:rsid w:val="00DC02BB"/>
    <w:rsid w:val="00DC02DF"/>
    <w:rsid w:val="00DC03EE"/>
    <w:rsid w:val="00DC0598"/>
    <w:rsid w:val="00DC05A7"/>
    <w:rsid w:val="00DC05FB"/>
    <w:rsid w:val="00DC0679"/>
    <w:rsid w:val="00DC07FA"/>
    <w:rsid w:val="00DC08A2"/>
    <w:rsid w:val="00DC08AF"/>
    <w:rsid w:val="00DC0924"/>
    <w:rsid w:val="00DC0D30"/>
    <w:rsid w:val="00DC0D4B"/>
    <w:rsid w:val="00DC0E4E"/>
    <w:rsid w:val="00DC0EC8"/>
    <w:rsid w:val="00DC1171"/>
    <w:rsid w:val="00DC11A0"/>
    <w:rsid w:val="00DC1523"/>
    <w:rsid w:val="00DC174E"/>
    <w:rsid w:val="00DC17E8"/>
    <w:rsid w:val="00DC1939"/>
    <w:rsid w:val="00DC1AB5"/>
    <w:rsid w:val="00DC1C15"/>
    <w:rsid w:val="00DC1CE1"/>
    <w:rsid w:val="00DC1CF3"/>
    <w:rsid w:val="00DC1D76"/>
    <w:rsid w:val="00DC1DAF"/>
    <w:rsid w:val="00DC1FD0"/>
    <w:rsid w:val="00DC2166"/>
    <w:rsid w:val="00DC22E5"/>
    <w:rsid w:val="00DC23BB"/>
    <w:rsid w:val="00DC23DE"/>
    <w:rsid w:val="00DC25C7"/>
    <w:rsid w:val="00DC26CB"/>
    <w:rsid w:val="00DC271B"/>
    <w:rsid w:val="00DC27AE"/>
    <w:rsid w:val="00DC2846"/>
    <w:rsid w:val="00DC2B42"/>
    <w:rsid w:val="00DC2C8C"/>
    <w:rsid w:val="00DC2C8D"/>
    <w:rsid w:val="00DC2E91"/>
    <w:rsid w:val="00DC2ED7"/>
    <w:rsid w:val="00DC30EB"/>
    <w:rsid w:val="00DC3145"/>
    <w:rsid w:val="00DC316C"/>
    <w:rsid w:val="00DC31F6"/>
    <w:rsid w:val="00DC335D"/>
    <w:rsid w:val="00DC3408"/>
    <w:rsid w:val="00DC34B6"/>
    <w:rsid w:val="00DC363D"/>
    <w:rsid w:val="00DC3698"/>
    <w:rsid w:val="00DC3737"/>
    <w:rsid w:val="00DC3785"/>
    <w:rsid w:val="00DC39D7"/>
    <w:rsid w:val="00DC3A3C"/>
    <w:rsid w:val="00DC3BEC"/>
    <w:rsid w:val="00DC3F2F"/>
    <w:rsid w:val="00DC4259"/>
    <w:rsid w:val="00DC42A8"/>
    <w:rsid w:val="00DC4388"/>
    <w:rsid w:val="00DC44DD"/>
    <w:rsid w:val="00DC4511"/>
    <w:rsid w:val="00DC45A8"/>
    <w:rsid w:val="00DC476C"/>
    <w:rsid w:val="00DC494C"/>
    <w:rsid w:val="00DC4951"/>
    <w:rsid w:val="00DC4996"/>
    <w:rsid w:val="00DC4AA1"/>
    <w:rsid w:val="00DC4AAC"/>
    <w:rsid w:val="00DC4EB1"/>
    <w:rsid w:val="00DC52A2"/>
    <w:rsid w:val="00DC5320"/>
    <w:rsid w:val="00DC53BD"/>
    <w:rsid w:val="00DC567D"/>
    <w:rsid w:val="00DC5863"/>
    <w:rsid w:val="00DC58A8"/>
    <w:rsid w:val="00DC5923"/>
    <w:rsid w:val="00DC6050"/>
    <w:rsid w:val="00DC6073"/>
    <w:rsid w:val="00DC62ED"/>
    <w:rsid w:val="00DC6368"/>
    <w:rsid w:val="00DC66DA"/>
    <w:rsid w:val="00DC680A"/>
    <w:rsid w:val="00DC6860"/>
    <w:rsid w:val="00DC690B"/>
    <w:rsid w:val="00DC6A8D"/>
    <w:rsid w:val="00DC6BBF"/>
    <w:rsid w:val="00DC6CE8"/>
    <w:rsid w:val="00DC6DF7"/>
    <w:rsid w:val="00DC6E88"/>
    <w:rsid w:val="00DC7407"/>
    <w:rsid w:val="00DC78FF"/>
    <w:rsid w:val="00DC7919"/>
    <w:rsid w:val="00DC795B"/>
    <w:rsid w:val="00DC7B27"/>
    <w:rsid w:val="00DC7B3D"/>
    <w:rsid w:val="00DC7CAD"/>
    <w:rsid w:val="00DC7CB0"/>
    <w:rsid w:val="00DD00BA"/>
    <w:rsid w:val="00DD05A7"/>
    <w:rsid w:val="00DD05AE"/>
    <w:rsid w:val="00DD0855"/>
    <w:rsid w:val="00DD092D"/>
    <w:rsid w:val="00DD096C"/>
    <w:rsid w:val="00DD0A65"/>
    <w:rsid w:val="00DD0B16"/>
    <w:rsid w:val="00DD0C12"/>
    <w:rsid w:val="00DD0D59"/>
    <w:rsid w:val="00DD115F"/>
    <w:rsid w:val="00DD12C0"/>
    <w:rsid w:val="00DD147C"/>
    <w:rsid w:val="00DD14E9"/>
    <w:rsid w:val="00DD18A7"/>
    <w:rsid w:val="00DD1CDF"/>
    <w:rsid w:val="00DD1DA2"/>
    <w:rsid w:val="00DD1FE4"/>
    <w:rsid w:val="00DD207E"/>
    <w:rsid w:val="00DD211A"/>
    <w:rsid w:val="00DD2420"/>
    <w:rsid w:val="00DD24A6"/>
    <w:rsid w:val="00DD2549"/>
    <w:rsid w:val="00DD2748"/>
    <w:rsid w:val="00DD29F2"/>
    <w:rsid w:val="00DD2AAD"/>
    <w:rsid w:val="00DD2B26"/>
    <w:rsid w:val="00DD2C59"/>
    <w:rsid w:val="00DD2D36"/>
    <w:rsid w:val="00DD2E5D"/>
    <w:rsid w:val="00DD30D4"/>
    <w:rsid w:val="00DD3529"/>
    <w:rsid w:val="00DD3658"/>
    <w:rsid w:val="00DD3B80"/>
    <w:rsid w:val="00DD3C7D"/>
    <w:rsid w:val="00DD3F50"/>
    <w:rsid w:val="00DD4100"/>
    <w:rsid w:val="00DD41D5"/>
    <w:rsid w:val="00DD41DB"/>
    <w:rsid w:val="00DD4254"/>
    <w:rsid w:val="00DD42A9"/>
    <w:rsid w:val="00DD42B0"/>
    <w:rsid w:val="00DD4329"/>
    <w:rsid w:val="00DD4524"/>
    <w:rsid w:val="00DD4568"/>
    <w:rsid w:val="00DD46AD"/>
    <w:rsid w:val="00DD491C"/>
    <w:rsid w:val="00DD498B"/>
    <w:rsid w:val="00DD4F2E"/>
    <w:rsid w:val="00DD5144"/>
    <w:rsid w:val="00DD5299"/>
    <w:rsid w:val="00DD5334"/>
    <w:rsid w:val="00DD5A2C"/>
    <w:rsid w:val="00DD5BFD"/>
    <w:rsid w:val="00DD5D51"/>
    <w:rsid w:val="00DD5EB2"/>
    <w:rsid w:val="00DD5F1E"/>
    <w:rsid w:val="00DD60FD"/>
    <w:rsid w:val="00DD6422"/>
    <w:rsid w:val="00DD64C2"/>
    <w:rsid w:val="00DD64E9"/>
    <w:rsid w:val="00DD657C"/>
    <w:rsid w:val="00DD6944"/>
    <w:rsid w:val="00DD69FF"/>
    <w:rsid w:val="00DD6B09"/>
    <w:rsid w:val="00DD6CBE"/>
    <w:rsid w:val="00DD6DDB"/>
    <w:rsid w:val="00DD71A9"/>
    <w:rsid w:val="00DD71DA"/>
    <w:rsid w:val="00DD72CC"/>
    <w:rsid w:val="00DD72CE"/>
    <w:rsid w:val="00DD72FC"/>
    <w:rsid w:val="00DD740C"/>
    <w:rsid w:val="00DD74BF"/>
    <w:rsid w:val="00DD75A2"/>
    <w:rsid w:val="00DD75D2"/>
    <w:rsid w:val="00DD75D7"/>
    <w:rsid w:val="00DD75E2"/>
    <w:rsid w:val="00DD76E7"/>
    <w:rsid w:val="00DD7873"/>
    <w:rsid w:val="00DD7A51"/>
    <w:rsid w:val="00DD7B02"/>
    <w:rsid w:val="00DD7C47"/>
    <w:rsid w:val="00DD7C9F"/>
    <w:rsid w:val="00DD7E25"/>
    <w:rsid w:val="00DD7F96"/>
    <w:rsid w:val="00DE0237"/>
    <w:rsid w:val="00DE0387"/>
    <w:rsid w:val="00DE03BF"/>
    <w:rsid w:val="00DE0484"/>
    <w:rsid w:val="00DE0610"/>
    <w:rsid w:val="00DE07B0"/>
    <w:rsid w:val="00DE07F2"/>
    <w:rsid w:val="00DE08BC"/>
    <w:rsid w:val="00DE0D92"/>
    <w:rsid w:val="00DE0E29"/>
    <w:rsid w:val="00DE0F22"/>
    <w:rsid w:val="00DE0F38"/>
    <w:rsid w:val="00DE107E"/>
    <w:rsid w:val="00DE1356"/>
    <w:rsid w:val="00DE153E"/>
    <w:rsid w:val="00DE1597"/>
    <w:rsid w:val="00DE1716"/>
    <w:rsid w:val="00DE17E6"/>
    <w:rsid w:val="00DE186B"/>
    <w:rsid w:val="00DE190E"/>
    <w:rsid w:val="00DE1C58"/>
    <w:rsid w:val="00DE1DDF"/>
    <w:rsid w:val="00DE25C3"/>
    <w:rsid w:val="00DE26DB"/>
    <w:rsid w:val="00DE274D"/>
    <w:rsid w:val="00DE27C5"/>
    <w:rsid w:val="00DE27FE"/>
    <w:rsid w:val="00DE29BE"/>
    <w:rsid w:val="00DE29E1"/>
    <w:rsid w:val="00DE29FA"/>
    <w:rsid w:val="00DE2C4D"/>
    <w:rsid w:val="00DE30C4"/>
    <w:rsid w:val="00DE31EE"/>
    <w:rsid w:val="00DE32AF"/>
    <w:rsid w:val="00DE3602"/>
    <w:rsid w:val="00DE372A"/>
    <w:rsid w:val="00DE3807"/>
    <w:rsid w:val="00DE384A"/>
    <w:rsid w:val="00DE390A"/>
    <w:rsid w:val="00DE39D4"/>
    <w:rsid w:val="00DE39EC"/>
    <w:rsid w:val="00DE3ACD"/>
    <w:rsid w:val="00DE3B9F"/>
    <w:rsid w:val="00DE3DC0"/>
    <w:rsid w:val="00DE4285"/>
    <w:rsid w:val="00DE42A4"/>
    <w:rsid w:val="00DE44CC"/>
    <w:rsid w:val="00DE45EE"/>
    <w:rsid w:val="00DE4896"/>
    <w:rsid w:val="00DE49B4"/>
    <w:rsid w:val="00DE4B37"/>
    <w:rsid w:val="00DE4C3C"/>
    <w:rsid w:val="00DE4F8C"/>
    <w:rsid w:val="00DE50A8"/>
    <w:rsid w:val="00DE50B1"/>
    <w:rsid w:val="00DE5280"/>
    <w:rsid w:val="00DE5481"/>
    <w:rsid w:val="00DE5537"/>
    <w:rsid w:val="00DE5690"/>
    <w:rsid w:val="00DE596C"/>
    <w:rsid w:val="00DE5A6B"/>
    <w:rsid w:val="00DE5AEA"/>
    <w:rsid w:val="00DE5BC0"/>
    <w:rsid w:val="00DE5D4F"/>
    <w:rsid w:val="00DE5D9F"/>
    <w:rsid w:val="00DE5FEC"/>
    <w:rsid w:val="00DE610C"/>
    <w:rsid w:val="00DE656F"/>
    <w:rsid w:val="00DE669F"/>
    <w:rsid w:val="00DE68A5"/>
    <w:rsid w:val="00DE68C7"/>
    <w:rsid w:val="00DE6A8C"/>
    <w:rsid w:val="00DE6CD9"/>
    <w:rsid w:val="00DE6D31"/>
    <w:rsid w:val="00DE6EAD"/>
    <w:rsid w:val="00DE6ED9"/>
    <w:rsid w:val="00DE6EE7"/>
    <w:rsid w:val="00DE6F10"/>
    <w:rsid w:val="00DE7040"/>
    <w:rsid w:val="00DE7500"/>
    <w:rsid w:val="00DE75AA"/>
    <w:rsid w:val="00DE76C1"/>
    <w:rsid w:val="00DE7706"/>
    <w:rsid w:val="00DE77CF"/>
    <w:rsid w:val="00DE78C4"/>
    <w:rsid w:val="00DE78D8"/>
    <w:rsid w:val="00DE7933"/>
    <w:rsid w:val="00DE7BCF"/>
    <w:rsid w:val="00DE7C47"/>
    <w:rsid w:val="00DE7F42"/>
    <w:rsid w:val="00DF017E"/>
    <w:rsid w:val="00DF01A7"/>
    <w:rsid w:val="00DF0248"/>
    <w:rsid w:val="00DF02DA"/>
    <w:rsid w:val="00DF037F"/>
    <w:rsid w:val="00DF038D"/>
    <w:rsid w:val="00DF0436"/>
    <w:rsid w:val="00DF047E"/>
    <w:rsid w:val="00DF0508"/>
    <w:rsid w:val="00DF08C0"/>
    <w:rsid w:val="00DF0930"/>
    <w:rsid w:val="00DF0949"/>
    <w:rsid w:val="00DF09DE"/>
    <w:rsid w:val="00DF0D12"/>
    <w:rsid w:val="00DF0E8B"/>
    <w:rsid w:val="00DF0EC1"/>
    <w:rsid w:val="00DF0EDA"/>
    <w:rsid w:val="00DF0F8C"/>
    <w:rsid w:val="00DF0FE2"/>
    <w:rsid w:val="00DF101A"/>
    <w:rsid w:val="00DF110C"/>
    <w:rsid w:val="00DF1206"/>
    <w:rsid w:val="00DF12DF"/>
    <w:rsid w:val="00DF1602"/>
    <w:rsid w:val="00DF1636"/>
    <w:rsid w:val="00DF1671"/>
    <w:rsid w:val="00DF17AF"/>
    <w:rsid w:val="00DF1838"/>
    <w:rsid w:val="00DF18BC"/>
    <w:rsid w:val="00DF1969"/>
    <w:rsid w:val="00DF1AF9"/>
    <w:rsid w:val="00DF1B27"/>
    <w:rsid w:val="00DF1B4B"/>
    <w:rsid w:val="00DF1C86"/>
    <w:rsid w:val="00DF1F15"/>
    <w:rsid w:val="00DF1FAA"/>
    <w:rsid w:val="00DF2097"/>
    <w:rsid w:val="00DF21F4"/>
    <w:rsid w:val="00DF232B"/>
    <w:rsid w:val="00DF2339"/>
    <w:rsid w:val="00DF23B3"/>
    <w:rsid w:val="00DF23C6"/>
    <w:rsid w:val="00DF2539"/>
    <w:rsid w:val="00DF266E"/>
    <w:rsid w:val="00DF2792"/>
    <w:rsid w:val="00DF29F1"/>
    <w:rsid w:val="00DF2A23"/>
    <w:rsid w:val="00DF2ACC"/>
    <w:rsid w:val="00DF2B7D"/>
    <w:rsid w:val="00DF2D63"/>
    <w:rsid w:val="00DF2F71"/>
    <w:rsid w:val="00DF306D"/>
    <w:rsid w:val="00DF30A6"/>
    <w:rsid w:val="00DF3298"/>
    <w:rsid w:val="00DF32AC"/>
    <w:rsid w:val="00DF3333"/>
    <w:rsid w:val="00DF359B"/>
    <w:rsid w:val="00DF35AF"/>
    <w:rsid w:val="00DF3715"/>
    <w:rsid w:val="00DF382C"/>
    <w:rsid w:val="00DF391A"/>
    <w:rsid w:val="00DF39C4"/>
    <w:rsid w:val="00DF3AF3"/>
    <w:rsid w:val="00DF3EB9"/>
    <w:rsid w:val="00DF4061"/>
    <w:rsid w:val="00DF4473"/>
    <w:rsid w:val="00DF4493"/>
    <w:rsid w:val="00DF45E6"/>
    <w:rsid w:val="00DF4689"/>
    <w:rsid w:val="00DF4735"/>
    <w:rsid w:val="00DF4B9B"/>
    <w:rsid w:val="00DF4E43"/>
    <w:rsid w:val="00DF515D"/>
    <w:rsid w:val="00DF51FF"/>
    <w:rsid w:val="00DF54A0"/>
    <w:rsid w:val="00DF54A8"/>
    <w:rsid w:val="00DF56DB"/>
    <w:rsid w:val="00DF57DA"/>
    <w:rsid w:val="00DF59AC"/>
    <w:rsid w:val="00DF5CBC"/>
    <w:rsid w:val="00DF5D1E"/>
    <w:rsid w:val="00DF5D6A"/>
    <w:rsid w:val="00DF5E96"/>
    <w:rsid w:val="00DF5EF1"/>
    <w:rsid w:val="00DF5FE8"/>
    <w:rsid w:val="00DF6034"/>
    <w:rsid w:val="00DF61AB"/>
    <w:rsid w:val="00DF6421"/>
    <w:rsid w:val="00DF64C8"/>
    <w:rsid w:val="00DF672F"/>
    <w:rsid w:val="00DF6786"/>
    <w:rsid w:val="00DF6AF7"/>
    <w:rsid w:val="00DF6D5B"/>
    <w:rsid w:val="00DF6E8D"/>
    <w:rsid w:val="00DF7103"/>
    <w:rsid w:val="00DF72A3"/>
    <w:rsid w:val="00DF73DE"/>
    <w:rsid w:val="00DF76DA"/>
    <w:rsid w:val="00DF77DB"/>
    <w:rsid w:val="00DF7AFC"/>
    <w:rsid w:val="00DF7B12"/>
    <w:rsid w:val="00DF7C5F"/>
    <w:rsid w:val="00DF7CBE"/>
    <w:rsid w:val="00DF7CD1"/>
    <w:rsid w:val="00E00304"/>
    <w:rsid w:val="00E00766"/>
    <w:rsid w:val="00E0085F"/>
    <w:rsid w:val="00E008F8"/>
    <w:rsid w:val="00E00933"/>
    <w:rsid w:val="00E009CB"/>
    <w:rsid w:val="00E00A7D"/>
    <w:rsid w:val="00E00AAD"/>
    <w:rsid w:val="00E00D7F"/>
    <w:rsid w:val="00E00D96"/>
    <w:rsid w:val="00E00DF6"/>
    <w:rsid w:val="00E00DFB"/>
    <w:rsid w:val="00E00ED5"/>
    <w:rsid w:val="00E0110C"/>
    <w:rsid w:val="00E0134C"/>
    <w:rsid w:val="00E0136E"/>
    <w:rsid w:val="00E01601"/>
    <w:rsid w:val="00E0164C"/>
    <w:rsid w:val="00E017B9"/>
    <w:rsid w:val="00E0185E"/>
    <w:rsid w:val="00E0186D"/>
    <w:rsid w:val="00E01BD2"/>
    <w:rsid w:val="00E01CCB"/>
    <w:rsid w:val="00E022AE"/>
    <w:rsid w:val="00E02509"/>
    <w:rsid w:val="00E0257B"/>
    <w:rsid w:val="00E02610"/>
    <w:rsid w:val="00E02695"/>
    <w:rsid w:val="00E02712"/>
    <w:rsid w:val="00E0273F"/>
    <w:rsid w:val="00E02A17"/>
    <w:rsid w:val="00E02C32"/>
    <w:rsid w:val="00E02CB0"/>
    <w:rsid w:val="00E02FAF"/>
    <w:rsid w:val="00E030DE"/>
    <w:rsid w:val="00E031DF"/>
    <w:rsid w:val="00E031FB"/>
    <w:rsid w:val="00E032DF"/>
    <w:rsid w:val="00E03382"/>
    <w:rsid w:val="00E0339A"/>
    <w:rsid w:val="00E03533"/>
    <w:rsid w:val="00E03588"/>
    <w:rsid w:val="00E03A44"/>
    <w:rsid w:val="00E03A53"/>
    <w:rsid w:val="00E03B83"/>
    <w:rsid w:val="00E03F7B"/>
    <w:rsid w:val="00E04135"/>
    <w:rsid w:val="00E04376"/>
    <w:rsid w:val="00E044A6"/>
    <w:rsid w:val="00E0451A"/>
    <w:rsid w:val="00E04643"/>
    <w:rsid w:val="00E047FF"/>
    <w:rsid w:val="00E04972"/>
    <w:rsid w:val="00E04CF0"/>
    <w:rsid w:val="00E04D1E"/>
    <w:rsid w:val="00E04DB2"/>
    <w:rsid w:val="00E04E02"/>
    <w:rsid w:val="00E0517E"/>
    <w:rsid w:val="00E0523C"/>
    <w:rsid w:val="00E05384"/>
    <w:rsid w:val="00E053FB"/>
    <w:rsid w:val="00E055CF"/>
    <w:rsid w:val="00E055FA"/>
    <w:rsid w:val="00E0568B"/>
    <w:rsid w:val="00E0569F"/>
    <w:rsid w:val="00E056E8"/>
    <w:rsid w:val="00E05800"/>
    <w:rsid w:val="00E0586F"/>
    <w:rsid w:val="00E05B5A"/>
    <w:rsid w:val="00E05BA6"/>
    <w:rsid w:val="00E05BD6"/>
    <w:rsid w:val="00E05BF6"/>
    <w:rsid w:val="00E05DBB"/>
    <w:rsid w:val="00E05EAD"/>
    <w:rsid w:val="00E05EDF"/>
    <w:rsid w:val="00E05FF0"/>
    <w:rsid w:val="00E0640D"/>
    <w:rsid w:val="00E06A91"/>
    <w:rsid w:val="00E06AAB"/>
    <w:rsid w:val="00E06F81"/>
    <w:rsid w:val="00E073FC"/>
    <w:rsid w:val="00E0758E"/>
    <w:rsid w:val="00E075EC"/>
    <w:rsid w:val="00E076B0"/>
    <w:rsid w:val="00E0777E"/>
    <w:rsid w:val="00E077F7"/>
    <w:rsid w:val="00E079F4"/>
    <w:rsid w:val="00E07A99"/>
    <w:rsid w:val="00E07AB6"/>
    <w:rsid w:val="00E07C21"/>
    <w:rsid w:val="00E07DE1"/>
    <w:rsid w:val="00E07F2A"/>
    <w:rsid w:val="00E1000D"/>
    <w:rsid w:val="00E10067"/>
    <w:rsid w:val="00E101E2"/>
    <w:rsid w:val="00E102A7"/>
    <w:rsid w:val="00E104B2"/>
    <w:rsid w:val="00E104C6"/>
    <w:rsid w:val="00E1053C"/>
    <w:rsid w:val="00E1090D"/>
    <w:rsid w:val="00E109B7"/>
    <w:rsid w:val="00E10A27"/>
    <w:rsid w:val="00E10B9B"/>
    <w:rsid w:val="00E10C83"/>
    <w:rsid w:val="00E10DE1"/>
    <w:rsid w:val="00E110FC"/>
    <w:rsid w:val="00E11354"/>
    <w:rsid w:val="00E11674"/>
    <w:rsid w:val="00E1187D"/>
    <w:rsid w:val="00E1188A"/>
    <w:rsid w:val="00E11BDE"/>
    <w:rsid w:val="00E11DBA"/>
    <w:rsid w:val="00E11E7A"/>
    <w:rsid w:val="00E12373"/>
    <w:rsid w:val="00E125CC"/>
    <w:rsid w:val="00E12E7C"/>
    <w:rsid w:val="00E13338"/>
    <w:rsid w:val="00E133AD"/>
    <w:rsid w:val="00E13410"/>
    <w:rsid w:val="00E1347A"/>
    <w:rsid w:val="00E1351D"/>
    <w:rsid w:val="00E135CA"/>
    <w:rsid w:val="00E1378B"/>
    <w:rsid w:val="00E13990"/>
    <w:rsid w:val="00E13CBE"/>
    <w:rsid w:val="00E13D90"/>
    <w:rsid w:val="00E13DF8"/>
    <w:rsid w:val="00E14026"/>
    <w:rsid w:val="00E14147"/>
    <w:rsid w:val="00E142F7"/>
    <w:rsid w:val="00E1430F"/>
    <w:rsid w:val="00E145A7"/>
    <w:rsid w:val="00E1488D"/>
    <w:rsid w:val="00E14942"/>
    <w:rsid w:val="00E14945"/>
    <w:rsid w:val="00E1498D"/>
    <w:rsid w:val="00E14A58"/>
    <w:rsid w:val="00E14CE8"/>
    <w:rsid w:val="00E150D1"/>
    <w:rsid w:val="00E15213"/>
    <w:rsid w:val="00E15274"/>
    <w:rsid w:val="00E152AC"/>
    <w:rsid w:val="00E15300"/>
    <w:rsid w:val="00E15432"/>
    <w:rsid w:val="00E15521"/>
    <w:rsid w:val="00E155A4"/>
    <w:rsid w:val="00E1571F"/>
    <w:rsid w:val="00E1598B"/>
    <w:rsid w:val="00E15C08"/>
    <w:rsid w:val="00E15D93"/>
    <w:rsid w:val="00E15DBC"/>
    <w:rsid w:val="00E15EC6"/>
    <w:rsid w:val="00E16198"/>
    <w:rsid w:val="00E161DC"/>
    <w:rsid w:val="00E162BC"/>
    <w:rsid w:val="00E1635C"/>
    <w:rsid w:val="00E164CB"/>
    <w:rsid w:val="00E1669C"/>
    <w:rsid w:val="00E16817"/>
    <w:rsid w:val="00E168C0"/>
    <w:rsid w:val="00E169FF"/>
    <w:rsid w:val="00E16C26"/>
    <w:rsid w:val="00E16C32"/>
    <w:rsid w:val="00E16EB3"/>
    <w:rsid w:val="00E1720D"/>
    <w:rsid w:val="00E1731E"/>
    <w:rsid w:val="00E175C9"/>
    <w:rsid w:val="00E177C2"/>
    <w:rsid w:val="00E1794C"/>
    <w:rsid w:val="00E17C46"/>
    <w:rsid w:val="00E17DCE"/>
    <w:rsid w:val="00E17EEE"/>
    <w:rsid w:val="00E17F23"/>
    <w:rsid w:val="00E20030"/>
    <w:rsid w:val="00E200AC"/>
    <w:rsid w:val="00E2021E"/>
    <w:rsid w:val="00E20424"/>
    <w:rsid w:val="00E206DA"/>
    <w:rsid w:val="00E207BB"/>
    <w:rsid w:val="00E20912"/>
    <w:rsid w:val="00E2092B"/>
    <w:rsid w:val="00E2095B"/>
    <w:rsid w:val="00E20C5B"/>
    <w:rsid w:val="00E211E0"/>
    <w:rsid w:val="00E212E3"/>
    <w:rsid w:val="00E21608"/>
    <w:rsid w:val="00E21813"/>
    <w:rsid w:val="00E21892"/>
    <w:rsid w:val="00E2190A"/>
    <w:rsid w:val="00E21A40"/>
    <w:rsid w:val="00E21A46"/>
    <w:rsid w:val="00E21B28"/>
    <w:rsid w:val="00E21BA0"/>
    <w:rsid w:val="00E21BE6"/>
    <w:rsid w:val="00E21C04"/>
    <w:rsid w:val="00E21E24"/>
    <w:rsid w:val="00E2210D"/>
    <w:rsid w:val="00E2213C"/>
    <w:rsid w:val="00E2219D"/>
    <w:rsid w:val="00E221DA"/>
    <w:rsid w:val="00E222DE"/>
    <w:rsid w:val="00E222F0"/>
    <w:rsid w:val="00E2238F"/>
    <w:rsid w:val="00E225B1"/>
    <w:rsid w:val="00E2265E"/>
    <w:rsid w:val="00E22727"/>
    <w:rsid w:val="00E22793"/>
    <w:rsid w:val="00E22C30"/>
    <w:rsid w:val="00E22DB8"/>
    <w:rsid w:val="00E22E63"/>
    <w:rsid w:val="00E22F09"/>
    <w:rsid w:val="00E2306E"/>
    <w:rsid w:val="00E232DA"/>
    <w:rsid w:val="00E234E8"/>
    <w:rsid w:val="00E23582"/>
    <w:rsid w:val="00E2358C"/>
    <w:rsid w:val="00E2378A"/>
    <w:rsid w:val="00E239E6"/>
    <w:rsid w:val="00E23B73"/>
    <w:rsid w:val="00E23B86"/>
    <w:rsid w:val="00E23C14"/>
    <w:rsid w:val="00E23E0A"/>
    <w:rsid w:val="00E23EF8"/>
    <w:rsid w:val="00E240D1"/>
    <w:rsid w:val="00E24136"/>
    <w:rsid w:val="00E2431A"/>
    <w:rsid w:val="00E244EC"/>
    <w:rsid w:val="00E245DC"/>
    <w:rsid w:val="00E24703"/>
    <w:rsid w:val="00E24964"/>
    <w:rsid w:val="00E24ADB"/>
    <w:rsid w:val="00E24B03"/>
    <w:rsid w:val="00E24CBF"/>
    <w:rsid w:val="00E24D38"/>
    <w:rsid w:val="00E255C5"/>
    <w:rsid w:val="00E25A55"/>
    <w:rsid w:val="00E25AE6"/>
    <w:rsid w:val="00E25B3F"/>
    <w:rsid w:val="00E25C07"/>
    <w:rsid w:val="00E25C28"/>
    <w:rsid w:val="00E25D47"/>
    <w:rsid w:val="00E25DA7"/>
    <w:rsid w:val="00E25FC3"/>
    <w:rsid w:val="00E25FD2"/>
    <w:rsid w:val="00E26011"/>
    <w:rsid w:val="00E26024"/>
    <w:rsid w:val="00E26055"/>
    <w:rsid w:val="00E26236"/>
    <w:rsid w:val="00E26487"/>
    <w:rsid w:val="00E26714"/>
    <w:rsid w:val="00E269B2"/>
    <w:rsid w:val="00E26BC9"/>
    <w:rsid w:val="00E26C7B"/>
    <w:rsid w:val="00E26CF9"/>
    <w:rsid w:val="00E26D58"/>
    <w:rsid w:val="00E26DC4"/>
    <w:rsid w:val="00E26F5F"/>
    <w:rsid w:val="00E2702D"/>
    <w:rsid w:val="00E27116"/>
    <w:rsid w:val="00E2736D"/>
    <w:rsid w:val="00E273DC"/>
    <w:rsid w:val="00E27539"/>
    <w:rsid w:val="00E27726"/>
    <w:rsid w:val="00E2783E"/>
    <w:rsid w:val="00E27878"/>
    <w:rsid w:val="00E27894"/>
    <w:rsid w:val="00E27CA9"/>
    <w:rsid w:val="00E27CFE"/>
    <w:rsid w:val="00E27CFF"/>
    <w:rsid w:val="00E27F16"/>
    <w:rsid w:val="00E3001E"/>
    <w:rsid w:val="00E30067"/>
    <w:rsid w:val="00E300BA"/>
    <w:rsid w:val="00E300E1"/>
    <w:rsid w:val="00E3057B"/>
    <w:rsid w:val="00E3062A"/>
    <w:rsid w:val="00E3064B"/>
    <w:rsid w:val="00E3073C"/>
    <w:rsid w:val="00E3085E"/>
    <w:rsid w:val="00E309DB"/>
    <w:rsid w:val="00E30A0D"/>
    <w:rsid w:val="00E30B75"/>
    <w:rsid w:val="00E30BD4"/>
    <w:rsid w:val="00E30CF8"/>
    <w:rsid w:val="00E30DCA"/>
    <w:rsid w:val="00E30DF0"/>
    <w:rsid w:val="00E30DF8"/>
    <w:rsid w:val="00E30EC4"/>
    <w:rsid w:val="00E30F83"/>
    <w:rsid w:val="00E30FBE"/>
    <w:rsid w:val="00E314ED"/>
    <w:rsid w:val="00E31611"/>
    <w:rsid w:val="00E31794"/>
    <w:rsid w:val="00E3179F"/>
    <w:rsid w:val="00E31845"/>
    <w:rsid w:val="00E31934"/>
    <w:rsid w:val="00E31A72"/>
    <w:rsid w:val="00E31B10"/>
    <w:rsid w:val="00E31EDA"/>
    <w:rsid w:val="00E31F73"/>
    <w:rsid w:val="00E321EF"/>
    <w:rsid w:val="00E323B7"/>
    <w:rsid w:val="00E3246E"/>
    <w:rsid w:val="00E3252D"/>
    <w:rsid w:val="00E32730"/>
    <w:rsid w:val="00E3278C"/>
    <w:rsid w:val="00E32B12"/>
    <w:rsid w:val="00E32F7F"/>
    <w:rsid w:val="00E32F9A"/>
    <w:rsid w:val="00E3309B"/>
    <w:rsid w:val="00E330C5"/>
    <w:rsid w:val="00E33210"/>
    <w:rsid w:val="00E333F5"/>
    <w:rsid w:val="00E3341B"/>
    <w:rsid w:val="00E33446"/>
    <w:rsid w:val="00E337B9"/>
    <w:rsid w:val="00E337E5"/>
    <w:rsid w:val="00E3386B"/>
    <w:rsid w:val="00E33A11"/>
    <w:rsid w:val="00E33BDB"/>
    <w:rsid w:val="00E33BE9"/>
    <w:rsid w:val="00E33D84"/>
    <w:rsid w:val="00E33DC7"/>
    <w:rsid w:val="00E33F8C"/>
    <w:rsid w:val="00E3400E"/>
    <w:rsid w:val="00E34023"/>
    <w:rsid w:val="00E345FF"/>
    <w:rsid w:val="00E3463E"/>
    <w:rsid w:val="00E34684"/>
    <w:rsid w:val="00E3481B"/>
    <w:rsid w:val="00E34938"/>
    <w:rsid w:val="00E34AFE"/>
    <w:rsid w:val="00E34BD5"/>
    <w:rsid w:val="00E34C05"/>
    <w:rsid w:val="00E34DCB"/>
    <w:rsid w:val="00E34E61"/>
    <w:rsid w:val="00E34E80"/>
    <w:rsid w:val="00E34F6B"/>
    <w:rsid w:val="00E35020"/>
    <w:rsid w:val="00E352FD"/>
    <w:rsid w:val="00E35771"/>
    <w:rsid w:val="00E357C6"/>
    <w:rsid w:val="00E3593B"/>
    <w:rsid w:val="00E359C5"/>
    <w:rsid w:val="00E35AC1"/>
    <w:rsid w:val="00E35C59"/>
    <w:rsid w:val="00E35DCA"/>
    <w:rsid w:val="00E35E05"/>
    <w:rsid w:val="00E35E28"/>
    <w:rsid w:val="00E35EF9"/>
    <w:rsid w:val="00E363D9"/>
    <w:rsid w:val="00E3640F"/>
    <w:rsid w:val="00E36489"/>
    <w:rsid w:val="00E36515"/>
    <w:rsid w:val="00E3657C"/>
    <w:rsid w:val="00E365BB"/>
    <w:rsid w:val="00E3685D"/>
    <w:rsid w:val="00E36918"/>
    <w:rsid w:val="00E36A6A"/>
    <w:rsid w:val="00E36D0F"/>
    <w:rsid w:val="00E371FC"/>
    <w:rsid w:val="00E372EC"/>
    <w:rsid w:val="00E373EF"/>
    <w:rsid w:val="00E37402"/>
    <w:rsid w:val="00E37423"/>
    <w:rsid w:val="00E374BF"/>
    <w:rsid w:val="00E376E0"/>
    <w:rsid w:val="00E37816"/>
    <w:rsid w:val="00E37914"/>
    <w:rsid w:val="00E40004"/>
    <w:rsid w:val="00E40089"/>
    <w:rsid w:val="00E40123"/>
    <w:rsid w:val="00E40176"/>
    <w:rsid w:val="00E40199"/>
    <w:rsid w:val="00E4028B"/>
    <w:rsid w:val="00E403B5"/>
    <w:rsid w:val="00E405C1"/>
    <w:rsid w:val="00E4064A"/>
    <w:rsid w:val="00E40707"/>
    <w:rsid w:val="00E40837"/>
    <w:rsid w:val="00E40882"/>
    <w:rsid w:val="00E40B65"/>
    <w:rsid w:val="00E40BB2"/>
    <w:rsid w:val="00E40C18"/>
    <w:rsid w:val="00E40D4C"/>
    <w:rsid w:val="00E410F9"/>
    <w:rsid w:val="00E41125"/>
    <w:rsid w:val="00E41158"/>
    <w:rsid w:val="00E41247"/>
    <w:rsid w:val="00E4131C"/>
    <w:rsid w:val="00E413AF"/>
    <w:rsid w:val="00E413B5"/>
    <w:rsid w:val="00E414A5"/>
    <w:rsid w:val="00E414F1"/>
    <w:rsid w:val="00E41F43"/>
    <w:rsid w:val="00E4208D"/>
    <w:rsid w:val="00E4258A"/>
    <w:rsid w:val="00E427FE"/>
    <w:rsid w:val="00E4291C"/>
    <w:rsid w:val="00E4296E"/>
    <w:rsid w:val="00E42A3D"/>
    <w:rsid w:val="00E42AB3"/>
    <w:rsid w:val="00E42C77"/>
    <w:rsid w:val="00E42E77"/>
    <w:rsid w:val="00E42EB6"/>
    <w:rsid w:val="00E430A5"/>
    <w:rsid w:val="00E430DF"/>
    <w:rsid w:val="00E430F3"/>
    <w:rsid w:val="00E430F5"/>
    <w:rsid w:val="00E43132"/>
    <w:rsid w:val="00E431F7"/>
    <w:rsid w:val="00E43295"/>
    <w:rsid w:val="00E4340B"/>
    <w:rsid w:val="00E4342A"/>
    <w:rsid w:val="00E43479"/>
    <w:rsid w:val="00E4376B"/>
    <w:rsid w:val="00E4380A"/>
    <w:rsid w:val="00E43931"/>
    <w:rsid w:val="00E4400E"/>
    <w:rsid w:val="00E44070"/>
    <w:rsid w:val="00E44180"/>
    <w:rsid w:val="00E4432C"/>
    <w:rsid w:val="00E443B5"/>
    <w:rsid w:val="00E445BA"/>
    <w:rsid w:val="00E4463F"/>
    <w:rsid w:val="00E44653"/>
    <w:rsid w:val="00E447D5"/>
    <w:rsid w:val="00E44AA3"/>
    <w:rsid w:val="00E44B74"/>
    <w:rsid w:val="00E44C7C"/>
    <w:rsid w:val="00E44CA3"/>
    <w:rsid w:val="00E44D52"/>
    <w:rsid w:val="00E44D74"/>
    <w:rsid w:val="00E44DCD"/>
    <w:rsid w:val="00E44E88"/>
    <w:rsid w:val="00E44EED"/>
    <w:rsid w:val="00E4521D"/>
    <w:rsid w:val="00E45453"/>
    <w:rsid w:val="00E4553F"/>
    <w:rsid w:val="00E4561C"/>
    <w:rsid w:val="00E4564B"/>
    <w:rsid w:val="00E4566A"/>
    <w:rsid w:val="00E4582D"/>
    <w:rsid w:val="00E45A5D"/>
    <w:rsid w:val="00E45A93"/>
    <w:rsid w:val="00E45AD7"/>
    <w:rsid w:val="00E45B5A"/>
    <w:rsid w:val="00E45B91"/>
    <w:rsid w:val="00E45D7D"/>
    <w:rsid w:val="00E45F80"/>
    <w:rsid w:val="00E46055"/>
    <w:rsid w:val="00E4614E"/>
    <w:rsid w:val="00E46192"/>
    <w:rsid w:val="00E46271"/>
    <w:rsid w:val="00E463B3"/>
    <w:rsid w:val="00E46963"/>
    <w:rsid w:val="00E46A66"/>
    <w:rsid w:val="00E46AEB"/>
    <w:rsid w:val="00E46B61"/>
    <w:rsid w:val="00E46BAE"/>
    <w:rsid w:val="00E46D38"/>
    <w:rsid w:val="00E46DFF"/>
    <w:rsid w:val="00E46F6B"/>
    <w:rsid w:val="00E46F73"/>
    <w:rsid w:val="00E4709A"/>
    <w:rsid w:val="00E47109"/>
    <w:rsid w:val="00E47290"/>
    <w:rsid w:val="00E473BD"/>
    <w:rsid w:val="00E4740F"/>
    <w:rsid w:val="00E477D2"/>
    <w:rsid w:val="00E4791B"/>
    <w:rsid w:val="00E47AA5"/>
    <w:rsid w:val="00E47BC8"/>
    <w:rsid w:val="00E47BEF"/>
    <w:rsid w:val="00E47C41"/>
    <w:rsid w:val="00E47F3E"/>
    <w:rsid w:val="00E5020B"/>
    <w:rsid w:val="00E502ED"/>
    <w:rsid w:val="00E50378"/>
    <w:rsid w:val="00E5067C"/>
    <w:rsid w:val="00E5068A"/>
    <w:rsid w:val="00E507A5"/>
    <w:rsid w:val="00E5094E"/>
    <w:rsid w:val="00E50B0B"/>
    <w:rsid w:val="00E50B48"/>
    <w:rsid w:val="00E50BAD"/>
    <w:rsid w:val="00E50BD6"/>
    <w:rsid w:val="00E50C41"/>
    <w:rsid w:val="00E50D3D"/>
    <w:rsid w:val="00E511AC"/>
    <w:rsid w:val="00E512C8"/>
    <w:rsid w:val="00E5142A"/>
    <w:rsid w:val="00E514C2"/>
    <w:rsid w:val="00E514EE"/>
    <w:rsid w:val="00E51765"/>
    <w:rsid w:val="00E51995"/>
    <w:rsid w:val="00E51A05"/>
    <w:rsid w:val="00E51A8D"/>
    <w:rsid w:val="00E51AD3"/>
    <w:rsid w:val="00E51B87"/>
    <w:rsid w:val="00E51D13"/>
    <w:rsid w:val="00E51F3D"/>
    <w:rsid w:val="00E51FC7"/>
    <w:rsid w:val="00E52029"/>
    <w:rsid w:val="00E520D5"/>
    <w:rsid w:val="00E521AB"/>
    <w:rsid w:val="00E524BE"/>
    <w:rsid w:val="00E5256D"/>
    <w:rsid w:val="00E52606"/>
    <w:rsid w:val="00E52A0B"/>
    <w:rsid w:val="00E52AE2"/>
    <w:rsid w:val="00E52DCB"/>
    <w:rsid w:val="00E52E24"/>
    <w:rsid w:val="00E5302F"/>
    <w:rsid w:val="00E5307A"/>
    <w:rsid w:val="00E53199"/>
    <w:rsid w:val="00E53216"/>
    <w:rsid w:val="00E53362"/>
    <w:rsid w:val="00E53369"/>
    <w:rsid w:val="00E53698"/>
    <w:rsid w:val="00E5383E"/>
    <w:rsid w:val="00E53926"/>
    <w:rsid w:val="00E53A12"/>
    <w:rsid w:val="00E53DFC"/>
    <w:rsid w:val="00E53ED3"/>
    <w:rsid w:val="00E53F21"/>
    <w:rsid w:val="00E540FD"/>
    <w:rsid w:val="00E541A0"/>
    <w:rsid w:val="00E54300"/>
    <w:rsid w:val="00E54442"/>
    <w:rsid w:val="00E5451C"/>
    <w:rsid w:val="00E545A2"/>
    <w:rsid w:val="00E546CC"/>
    <w:rsid w:val="00E547E8"/>
    <w:rsid w:val="00E5494E"/>
    <w:rsid w:val="00E549C5"/>
    <w:rsid w:val="00E54AA5"/>
    <w:rsid w:val="00E54B85"/>
    <w:rsid w:val="00E54BA4"/>
    <w:rsid w:val="00E54BF6"/>
    <w:rsid w:val="00E54CAC"/>
    <w:rsid w:val="00E54D20"/>
    <w:rsid w:val="00E54E97"/>
    <w:rsid w:val="00E54EF4"/>
    <w:rsid w:val="00E54F3E"/>
    <w:rsid w:val="00E55188"/>
    <w:rsid w:val="00E551A2"/>
    <w:rsid w:val="00E55496"/>
    <w:rsid w:val="00E556C5"/>
    <w:rsid w:val="00E557ED"/>
    <w:rsid w:val="00E559FB"/>
    <w:rsid w:val="00E55B8E"/>
    <w:rsid w:val="00E55BC2"/>
    <w:rsid w:val="00E55D48"/>
    <w:rsid w:val="00E55D64"/>
    <w:rsid w:val="00E55FD4"/>
    <w:rsid w:val="00E561C1"/>
    <w:rsid w:val="00E56243"/>
    <w:rsid w:val="00E563F6"/>
    <w:rsid w:val="00E567AB"/>
    <w:rsid w:val="00E56C29"/>
    <w:rsid w:val="00E56E8F"/>
    <w:rsid w:val="00E56ED7"/>
    <w:rsid w:val="00E56FC0"/>
    <w:rsid w:val="00E57033"/>
    <w:rsid w:val="00E570F0"/>
    <w:rsid w:val="00E57276"/>
    <w:rsid w:val="00E574AE"/>
    <w:rsid w:val="00E574ED"/>
    <w:rsid w:val="00E577EE"/>
    <w:rsid w:val="00E57822"/>
    <w:rsid w:val="00E57B0C"/>
    <w:rsid w:val="00E57B0E"/>
    <w:rsid w:val="00E57DD1"/>
    <w:rsid w:val="00E57EFA"/>
    <w:rsid w:val="00E57F9D"/>
    <w:rsid w:val="00E60300"/>
    <w:rsid w:val="00E605A5"/>
    <w:rsid w:val="00E60669"/>
    <w:rsid w:val="00E606C9"/>
    <w:rsid w:val="00E60A9F"/>
    <w:rsid w:val="00E60B2B"/>
    <w:rsid w:val="00E60BA0"/>
    <w:rsid w:val="00E60CC4"/>
    <w:rsid w:val="00E60DEA"/>
    <w:rsid w:val="00E60E8D"/>
    <w:rsid w:val="00E60E8E"/>
    <w:rsid w:val="00E60F20"/>
    <w:rsid w:val="00E60F57"/>
    <w:rsid w:val="00E61613"/>
    <w:rsid w:val="00E6185A"/>
    <w:rsid w:val="00E61869"/>
    <w:rsid w:val="00E61874"/>
    <w:rsid w:val="00E6187B"/>
    <w:rsid w:val="00E619B2"/>
    <w:rsid w:val="00E61D65"/>
    <w:rsid w:val="00E61E2B"/>
    <w:rsid w:val="00E61EAD"/>
    <w:rsid w:val="00E61FE3"/>
    <w:rsid w:val="00E620AC"/>
    <w:rsid w:val="00E620C4"/>
    <w:rsid w:val="00E621CE"/>
    <w:rsid w:val="00E621E0"/>
    <w:rsid w:val="00E621E8"/>
    <w:rsid w:val="00E62388"/>
    <w:rsid w:val="00E62538"/>
    <w:rsid w:val="00E62584"/>
    <w:rsid w:val="00E6260A"/>
    <w:rsid w:val="00E6268C"/>
    <w:rsid w:val="00E62804"/>
    <w:rsid w:val="00E62950"/>
    <w:rsid w:val="00E62A27"/>
    <w:rsid w:val="00E62B56"/>
    <w:rsid w:val="00E62CC5"/>
    <w:rsid w:val="00E62D61"/>
    <w:rsid w:val="00E62EDB"/>
    <w:rsid w:val="00E62EFD"/>
    <w:rsid w:val="00E62FBC"/>
    <w:rsid w:val="00E63126"/>
    <w:rsid w:val="00E6324C"/>
    <w:rsid w:val="00E632D1"/>
    <w:rsid w:val="00E632D9"/>
    <w:rsid w:val="00E6331F"/>
    <w:rsid w:val="00E6361D"/>
    <w:rsid w:val="00E63734"/>
    <w:rsid w:val="00E63B65"/>
    <w:rsid w:val="00E63F4F"/>
    <w:rsid w:val="00E64306"/>
    <w:rsid w:val="00E6439B"/>
    <w:rsid w:val="00E64503"/>
    <w:rsid w:val="00E6450B"/>
    <w:rsid w:val="00E6473B"/>
    <w:rsid w:val="00E64767"/>
    <w:rsid w:val="00E64986"/>
    <w:rsid w:val="00E64B12"/>
    <w:rsid w:val="00E64B26"/>
    <w:rsid w:val="00E64EA9"/>
    <w:rsid w:val="00E65040"/>
    <w:rsid w:val="00E6524C"/>
    <w:rsid w:val="00E653B9"/>
    <w:rsid w:val="00E653F0"/>
    <w:rsid w:val="00E6552A"/>
    <w:rsid w:val="00E65592"/>
    <w:rsid w:val="00E6559A"/>
    <w:rsid w:val="00E65626"/>
    <w:rsid w:val="00E65666"/>
    <w:rsid w:val="00E658B7"/>
    <w:rsid w:val="00E65903"/>
    <w:rsid w:val="00E65B56"/>
    <w:rsid w:val="00E65CF3"/>
    <w:rsid w:val="00E65DF9"/>
    <w:rsid w:val="00E65FEC"/>
    <w:rsid w:val="00E6633E"/>
    <w:rsid w:val="00E6665B"/>
    <w:rsid w:val="00E666B9"/>
    <w:rsid w:val="00E66891"/>
    <w:rsid w:val="00E66A2A"/>
    <w:rsid w:val="00E66A69"/>
    <w:rsid w:val="00E66B61"/>
    <w:rsid w:val="00E66CA9"/>
    <w:rsid w:val="00E66CF2"/>
    <w:rsid w:val="00E66DEC"/>
    <w:rsid w:val="00E66F24"/>
    <w:rsid w:val="00E66F4A"/>
    <w:rsid w:val="00E6705B"/>
    <w:rsid w:val="00E673D3"/>
    <w:rsid w:val="00E67414"/>
    <w:rsid w:val="00E67424"/>
    <w:rsid w:val="00E675DC"/>
    <w:rsid w:val="00E67645"/>
    <w:rsid w:val="00E67654"/>
    <w:rsid w:val="00E676F2"/>
    <w:rsid w:val="00E6778D"/>
    <w:rsid w:val="00E67888"/>
    <w:rsid w:val="00E679EA"/>
    <w:rsid w:val="00E67B37"/>
    <w:rsid w:val="00E67B6F"/>
    <w:rsid w:val="00E67C2A"/>
    <w:rsid w:val="00E67E05"/>
    <w:rsid w:val="00E67F4B"/>
    <w:rsid w:val="00E67FF1"/>
    <w:rsid w:val="00E702A1"/>
    <w:rsid w:val="00E70317"/>
    <w:rsid w:val="00E70323"/>
    <w:rsid w:val="00E7057B"/>
    <w:rsid w:val="00E7058A"/>
    <w:rsid w:val="00E708EA"/>
    <w:rsid w:val="00E7095B"/>
    <w:rsid w:val="00E709E9"/>
    <w:rsid w:val="00E70C5A"/>
    <w:rsid w:val="00E710AC"/>
    <w:rsid w:val="00E710D3"/>
    <w:rsid w:val="00E71549"/>
    <w:rsid w:val="00E715F4"/>
    <w:rsid w:val="00E7167B"/>
    <w:rsid w:val="00E71BF9"/>
    <w:rsid w:val="00E71C3A"/>
    <w:rsid w:val="00E71CAB"/>
    <w:rsid w:val="00E71D64"/>
    <w:rsid w:val="00E71D78"/>
    <w:rsid w:val="00E7203A"/>
    <w:rsid w:val="00E720F6"/>
    <w:rsid w:val="00E721B3"/>
    <w:rsid w:val="00E72255"/>
    <w:rsid w:val="00E7225B"/>
    <w:rsid w:val="00E72321"/>
    <w:rsid w:val="00E72480"/>
    <w:rsid w:val="00E72658"/>
    <w:rsid w:val="00E727CE"/>
    <w:rsid w:val="00E72889"/>
    <w:rsid w:val="00E72A0F"/>
    <w:rsid w:val="00E72B95"/>
    <w:rsid w:val="00E72BEB"/>
    <w:rsid w:val="00E72C08"/>
    <w:rsid w:val="00E72C74"/>
    <w:rsid w:val="00E72E1E"/>
    <w:rsid w:val="00E72E5E"/>
    <w:rsid w:val="00E72E9A"/>
    <w:rsid w:val="00E7343A"/>
    <w:rsid w:val="00E735DC"/>
    <w:rsid w:val="00E736AC"/>
    <w:rsid w:val="00E736DD"/>
    <w:rsid w:val="00E73738"/>
    <w:rsid w:val="00E73961"/>
    <w:rsid w:val="00E73A08"/>
    <w:rsid w:val="00E73B8A"/>
    <w:rsid w:val="00E73C5E"/>
    <w:rsid w:val="00E73C6F"/>
    <w:rsid w:val="00E73DCA"/>
    <w:rsid w:val="00E73DEC"/>
    <w:rsid w:val="00E73F49"/>
    <w:rsid w:val="00E7403D"/>
    <w:rsid w:val="00E743A4"/>
    <w:rsid w:val="00E747DD"/>
    <w:rsid w:val="00E749EC"/>
    <w:rsid w:val="00E74E20"/>
    <w:rsid w:val="00E74F0A"/>
    <w:rsid w:val="00E75032"/>
    <w:rsid w:val="00E7542B"/>
    <w:rsid w:val="00E755B1"/>
    <w:rsid w:val="00E7566B"/>
    <w:rsid w:val="00E75A78"/>
    <w:rsid w:val="00E75A7D"/>
    <w:rsid w:val="00E75AB2"/>
    <w:rsid w:val="00E75C1F"/>
    <w:rsid w:val="00E75D24"/>
    <w:rsid w:val="00E75D76"/>
    <w:rsid w:val="00E75F1C"/>
    <w:rsid w:val="00E76107"/>
    <w:rsid w:val="00E76202"/>
    <w:rsid w:val="00E76359"/>
    <w:rsid w:val="00E7637C"/>
    <w:rsid w:val="00E763C3"/>
    <w:rsid w:val="00E76557"/>
    <w:rsid w:val="00E76868"/>
    <w:rsid w:val="00E76A84"/>
    <w:rsid w:val="00E76C24"/>
    <w:rsid w:val="00E76CFF"/>
    <w:rsid w:val="00E76F41"/>
    <w:rsid w:val="00E76F60"/>
    <w:rsid w:val="00E770E6"/>
    <w:rsid w:val="00E77326"/>
    <w:rsid w:val="00E77441"/>
    <w:rsid w:val="00E77450"/>
    <w:rsid w:val="00E779E9"/>
    <w:rsid w:val="00E77BF8"/>
    <w:rsid w:val="00E77DCB"/>
    <w:rsid w:val="00E77DDB"/>
    <w:rsid w:val="00E77E91"/>
    <w:rsid w:val="00E77EA8"/>
    <w:rsid w:val="00E77F68"/>
    <w:rsid w:val="00E80079"/>
    <w:rsid w:val="00E800D8"/>
    <w:rsid w:val="00E801A3"/>
    <w:rsid w:val="00E8022C"/>
    <w:rsid w:val="00E80288"/>
    <w:rsid w:val="00E805D2"/>
    <w:rsid w:val="00E806B3"/>
    <w:rsid w:val="00E80881"/>
    <w:rsid w:val="00E809AA"/>
    <w:rsid w:val="00E809CB"/>
    <w:rsid w:val="00E80EEA"/>
    <w:rsid w:val="00E81181"/>
    <w:rsid w:val="00E81258"/>
    <w:rsid w:val="00E81291"/>
    <w:rsid w:val="00E815FB"/>
    <w:rsid w:val="00E8174B"/>
    <w:rsid w:val="00E81A54"/>
    <w:rsid w:val="00E81B01"/>
    <w:rsid w:val="00E81BEB"/>
    <w:rsid w:val="00E81CB7"/>
    <w:rsid w:val="00E81DC3"/>
    <w:rsid w:val="00E822E8"/>
    <w:rsid w:val="00E82394"/>
    <w:rsid w:val="00E8247B"/>
    <w:rsid w:val="00E82581"/>
    <w:rsid w:val="00E825BB"/>
    <w:rsid w:val="00E82613"/>
    <w:rsid w:val="00E82998"/>
    <w:rsid w:val="00E82A90"/>
    <w:rsid w:val="00E82C0A"/>
    <w:rsid w:val="00E82D99"/>
    <w:rsid w:val="00E82DE1"/>
    <w:rsid w:val="00E831AF"/>
    <w:rsid w:val="00E83391"/>
    <w:rsid w:val="00E8342C"/>
    <w:rsid w:val="00E83462"/>
    <w:rsid w:val="00E834F4"/>
    <w:rsid w:val="00E83512"/>
    <w:rsid w:val="00E83544"/>
    <w:rsid w:val="00E8355B"/>
    <w:rsid w:val="00E83617"/>
    <w:rsid w:val="00E836C5"/>
    <w:rsid w:val="00E8373F"/>
    <w:rsid w:val="00E83946"/>
    <w:rsid w:val="00E83B7D"/>
    <w:rsid w:val="00E83F81"/>
    <w:rsid w:val="00E8404E"/>
    <w:rsid w:val="00E84253"/>
    <w:rsid w:val="00E8427E"/>
    <w:rsid w:val="00E843A0"/>
    <w:rsid w:val="00E848A9"/>
    <w:rsid w:val="00E8492F"/>
    <w:rsid w:val="00E849EA"/>
    <w:rsid w:val="00E84C88"/>
    <w:rsid w:val="00E84E4B"/>
    <w:rsid w:val="00E8524F"/>
    <w:rsid w:val="00E852A0"/>
    <w:rsid w:val="00E853D0"/>
    <w:rsid w:val="00E85536"/>
    <w:rsid w:val="00E855AC"/>
    <w:rsid w:val="00E85709"/>
    <w:rsid w:val="00E857B8"/>
    <w:rsid w:val="00E85976"/>
    <w:rsid w:val="00E85B13"/>
    <w:rsid w:val="00E85BB6"/>
    <w:rsid w:val="00E85DF5"/>
    <w:rsid w:val="00E85E85"/>
    <w:rsid w:val="00E85FD5"/>
    <w:rsid w:val="00E8608D"/>
    <w:rsid w:val="00E861F6"/>
    <w:rsid w:val="00E86255"/>
    <w:rsid w:val="00E8639C"/>
    <w:rsid w:val="00E863BA"/>
    <w:rsid w:val="00E864FD"/>
    <w:rsid w:val="00E86599"/>
    <w:rsid w:val="00E86CD0"/>
    <w:rsid w:val="00E86DD8"/>
    <w:rsid w:val="00E86EFE"/>
    <w:rsid w:val="00E87233"/>
    <w:rsid w:val="00E87265"/>
    <w:rsid w:val="00E8728A"/>
    <w:rsid w:val="00E87566"/>
    <w:rsid w:val="00E876A9"/>
    <w:rsid w:val="00E87825"/>
    <w:rsid w:val="00E8790D"/>
    <w:rsid w:val="00E87ADE"/>
    <w:rsid w:val="00E87DCE"/>
    <w:rsid w:val="00E87DF5"/>
    <w:rsid w:val="00E9020A"/>
    <w:rsid w:val="00E90313"/>
    <w:rsid w:val="00E905C3"/>
    <w:rsid w:val="00E905E7"/>
    <w:rsid w:val="00E9077A"/>
    <w:rsid w:val="00E9082C"/>
    <w:rsid w:val="00E9084B"/>
    <w:rsid w:val="00E9089C"/>
    <w:rsid w:val="00E909DA"/>
    <w:rsid w:val="00E90E5A"/>
    <w:rsid w:val="00E9117E"/>
    <w:rsid w:val="00E911E5"/>
    <w:rsid w:val="00E91205"/>
    <w:rsid w:val="00E913B6"/>
    <w:rsid w:val="00E9156F"/>
    <w:rsid w:val="00E916B7"/>
    <w:rsid w:val="00E9183E"/>
    <w:rsid w:val="00E91848"/>
    <w:rsid w:val="00E91BBB"/>
    <w:rsid w:val="00E91C61"/>
    <w:rsid w:val="00E920B5"/>
    <w:rsid w:val="00E9215C"/>
    <w:rsid w:val="00E922D8"/>
    <w:rsid w:val="00E92320"/>
    <w:rsid w:val="00E9236A"/>
    <w:rsid w:val="00E923ED"/>
    <w:rsid w:val="00E92518"/>
    <w:rsid w:val="00E929E5"/>
    <w:rsid w:val="00E92AD0"/>
    <w:rsid w:val="00E92E12"/>
    <w:rsid w:val="00E92EC9"/>
    <w:rsid w:val="00E92F1F"/>
    <w:rsid w:val="00E93021"/>
    <w:rsid w:val="00E931CE"/>
    <w:rsid w:val="00E931EB"/>
    <w:rsid w:val="00E9320E"/>
    <w:rsid w:val="00E93233"/>
    <w:rsid w:val="00E932AB"/>
    <w:rsid w:val="00E93320"/>
    <w:rsid w:val="00E93328"/>
    <w:rsid w:val="00E93444"/>
    <w:rsid w:val="00E9358A"/>
    <w:rsid w:val="00E9359E"/>
    <w:rsid w:val="00E936DF"/>
    <w:rsid w:val="00E937C2"/>
    <w:rsid w:val="00E93891"/>
    <w:rsid w:val="00E93D9C"/>
    <w:rsid w:val="00E93DDA"/>
    <w:rsid w:val="00E93E62"/>
    <w:rsid w:val="00E941E8"/>
    <w:rsid w:val="00E942B4"/>
    <w:rsid w:val="00E9431A"/>
    <w:rsid w:val="00E94795"/>
    <w:rsid w:val="00E94AE0"/>
    <w:rsid w:val="00E94B8B"/>
    <w:rsid w:val="00E94C03"/>
    <w:rsid w:val="00E94C1D"/>
    <w:rsid w:val="00E94C8F"/>
    <w:rsid w:val="00E94D2A"/>
    <w:rsid w:val="00E94E21"/>
    <w:rsid w:val="00E94F3E"/>
    <w:rsid w:val="00E94FB0"/>
    <w:rsid w:val="00E9529D"/>
    <w:rsid w:val="00E956D5"/>
    <w:rsid w:val="00E959B6"/>
    <w:rsid w:val="00E95CAB"/>
    <w:rsid w:val="00E95DB3"/>
    <w:rsid w:val="00E95E57"/>
    <w:rsid w:val="00E95E97"/>
    <w:rsid w:val="00E95F1A"/>
    <w:rsid w:val="00E95F6A"/>
    <w:rsid w:val="00E96078"/>
    <w:rsid w:val="00E960D1"/>
    <w:rsid w:val="00E9637E"/>
    <w:rsid w:val="00E96539"/>
    <w:rsid w:val="00E96635"/>
    <w:rsid w:val="00E96892"/>
    <w:rsid w:val="00E9692D"/>
    <w:rsid w:val="00E969B4"/>
    <w:rsid w:val="00E96A64"/>
    <w:rsid w:val="00E96AD3"/>
    <w:rsid w:val="00E96AE0"/>
    <w:rsid w:val="00E96B25"/>
    <w:rsid w:val="00E96CA1"/>
    <w:rsid w:val="00E96CAD"/>
    <w:rsid w:val="00E96FD7"/>
    <w:rsid w:val="00E97001"/>
    <w:rsid w:val="00E9710C"/>
    <w:rsid w:val="00E971CC"/>
    <w:rsid w:val="00E97359"/>
    <w:rsid w:val="00E973D6"/>
    <w:rsid w:val="00E97465"/>
    <w:rsid w:val="00E97717"/>
    <w:rsid w:val="00E97760"/>
    <w:rsid w:val="00E977DE"/>
    <w:rsid w:val="00E979A4"/>
    <w:rsid w:val="00E97BFB"/>
    <w:rsid w:val="00E97C4A"/>
    <w:rsid w:val="00E97D61"/>
    <w:rsid w:val="00E97F3A"/>
    <w:rsid w:val="00EA0076"/>
    <w:rsid w:val="00EA01C8"/>
    <w:rsid w:val="00EA0248"/>
    <w:rsid w:val="00EA03C3"/>
    <w:rsid w:val="00EA03E8"/>
    <w:rsid w:val="00EA0418"/>
    <w:rsid w:val="00EA0447"/>
    <w:rsid w:val="00EA046C"/>
    <w:rsid w:val="00EA0494"/>
    <w:rsid w:val="00EA06A8"/>
    <w:rsid w:val="00EA075B"/>
    <w:rsid w:val="00EA0790"/>
    <w:rsid w:val="00EA08F1"/>
    <w:rsid w:val="00EA0AA3"/>
    <w:rsid w:val="00EA10CB"/>
    <w:rsid w:val="00EA1141"/>
    <w:rsid w:val="00EA1215"/>
    <w:rsid w:val="00EA14A9"/>
    <w:rsid w:val="00EA1576"/>
    <w:rsid w:val="00EA17A4"/>
    <w:rsid w:val="00EA19D9"/>
    <w:rsid w:val="00EA1AD1"/>
    <w:rsid w:val="00EA1B74"/>
    <w:rsid w:val="00EA1D95"/>
    <w:rsid w:val="00EA1D9E"/>
    <w:rsid w:val="00EA1DFF"/>
    <w:rsid w:val="00EA21BE"/>
    <w:rsid w:val="00EA2273"/>
    <w:rsid w:val="00EA230A"/>
    <w:rsid w:val="00EA23F2"/>
    <w:rsid w:val="00EA242D"/>
    <w:rsid w:val="00EA24EB"/>
    <w:rsid w:val="00EA262F"/>
    <w:rsid w:val="00EA26E0"/>
    <w:rsid w:val="00EA2766"/>
    <w:rsid w:val="00EA2B17"/>
    <w:rsid w:val="00EA2B30"/>
    <w:rsid w:val="00EA2E99"/>
    <w:rsid w:val="00EA2FE5"/>
    <w:rsid w:val="00EA3129"/>
    <w:rsid w:val="00EA31FA"/>
    <w:rsid w:val="00EA3273"/>
    <w:rsid w:val="00EA3398"/>
    <w:rsid w:val="00EA3475"/>
    <w:rsid w:val="00EA3C23"/>
    <w:rsid w:val="00EA3EB9"/>
    <w:rsid w:val="00EA3F19"/>
    <w:rsid w:val="00EA3F1C"/>
    <w:rsid w:val="00EA3F35"/>
    <w:rsid w:val="00EA4143"/>
    <w:rsid w:val="00EA429B"/>
    <w:rsid w:val="00EA451D"/>
    <w:rsid w:val="00EA4615"/>
    <w:rsid w:val="00EA46D6"/>
    <w:rsid w:val="00EA47D7"/>
    <w:rsid w:val="00EA487D"/>
    <w:rsid w:val="00EA4940"/>
    <w:rsid w:val="00EA49DE"/>
    <w:rsid w:val="00EA4A00"/>
    <w:rsid w:val="00EA4B68"/>
    <w:rsid w:val="00EA50EC"/>
    <w:rsid w:val="00EA516C"/>
    <w:rsid w:val="00EA51E0"/>
    <w:rsid w:val="00EA5220"/>
    <w:rsid w:val="00EA561C"/>
    <w:rsid w:val="00EA59D5"/>
    <w:rsid w:val="00EA5B94"/>
    <w:rsid w:val="00EA5D9C"/>
    <w:rsid w:val="00EA5EBD"/>
    <w:rsid w:val="00EA611A"/>
    <w:rsid w:val="00EA6121"/>
    <w:rsid w:val="00EA62E3"/>
    <w:rsid w:val="00EA6400"/>
    <w:rsid w:val="00EA6456"/>
    <w:rsid w:val="00EA649A"/>
    <w:rsid w:val="00EA64E1"/>
    <w:rsid w:val="00EA668C"/>
    <w:rsid w:val="00EA69D8"/>
    <w:rsid w:val="00EA6BA9"/>
    <w:rsid w:val="00EA6D6B"/>
    <w:rsid w:val="00EA6E74"/>
    <w:rsid w:val="00EA6F58"/>
    <w:rsid w:val="00EA7336"/>
    <w:rsid w:val="00EA7391"/>
    <w:rsid w:val="00EA7454"/>
    <w:rsid w:val="00EA74AC"/>
    <w:rsid w:val="00EA75D9"/>
    <w:rsid w:val="00EA767F"/>
    <w:rsid w:val="00EA7A8A"/>
    <w:rsid w:val="00EA7E25"/>
    <w:rsid w:val="00EA7E4C"/>
    <w:rsid w:val="00EA7FDF"/>
    <w:rsid w:val="00EB01C0"/>
    <w:rsid w:val="00EB0444"/>
    <w:rsid w:val="00EB0581"/>
    <w:rsid w:val="00EB05A4"/>
    <w:rsid w:val="00EB0622"/>
    <w:rsid w:val="00EB0646"/>
    <w:rsid w:val="00EB0770"/>
    <w:rsid w:val="00EB0894"/>
    <w:rsid w:val="00EB0931"/>
    <w:rsid w:val="00EB0AF1"/>
    <w:rsid w:val="00EB0B67"/>
    <w:rsid w:val="00EB0C43"/>
    <w:rsid w:val="00EB0C6F"/>
    <w:rsid w:val="00EB0D3C"/>
    <w:rsid w:val="00EB0D66"/>
    <w:rsid w:val="00EB0E2D"/>
    <w:rsid w:val="00EB12DE"/>
    <w:rsid w:val="00EB1535"/>
    <w:rsid w:val="00EB1633"/>
    <w:rsid w:val="00EB1A64"/>
    <w:rsid w:val="00EB1AE7"/>
    <w:rsid w:val="00EB1BA5"/>
    <w:rsid w:val="00EB1D14"/>
    <w:rsid w:val="00EB23A2"/>
    <w:rsid w:val="00EB2770"/>
    <w:rsid w:val="00EB278B"/>
    <w:rsid w:val="00EB284F"/>
    <w:rsid w:val="00EB2898"/>
    <w:rsid w:val="00EB2A42"/>
    <w:rsid w:val="00EB2A5F"/>
    <w:rsid w:val="00EB2C9D"/>
    <w:rsid w:val="00EB30B1"/>
    <w:rsid w:val="00EB30FD"/>
    <w:rsid w:val="00EB3448"/>
    <w:rsid w:val="00EB366B"/>
    <w:rsid w:val="00EB36B5"/>
    <w:rsid w:val="00EB36B6"/>
    <w:rsid w:val="00EB373E"/>
    <w:rsid w:val="00EB399B"/>
    <w:rsid w:val="00EB3A2C"/>
    <w:rsid w:val="00EB3A96"/>
    <w:rsid w:val="00EB3B5B"/>
    <w:rsid w:val="00EB3C14"/>
    <w:rsid w:val="00EB3CD1"/>
    <w:rsid w:val="00EB3F3A"/>
    <w:rsid w:val="00EB424F"/>
    <w:rsid w:val="00EB4298"/>
    <w:rsid w:val="00EB43FC"/>
    <w:rsid w:val="00EB4412"/>
    <w:rsid w:val="00EB44B6"/>
    <w:rsid w:val="00EB4644"/>
    <w:rsid w:val="00EB46A0"/>
    <w:rsid w:val="00EB490D"/>
    <w:rsid w:val="00EB4CA6"/>
    <w:rsid w:val="00EB4E30"/>
    <w:rsid w:val="00EB4FDB"/>
    <w:rsid w:val="00EB508A"/>
    <w:rsid w:val="00EB519D"/>
    <w:rsid w:val="00EB541F"/>
    <w:rsid w:val="00EB5691"/>
    <w:rsid w:val="00EB56DE"/>
    <w:rsid w:val="00EB5709"/>
    <w:rsid w:val="00EB5779"/>
    <w:rsid w:val="00EB58BE"/>
    <w:rsid w:val="00EB5AD2"/>
    <w:rsid w:val="00EB5B32"/>
    <w:rsid w:val="00EB5B5B"/>
    <w:rsid w:val="00EB5B97"/>
    <w:rsid w:val="00EB5BCA"/>
    <w:rsid w:val="00EB5D11"/>
    <w:rsid w:val="00EB6099"/>
    <w:rsid w:val="00EB6168"/>
    <w:rsid w:val="00EB6186"/>
    <w:rsid w:val="00EB62AD"/>
    <w:rsid w:val="00EB62DB"/>
    <w:rsid w:val="00EB6386"/>
    <w:rsid w:val="00EB651E"/>
    <w:rsid w:val="00EB66A7"/>
    <w:rsid w:val="00EB6785"/>
    <w:rsid w:val="00EB67D0"/>
    <w:rsid w:val="00EB6A37"/>
    <w:rsid w:val="00EB6B66"/>
    <w:rsid w:val="00EB6C5F"/>
    <w:rsid w:val="00EB6CE0"/>
    <w:rsid w:val="00EB6D19"/>
    <w:rsid w:val="00EB6DAC"/>
    <w:rsid w:val="00EB6DC2"/>
    <w:rsid w:val="00EB6DEC"/>
    <w:rsid w:val="00EB72BE"/>
    <w:rsid w:val="00EB72CE"/>
    <w:rsid w:val="00EB7373"/>
    <w:rsid w:val="00EB746F"/>
    <w:rsid w:val="00EB74F7"/>
    <w:rsid w:val="00EB7556"/>
    <w:rsid w:val="00EB7623"/>
    <w:rsid w:val="00EB77F7"/>
    <w:rsid w:val="00EB7801"/>
    <w:rsid w:val="00EB7945"/>
    <w:rsid w:val="00EB794D"/>
    <w:rsid w:val="00EB797B"/>
    <w:rsid w:val="00EB7AEB"/>
    <w:rsid w:val="00EB7D8F"/>
    <w:rsid w:val="00EB7E90"/>
    <w:rsid w:val="00EB7FCD"/>
    <w:rsid w:val="00EC001A"/>
    <w:rsid w:val="00EC028A"/>
    <w:rsid w:val="00EC04A5"/>
    <w:rsid w:val="00EC04D9"/>
    <w:rsid w:val="00EC09BE"/>
    <w:rsid w:val="00EC0D8D"/>
    <w:rsid w:val="00EC0E9C"/>
    <w:rsid w:val="00EC0EFD"/>
    <w:rsid w:val="00EC131A"/>
    <w:rsid w:val="00EC1664"/>
    <w:rsid w:val="00EC1729"/>
    <w:rsid w:val="00EC1A63"/>
    <w:rsid w:val="00EC1C66"/>
    <w:rsid w:val="00EC1EA4"/>
    <w:rsid w:val="00EC21CA"/>
    <w:rsid w:val="00EC244C"/>
    <w:rsid w:val="00EC2677"/>
    <w:rsid w:val="00EC27B6"/>
    <w:rsid w:val="00EC2859"/>
    <w:rsid w:val="00EC29F9"/>
    <w:rsid w:val="00EC2AC1"/>
    <w:rsid w:val="00EC2BA6"/>
    <w:rsid w:val="00EC2CCE"/>
    <w:rsid w:val="00EC2DEB"/>
    <w:rsid w:val="00EC2DFB"/>
    <w:rsid w:val="00EC2E01"/>
    <w:rsid w:val="00EC2E0D"/>
    <w:rsid w:val="00EC2E51"/>
    <w:rsid w:val="00EC3273"/>
    <w:rsid w:val="00EC3306"/>
    <w:rsid w:val="00EC33E3"/>
    <w:rsid w:val="00EC352D"/>
    <w:rsid w:val="00EC408F"/>
    <w:rsid w:val="00EC414D"/>
    <w:rsid w:val="00EC4190"/>
    <w:rsid w:val="00EC421C"/>
    <w:rsid w:val="00EC46B9"/>
    <w:rsid w:val="00EC4787"/>
    <w:rsid w:val="00EC4946"/>
    <w:rsid w:val="00EC49DB"/>
    <w:rsid w:val="00EC4AB5"/>
    <w:rsid w:val="00EC4B58"/>
    <w:rsid w:val="00EC4C5E"/>
    <w:rsid w:val="00EC4C8D"/>
    <w:rsid w:val="00EC52D1"/>
    <w:rsid w:val="00EC5355"/>
    <w:rsid w:val="00EC53E5"/>
    <w:rsid w:val="00EC5626"/>
    <w:rsid w:val="00EC5819"/>
    <w:rsid w:val="00EC58E3"/>
    <w:rsid w:val="00EC591D"/>
    <w:rsid w:val="00EC5938"/>
    <w:rsid w:val="00EC5A05"/>
    <w:rsid w:val="00EC5A7B"/>
    <w:rsid w:val="00EC5C12"/>
    <w:rsid w:val="00EC5CE6"/>
    <w:rsid w:val="00EC5DBA"/>
    <w:rsid w:val="00EC5E0C"/>
    <w:rsid w:val="00EC6039"/>
    <w:rsid w:val="00EC62DE"/>
    <w:rsid w:val="00EC6412"/>
    <w:rsid w:val="00EC67C4"/>
    <w:rsid w:val="00EC682A"/>
    <w:rsid w:val="00EC6A7D"/>
    <w:rsid w:val="00EC6ADB"/>
    <w:rsid w:val="00EC6B4E"/>
    <w:rsid w:val="00EC6CF5"/>
    <w:rsid w:val="00EC6D9E"/>
    <w:rsid w:val="00EC6F19"/>
    <w:rsid w:val="00EC7133"/>
    <w:rsid w:val="00EC7188"/>
    <w:rsid w:val="00EC718F"/>
    <w:rsid w:val="00EC746F"/>
    <w:rsid w:val="00EC74D4"/>
    <w:rsid w:val="00EC74E0"/>
    <w:rsid w:val="00EC75D6"/>
    <w:rsid w:val="00EC75E1"/>
    <w:rsid w:val="00EC77C9"/>
    <w:rsid w:val="00EC79CD"/>
    <w:rsid w:val="00EC79F6"/>
    <w:rsid w:val="00EC7B4A"/>
    <w:rsid w:val="00EC7BEB"/>
    <w:rsid w:val="00EC7BF7"/>
    <w:rsid w:val="00EC7D20"/>
    <w:rsid w:val="00ED0124"/>
    <w:rsid w:val="00ED01A6"/>
    <w:rsid w:val="00ED032F"/>
    <w:rsid w:val="00ED067E"/>
    <w:rsid w:val="00ED06FA"/>
    <w:rsid w:val="00ED075A"/>
    <w:rsid w:val="00ED07DD"/>
    <w:rsid w:val="00ED08FE"/>
    <w:rsid w:val="00ED097A"/>
    <w:rsid w:val="00ED0C3C"/>
    <w:rsid w:val="00ED0C46"/>
    <w:rsid w:val="00ED0F62"/>
    <w:rsid w:val="00ED1190"/>
    <w:rsid w:val="00ED12B7"/>
    <w:rsid w:val="00ED12F0"/>
    <w:rsid w:val="00ED155E"/>
    <w:rsid w:val="00ED16E9"/>
    <w:rsid w:val="00ED184C"/>
    <w:rsid w:val="00ED1A4F"/>
    <w:rsid w:val="00ED1BAB"/>
    <w:rsid w:val="00ED244A"/>
    <w:rsid w:val="00ED25B2"/>
    <w:rsid w:val="00ED263C"/>
    <w:rsid w:val="00ED28A7"/>
    <w:rsid w:val="00ED2967"/>
    <w:rsid w:val="00ED2A00"/>
    <w:rsid w:val="00ED2A6E"/>
    <w:rsid w:val="00ED2B07"/>
    <w:rsid w:val="00ED2C3F"/>
    <w:rsid w:val="00ED2D5A"/>
    <w:rsid w:val="00ED2EB0"/>
    <w:rsid w:val="00ED2FC7"/>
    <w:rsid w:val="00ED3024"/>
    <w:rsid w:val="00ED30D3"/>
    <w:rsid w:val="00ED3170"/>
    <w:rsid w:val="00ED3368"/>
    <w:rsid w:val="00ED3902"/>
    <w:rsid w:val="00ED3B47"/>
    <w:rsid w:val="00ED3D6F"/>
    <w:rsid w:val="00ED3F6C"/>
    <w:rsid w:val="00ED40C1"/>
    <w:rsid w:val="00ED4440"/>
    <w:rsid w:val="00ED45C6"/>
    <w:rsid w:val="00ED47E9"/>
    <w:rsid w:val="00ED4A08"/>
    <w:rsid w:val="00ED4ED7"/>
    <w:rsid w:val="00ED50B6"/>
    <w:rsid w:val="00ED5156"/>
    <w:rsid w:val="00ED51D8"/>
    <w:rsid w:val="00ED5200"/>
    <w:rsid w:val="00ED52F3"/>
    <w:rsid w:val="00ED553E"/>
    <w:rsid w:val="00ED5AD7"/>
    <w:rsid w:val="00ED5AEC"/>
    <w:rsid w:val="00ED5C76"/>
    <w:rsid w:val="00ED5D05"/>
    <w:rsid w:val="00ED5FC1"/>
    <w:rsid w:val="00ED643C"/>
    <w:rsid w:val="00ED64F6"/>
    <w:rsid w:val="00ED6763"/>
    <w:rsid w:val="00ED6A12"/>
    <w:rsid w:val="00ED6A1D"/>
    <w:rsid w:val="00ED6D09"/>
    <w:rsid w:val="00ED713B"/>
    <w:rsid w:val="00ED7223"/>
    <w:rsid w:val="00ED73E4"/>
    <w:rsid w:val="00ED7469"/>
    <w:rsid w:val="00ED7537"/>
    <w:rsid w:val="00ED7705"/>
    <w:rsid w:val="00ED7816"/>
    <w:rsid w:val="00ED78B0"/>
    <w:rsid w:val="00ED7A15"/>
    <w:rsid w:val="00ED7C50"/>
    <w:rsid w:val="00ED7C8E"/>
    <w:rsid w:val="00ED7EE6"/>
    <w:rsid w:val="00ED7FAB"/>
    <w:rsid w:val="00EE024B"/>
    <w:rsid w:val="00EE059E"/>
    <w:rsid w:val="00EE06B0"/>
    <w:rsid w:val="00EE08AF"/>
    <w:rsid w:val="00EE0E55"/>
    <w:rsid w:val="00EE0EEE"/>
    <w:rsid w:val="00EE10DA"/>
    <w:rsid w:val="00EE1109"/>
    <w:rsid w:val="00EE120B"/>
    <w:rsid w:val="00EE1231"/>
    <w:rsid w:val="00EE1236"/>
    <w:rsid w:val="00EE1298"/>
    <w:rsid w:val="00EE12D8"/>
    <w:rsid w:val="00EE1328"/>
    <w:rsid w:val="00EE1339"/>
    <w:rsid w:val="00EE1513"/>
    <w:rsid w:val="00EE1724"/>
    <w:rsid w:val="00EE1975"/>
    <w:rsid w:val="00EE1AD7"/>
    <w:rsid w:val="00EE1B20"/>
    <w:rsid w:val="00EE1C09"/>
    <w:rsid w:val="00EE1D59"/>
    <w:rsid w:val="00EE2013"/>
    <w:rsid w:val="00EE2139"/>
    <w:rsid w:val="00EE2200"/>
    <w:rsid w:val="00EE2327"/>
    <w:rsid w:val="00EE256E"/>
    <w:rsid w:val="00EE259C"/>
    <w:rsid w:val="00EE25E5"/>
    <w:rsid w:val="00EE2625"/>
    <w:rsid w:val="00EE26E1"/>
    <w:rsid w:val="00EE285A"/>
    <w:rsid w:val="00EE2968"/>
    <w:rsid w:val="00EE2985"/>
    <w:rsid w:val="00EE2BF1"/>
    <w:rsid w:val="00EE2E41"/>
    <w:rsid w:val="00EE30BA"/>
    <w:rsid w:val="00EE376A"/>
    <w:rsid w:val="00EE3896"/>
    <w:rsid w:val="00EE3990"/>
    <w:rsid w:val="00EE3A9E"/>
    <w:rsid w:val="00EE3D82"/>
    <w:rsid w:val="00EE3DAA"/>
    <w:rsid w:val="00EE3ECD"/>
    <w:rsid w:val="00EE407D"/>
    <w:rsid w:val="00EE413F"/>
    <w:rsid w:val="00EE42A4"/>
    <w:rsid w:val="00EE4358"/>
    <w:rsid w:val="00EE437C"/>
    <w:rsid w:val="00EE454C"/>
    <w:rsid w:val="00EE467D"/>
    <w:rsid w:val="00EE4CAD"/>
    <w:rsid w:val="00EE4DFF"/>
    <w:rsid w:val="00EE4E42"/>
    <w:rsid w:val="00EE5121"/>
    <w:rsid w:val="00EE5208"/>
    <w:rsid w:val="00EE52C1"/>
    <w:rsid w:val="00EE52F1"/>
    <w:rsid w:val="00EE5394"/>
    <w:rsid w:val="00EE55DE"/>
    <w:rsid w:val="00EE55DF"/>
    <w:rsid w:val="00EE567F"/>
    <w:rsid w:val="00EE5725"/>
    <w:rsid w:val="00EE5A15"/>
    <w:rsid w:val="00EE5B22"/>
    <w:rsid w:val="00EE5B70"/>
    <w:rsid w:val="00EE5B8A"/>
    <w:rsid w:val="00EE5EFE"/>
    <w:rsid w:val="00EE5F8F"/>
    <w:rsid w:val="00EE5FCC"/>
    <w:rsid w:val="00EE6017"/>
    <w:rsid w:val="00EE605D"/>
    <w:rsid w:val="00EE60F4"/>
    <w:rsid w:val="00EE62AD"/>
    <w:rsid w:val="00EE632F"/>
    <w:rsid w:val="00EE63D6"/>
    <w:rsid w:val="00EE645C"/>
    <w:rsid w:val="00EE64B1"/>
    <w:rsid w:val="00EE657A"/>
    <w:rsid w:val="00EE65A2"/>
    <w:rsid w:val="00EE65EA"/>
    <w:rsid w:val="00EE6746"/>
    <w:rsid w:val="00EE67D3"/>
    <w:rsid w:val="00EE68CD"/>
    <w:rsid w:val="00EE6AF7"/>
    <w:rsid w:val="00EE6BA9"/>
    <w:rsid w:val="00EE6BD8"/>
    <w:rsid w:val="00EE6D63"/>
    <w:rsid w:val="00EE6E51"/>
    <w:rsid w:val="00EE6F1E"/>
    <w:rsid w:val="00EE7010"/>
    <w:rsid w:val="00EE7106"/>
    <w:rsid w:val="00EE7296"/>
    <w:rsid w:val="00EE7749"/>
    <w:rsid w:val="00EE78C3"/>
    <w:rsid w:val="00EE7A43"/>
    <w:rsid w:val="00EE7BEA"/>
    <w:rsid w:val="00EE7C0B"/>
    <w:rsid w:val="00EE7CF9"/>
    <w:rsid w:val="00EE7E39"/>
    <w:rsid w:val="00EE7E5A"/>
    <w:rsid w:val="00EE7EF9"/>
    <w:rsid w:val="00EF022C"/>
    <w:rsid w:val="00EF0237"/>
    <w:rsid w:val="00EF02D3"/>
    <w:rsid w:val="00EF02E2"/>
    <w:rsid w:val="00EF045B"/>
    <w:rsid w:val="00EF0A78"/>
    <w:rsid w:val="00EF0AAC"/>
    <w:rsid w:val="00EF0E10"/>
    <w:rsid w:val="00EF0EEE"/>
    <w:rsid w:val="00EF0F6F"/>
    <w:rsid w:val="00EF101D"/>
    <w:rsid w:val="00EF11CE"/>
    <w:rsid w:val="00EF12AC"/>
    <w:rsid w:val="00EF1651"/>
    <w:rsid w:val="00EF1750"/>
    <w:rsid w:val="00EF177B"/>
    <w:rsid w:val="00EF19EA"/>
    <w:rsid w:val="00EF1B08"/>
    <w:rsid w:val="00EF1CAC"/>
    <w:rsid w:val="00EF21C3"/>
    <w:rsid w:val="00EF2204"/>
    <w:rsid w:val="00EF22F1"/>
    <w:rsid w:val="00EF2319"/>
    <w:rsid w:val="00EF23E3"/>
    <w:rsid w:val="00EF24D7"/>
    <w:rsid w:val="00EF2743"/>
    <w:rsid w:val="00EF27AD"/>
    <w:rsid w:val="00EF2821"/>
    <w:rsid w:val="00EF2885"/>
    <w:rsid w:val="00EF2932"/>
    <w:rsid w:val="00EF2AF7"/>
    <w:rsid w:val="00EF2BCA"/>
    <w:rsid w:val="00EF2C25"/>
    <w:rsid w:val="00EF2CCA"/>
    <w:rsid w:val="00EF2D44"/>
    <w:rsid w:val="00EF2E1B"/>
    <w:rsid w:val="00EF2E2A"/>
    <w:rsid w:val="00EF2F15"/>
    <w:rsid w:val="00EF2F59"/>
    <w:rsid w:val="00EF3548"/>
    <w:rsid w:val="00EF3894"/>
    <w:rsid w:val="00EF39EE"/>
    <w:rsid w:val="00EF3BE5"/>
    <w:rsid w:val="00EF3C16"/>
    <w:rsid w:val="00EF3D3F"/>
    <w:rsid w:val="00EF3DEB"/>
    <w:rsid w:val="00EF3E32"/>
    <w:rsid w:val="00EF3EF1"/>
    <w:rsid w:val="00EF3F30"/>
    <w:rsid w:val="00EF3FAA"/>
    <w:rsid w:val="00EF4275"/>
    <w:rsid w:val="00EF440F"/>
    <w:rsid w:val="00EF47B5"/>
    <w:rsid w:val="00EF482E"/>
    <w:rsid w:val="00EF4887"/>
    <w:rsid w:val="00EF49D4"/>
    <w:rsid w:val="00EF4A40"/>
    <w:rsid w:val="00EF4A90"/>
    <w:rsid w:val="00EF4B1A"/>
    <w:rsid w:val="00EF4B57"/>
    <w:rsid w:val="00EF4D5F"/>
    <w:rsid w:val="00EF4DDC"/>
    <w:rsid w:val="00EF4DFC"/>
    <w:rsid w:val="00EF4DFE"/>
    <w:rsid w:val="00EF5372"/>
    <w:rsid w:val="00EF5383"/>
    <w:rsid w:val="00EF5771"/>
    <w:rsid w:val="00EF583E"/>
    <w:rsid w:val="00EF58A5"/>
    <w:rsid w:val="00EF5ADC"/>
    <w:rsid w:val="00EF5D8D"/>
    <w:rsid w:val="00EF5E39"/>
    <w:rsid w:val="00EF5EBC"/>
    <w:rsid w:val="00EF5F6F"/>
    <w:rsid w:val="00EF60C9"/>
    <w:rsid w:val="00EF6146"/>
    <w:rsid w:val="00EF6233"/>
    <w:rsid w:val="00EF63A1"/>
    <w:rsid w:val="00EF6416"/>
    <w:rsid w:val="00EF6472"/>
    <w:rsid w:val="00EF64F2"/>
    <w:rsid w:val="00EF689C"/>
    <w:rsid w:val="00EF68B7"/>
    <w:rsid w:val="00EF68D7"/>
    <w:rsid w:val="00EF68F6"/>
    <w:rsid w:val="00EF6921"/>
    <w:rsid w:val="00EF69FD"/>
    <w:rsid w:val="00EF6AD3"/>
    <w:rsid w:val="00EF6CDA"/>
    <w:rsid w:val="00EF707B"/>
    <w:rsid w:val="00EF7096"/>
    <w:rsid w:val="00EF718A"/>
    <w:rsid w:val="00EF73DB"/>
    <w:rsid w:val="00EF754F"/>
    <w:rsid w:val="00EF75F4"/>
    <w:rsid w:val="00EF7677"/>
    <w:rsid w:val="00EF7679"/>
    <w:rsid w:val="00EF76AC"/>
    <w:rsid w:val="00EF785F"/>
    <w:rsid w:val="00EF7EA0"/>
    <w:rsid w:val="00EF7F92"/>
    <w:rsid w:val="00F0014E"/>
    <w:rsid w:val="00F003A6"/>
    <w:rsid w:val="00F004A8"/>
    <w:rsid w:val="00F00DDD"/>
    <w:rsid w:val="00F00FB0"/>
    <w:rsid w:val="00F01091"/>
    <w:rsid w:val="00F01159"/>
    <w:rsid w:val="00F012BC"/>
    <w:rsid w:val="00F01363"/>
    <w:rsid w:val="00F013BE"/>
    <w:rsid w:val="00F013E0"/>
    <w:rsid w:val="00F0178D"/>
    <w:rsid w:val="00F017E0"/>
    <w:rsid w:val="00F0187B"/>
    <w:rsid w:val="00F01989"/>
    <w:rsid w:val="00F019C4"/>
    <w:rsid w:val="00F01AEA"/>
    <w:rsid w:val="00F01B66"/>
    <w:rsid w:val="00F01CC8"/>
    <w:rsid w:val="00F01DB3"/>
    <w:rsid w:val="00F01E70"/>
    <w:rsid w:val="00F01F01"/>
    <w:rsid w:val="00F022F0"/>
    <w:rsid w:val="00F02512"/>
    <w:rsid w:val="00F02697"/>
    <w:rsid w:val="00F02827"/>
    <w:rsid w:val="00F0297C"/>
    <w:rsid w:val="00F029E4"/>
    <w:rsid w:val="00F02CE1"/>
    <w:rsid w:val="00F02F27"/>
    <w:rsid w:val="00F03231"/>
    <w:rsid w:val="00F03466"/>
    <w:rsid w:val="00F035A6"/>
    <w:rsid w:val="00F03849"/>
    <w:rsid w:val="00F03A31"/>
    <w:rsid w:val="00F03AEE"/>
    <w:rsid w:val="00F03BBD"/>
    <w:rsid w:val="00F03FA0"/>
    <w:rsid w:val="00F0439C"/>
    <w:rsid w:val="00F0439D"/>
    <w:rsid w:val="00F043CC"/>
    <w:rsid w:val="00F043E6"/>
    <w:rsid w:val="00F043FB"/>
    <w:rsid w:val="00F0454B"/>
    <w:rsid w:val="00F0492C"/>
    <w:rsid w:val="00F04B55"/>
    <w:rsid w:val="00F04C00"/>
    <w:rsid w:val="00F04D64"/>
    <w:rsid w:val="00F04DC0"/>
    <w:rsid w:val="00F04E6A"/>
    <w:rsid w:val="00F051EB"/>
    <w:rsid w:val="00F05286"/>
    <w:rsid w:val="00F053B6"/>
    <w:rsid w:val="00F0546D"/>
    <w:rsid w:val="00F055C4"/>
    <w:rsid w:val="00F05652"/>
    <w:rsid w:val="00F057C3"/>
    <w:rsid w:val="00F05900"/>
    <w:rsid w:val="00F05A49"/>
    <w:rsid w:val="00F05A79"/>
    <w:rsid w:val="00F05A80"/>
    <w:rsid w:val="00F05C4F"/>
    <w:rsid w:val="00F05CD3"/>
    <w:rsid w:val="00F05E62"/>
    <w:rsid w:val="00F05FE1"/>
    <w:rsid w:val="00F061AE"/>
    <w:rsid w:val="00F061FB"/>
    <w:rsid w:val="00F06610"/>
    <w:rsid w:val="00F067CA"/>
    <w:rsid w:val="00F06805"/>
    <w:rsid w:val="00F0684D"/>
    <w:rsid w:val="00F06988"/>
    <w:rsid w:val="00F06B04"/>
    <w:rsid w:val="00F06B88"/>
    <w:rsid w:val="00F06D6C"/>
    <w:rsid w:val="00F06DA0"/>
    <w:rsid w:val="00F06FCA"/>
    <w:rsid w:val="00F06FD3"/>
    <w:rsid w:val="00F07014"/>
    <w:rsid w:val="00F0703A"/>
    <w:rsid w:val="00F0703E"/>
    <w:rsid w:val="00F07071"/>
    <w:rsid w:val="00F070BF"/>
    <w:rsid w:val="00F070E6"/>
    <w:rsid w:val="00F07131"/>
    <w:rsid w:val="00F071A3"/>
    <w:rsid w:val="00F072F2"/>
    <w:rsid w:val="00F074FC"/>
    <w:rsid w:val="00F0756D"/>
    <w:rsid w:val="00F076F1"/>
    <w:rsid w:val="00F07A12"/>
    <w:rsid w:val="00F07A50"/>
    <w:rsid w:val="00F07B23"/>
    <w:rsid w:val="00F07D5D"/>
    <w:rsid w:val="00F07EB4"/>
    <w:rsid w:val="00F10231"/>
    <w:rsid w:val="00F1038D"/>
    <w:rsid w:val="00F10504"/>
    <w:rsid w:val="00F106FD"/>
    <w:rsid w:val="00F1092D"/>
    <w:rsid w:val="00F10A00"/>
    <w:rsid w:val="00F10B85"/>
    <w:rsid w:val="00F10BA6"/>
    <w:rsid w:val="00F10C3B"/>
    <w:rsid w:val="00F10D66"/>
    <w:rsid w:val="00F10E5D"/>
    <w:rsid w:val="00F10F3C"/>
    <w:rsid w:val="00F10F4B"/>
    <w:rsid w:val="00F10F6C"/>
    <w:rsid w:val="00F10F71"/>
    <w:rsid w:val="00F10F80"/>
    <w:rsid w:val="00F10F95"/>
    <w:rsid w:val="00F10FC1"/>
    <w:rsid w:val="00F11110"/>
    <w:rsid w:val="00F1134A"/>
    <w:rsid w:val="00F1145E"/>
    <w:rsid w:val="00F1151D"/>
    <w:rsid w:val="00F11654"/>
    <w:rsid w:val="00F117AE"/>
    <w:rsid w:val="00F11923"/>
    <w:rsid w:val="00F119A9"/>
    <w:rsid w:val="00F11B6E"/>
    <w:rsid w:val="00F11C57"/>
    <w:rsid w:val="00F11EF5"/>
    <w:rsid w:val="00F11F2A"/>
    <w:rsid w:val="00F12186"/>
    <w:rsid w:val="00F1224D"/>
    <w:rsid w:val="00F12405"/>
    <w:rsid w:val="00F125B0"/>
    <w:rsid w:val="00F1271A"/>
    <w:rsid w:val="00F1282E"/>
    <w:rsid w:val="00F12833"/>
    <w:rsid w:val="00F1294B"/>
    <w:rsid w:val="00F12A44"/>
    <w:rsid w:val="00F12B38"/>
    <w:rsid w:val="00F12C9F"/>
    <w:rsid w:val="00F12D0E"/>
    <w:rsid w:val="00F12DEC"/>
    <w:rsid w:val="00F12F5C"/>
    <w:rsid w:val="00F1312E"/>
    <w:rsid w:val="00F13143"/>
    <w:rsid w:val="00F1316A"/>
    <w:rsid w:val="00F131EA"/>
    <w:rsid w:val="00F13274"/>
    <w:rsid w:val="00F132F3"/>
    <w:rsid w:val="00F13514"/>
    <w:rsid w:val="00F13658"/>
    <w:rsid w:val="00F13661"/>
    <w:rsid w:val="00F137E7"/>
    <w:rsid w:val="00F139A6"/>
    <w:rsid w:val="00F13A9E"/>
    <w:rsid w:val="00F13AD7"/>
    <w:rsid w:val="00F13B89"/>
    <w:rsid w:val="00F13BCF"/>
    <w:rsid w:val="00F13C53"/>
    <w:rsid w:val="00F13DF4"/>
    <w:rsid w:val="00F13F49"/>
    <w:rsid w:val="00F13F57"/>
    <w:rsid w:val="00F13FFE"/>
    <w:rsid w:val="00F1405D"/>
    <w:rsid w:val="00F142AB"/>
    <w:rsid w:val="00F144A2"/>
    <w:rsid w:val="00F144F4"/>
    <w:rsid w:val="00F1452D"/>
    <w:rsid w:val="00F14626"/>
    <w:rsid w:val="00F146BC"/>
    <w:rsid w:val="00F146F0"/>
    <w:rsid w:val="00F1473D"/>
    <w:rsid w:val="00F14914"/>
    <w:rsid w:val="00F1492B"/>
    <w:rsid w:val="00F14958"/>
    <w:rsid w:val="00F14B02"/>
    <w:rsid w:val="00F14ED7"/>
    <w:rsid w:val="00F1504E"/>
    <w:rsid w:val="00F1507C"/>
    <w:rsid w:val="00F15167"/>
    <w:rsid w:val="00F1519E"/>
    <w:rsid w:val="00F15289"/>
    <w:rsid w:val="00F152BD"/>
    <w:rsid w:val="00F15790"/>
    <w:rsid w:val="00F158ED"/>
    <w:rsid w:val="00F15985"/>
    <w:rsid w:val="00F15C2A"/>
    <w:rsid w:val="00F15D01"/>
    <w:rsid w:val="00F15DE5"/>
    <w:rsid w:val="00F15F41"/>
    <w:rsid w:val="00F1616D"/>
    <w:rsid w:val="00F16296"/>
    <w:rsid w:val="00F16553"/>
    <w:rsid w:val="00F165F0"/>
    <w:rsid w:val="00F16949"/>
    <w:rsid w:val="00F16AF6"/>
    <w:rsid w:val="00F16C08"/>
    <w:rsid w:val="00F16C7D"/>
    <w:rsid w:val="00F16EA4"/>
    <w:rsid w:val="00F16F39"/>
    <w:rsid w:val="00F17181"/>
    <w:rsid w:val="00F172DF"/>
    <w:rsid w:val="00F17469"/>
    <w:rsid w:val="00F17702"/>
    <w:rsid w:val="00F17727"/>
    <w:rsid w:val="00F1774C"/>
    <w:rsid w:val="00F1796C"/>
    <w:rsid w:val="00F17B3C"/>
    <w:rsid w:val="00F17DEE"/>
    <w:rsid w:val="00F20003"/>
    <w:rsid w:val="00F2009A"/>
    <w:rsid w:val="00F201AE"/>
    <w:rsid w:val="00F2025D"/>
    <w:rsid w:val="00F2030C"/>
    <w:rsid w:val="00F203C5"/>
    <w:rsid w:val="00F2045C"/>
    <w:rsid w:val="00F20539"/>
    <w:rsid w:val="00F205E2"/>
    <w:rsid w:val="00F2075C"/>
    <w:rsid w:val="00F208F0"/>
    <w:rsid w:val="00F20978"/>
    <w:rsid w:val="00F209EC"/>
    <w:rsid w:val="00F20A3F"/>
    <w:rsid w:val="00F20B68"/>
    <w:rsid w:val="00F20D0D"/>
    <w:rsid w:val="00F20DDF"/>
    <w:rsid w:val="00F20F2C"/>
    <w:rsid w:val="00F210D7"/>
    <w:rsid w:val="00F212A6"/>
    <w:rsid w:val="00F212C2"/>
    <w:rsid w:val="00F21377"/>
    <w:rsid w:val="00F21493"/>
    <w:rsid w:val="00F215E1"/>
    <w:rsid w:val="00F2167E"/>
    <w:rsid w:val="00F21F15"/>
    <w:rsid w:val="00F21F37"/>
    <w:rsid w:val="00F222B6"/>
    <w:rsid w:val="00F2234B"/>
    <w:rsid w:val="00F2260D"/>
    <w:rsid w:val="00F226AF"/>
    <w:rsid w:val="00F22814"/>
    <w:rsid w:val="00F228CE"/>
    <w:rsid w:val="00F22A11"/>
    <w:rsid w:val="00F22BAB"/>
    <w:rsid w:val="00F22E7F"/>
    <w:rsid w:val="00F22E8F"/>
    <w:rsid w:val="00F23199"/>
    <w:rsid w:val="00F23487"/>
    <w:rsid w:val="00F23767"/>
    <w:rsid w:val="00F2380F"/>
    <w:rsid w:val="00F238C1"/>
    <w:rsid w:val="00F23AD7"/>
    <w:rsid w:val="00F23C08"/>
    <w:rsid w:val="00F23C88"/>
    <w:rsid w:val="00F23DD6"/>
    <w:rsid w:val="00F24072"/>
    <w:rsid w:val="00F2420F"/>
    <w:rsid w:val="00F24291"/>
    <w:rsid w:val="00F24427"/>
    <w:rsid w:val="00F2463C"/>
    <w:rsid w:val="00F24A66"/>
    <w:rsid w:val="00F24ACB"/>
    <w:rsid w:val="00F25201"/>
    <w:rsid w:val="00F254E8"/>
    <w:rsid w:val="00F25797"/>
    <w:rsid w:val="00F258EE"/>
    <w:rsid w:val="00F25BEA"/>
    <w:rsid w:val="00F25E77"/>
    <w:rsid w:val="00F261DA"/>
    <w:rsid w:val="00F261FE"/>
    <w:rsid w:val="00F263A0"/>
    <w:rsid w:val="00F26508"/>
    <w:rsid w:val="00F2675D"/>
    <w:rsid w:val="00F2687A"/>
    <w:rsid w:val="00F26885"/>
    <w:rsid w:val="00F26C83"/>
    <w:rsid w:val="00F26F95"/>
    <w:rsid w:val="00F272AD"/>
    <w:rsid w:val="00F2754C"/>
    <w:rsid w:val="00F275ED"/>
    <w:rsid w:val="00F277C7"/>
    <w:rsid w:val="00F278C2"/>
    <w:rsid w:val="00F27945"/>
    <w:rsid w:val="00F27AFF"/>
    <w:rsid w:val="00F27B5E"/>
    <w:rsid w:val="00F27C79"/>
    <w:rsid w:val="00F27C8E"/>
    <w:rsid w:val="00F27CDA"/>
    <w:rsid w:val="00F27D1E"/>
    <w:rsid w:val="00F27DE0"/>
    <w:rsid w:val="00F27F47"/>
    <w:rsid w:val="00F3002F"/>
    <w:rsid w:val="00F3036F"/>
    <w:rsid w:val="00F30623"/>
    <w:rsid w:val="00F308D3"/>
    <w:rsid w:val="00F30A41"/>
    <w:rsid w:val="00F30DFB"/>
    <w:rsid w:val="00F30F25"/>
    <w:rsid w:val="00F31125"/>
    <w:rsid w:val="00F31221"/>
    <w:rsid w:val="00F312CD"/>
    <w:rsid w:val="00F31A79"/>
    <w:rsid w:val="00F31BE7"/>
    <w:rsid w:val="00F31BF0"/>
    <w:rsid w:val="00F31E69"/>
    <w:rsid w:val="00F31F93"/>
    <w:rsid w:val="00F32130"/>
    <w:rsid w:val="00F32268"/>
    <w:rsid w:val="00F32279"/>
    <w:rsid w:val="00F32619"/>
    <w:rsid w:val="00F327B2"/>
    <w:rsid w:val="00F32891"/>
    <w:rsid w:val="00F328C2"/>
    <w:rsid w:val="00F32A47"/>
    <w:rsid w:val="00F32B39"/>
    <w:rsid w:val="00F32DC3"/>
    <w:rsid w:val="00F32FCF"/>
    <w:rsid w:val="00F33052"/>
    <w:rsid w:val="00F33278"/>
    <w:rsid w:val="00F3331D"/>
    <w:rsid w:val="00F33399"/>
    <w:rsid w:val="00F33402"/>
    <w:rsid w:val="00F338DD"/>
    <w:rsid w:val="00F33915"/>
    <w:rsid w:val="00F339CB"/>
    <w:rsid w:val="00F33B29"/>
    <w:rsid w:val="00F33B64"/>
    <w:rsid w:val="00F33B77"/>
    <w:rsid w:val="00F33D9F"/>
    <w:rsid w:val="00F34221"/>
    <w:rsid w:val="00F343AE"/>
    <w:rsid w:val="00F343B3"/>
    <w:rsid w:val="00F34698"/>
    <w:rsid w:val="00F34934"/>
    <w:rsid w:val="00F34958"/>
    <w:rsid w:val="00F349E8"/>
    <w:rsid w:val="00F349FC"/>
    <w:rsid w:val="00F34C85"/>
    <w:rsid w:val="00F34CFA"/>
    <w:rsid w:val="00F34E36"/>
    <w:rsid w:val="00F34F84"/>
    <w:rsid w:val="00F34FB6"/>
    <w:rsid w:val="00F350F5"/>
    <w:rsid w:val="00F351FC"/>
    <w:rsid w:val="00F3550C"/>
    <w:rsid w:val="00F356A6"/>
    <w:rsid w:val="00F356B1"/>
    <w:rsid w:val="00F35728"/>
    <w:rsid w:val="00F35AE1"/>
    <w:rsid w:val="00F35B19"/>
    <w:rsid w:val="00F35D4F"/>
    <w:rsid w:val="00F35EA1"/>
    <w:rsid w:val="00F35F20"/>
    <w:rsid w:val="00F361B0"/>
    <w:rsid w:val="00F3621E"/>
    <w:rsid w:val="00F3626A"/>
    <w:rsid w:val="00F36458"/>
    <w:rsid w:val="00F36625"/>
    <w:rsid w:val="00F36694"/>
    <w:rsid w:val="00F36845"/>
    <w:rsid w:val="00F369B8"/>
    <w:rsid w:val="00F36B94"/>
    <w:rsid w:val="00F36D5F"/>
    <w:rsid w:val="00F36E55"/>
    <w:rsid w:val="00F370F6"/>
    <w:rsid w:val="00F37192"/>
    <w:rsid w:val="00F3721E"/>
    <w:rsid w:val="00F37545"/>
    <w:rsid w:val="00F37806"/>
    <w:rsid w:val="00F37895"/>
    <w:rsid w:val="00F378F3"/>
    <w:rsid w:val="00F37B34"/>
    <w:rsid w:val="00F37BB7"/>
    <w:rsid w:val="00F37FD2"/>
    <w:rsid w:val="00F400C3"/>
    <w:rsid w:val="00F402AF"/>
    <w:rsid w:val="00F403AF"/>
    <w:rsid w:val="00F4054D"/>
    <w:rsid w:val="00F40612"/>
    <w:rsid w:val="00F407C2"/>
    <w:rsid w:val="00F40A02"/>
    <w:rsid w:val="00F40C48"/>
    <w:rsid w:val="00F40CF6"/>
    <w:rsid w:val="00F40D07"/>
    <w:rsid w:val="00F40F74"/>
    <w:rsid w:val="00F40FA0"/>
    <w:rsid w:val="00F40FCF"/>
    <w:rsid w:val="00F411A4"/>
    <w:rsid w:val="00F413D7"/>
    <w:rsid w:val="00F414AC"/>
    <w:rsid w:val="00F4167B"/>
    <w:rsid w:val="00F416B9"/>
    <w:rsid w:val="00F41723"/>
    <w:rsid w:val="00F41B12"/>
    <w:rsid w:val="00F41CB7"/>
    <w:rsid w:val="00F41E61"/>
    <w:rsid w:val="00F41E6E"/>
    <w:rsid w:val="00F421F3"/>
    <w:rsid w:val="00F421FE"/>
    <w:rsid w:val="00F42285"/>
    <w:rsid w:val="00F422F5"/>
    <w:rsid w:val="00F42390"/>
    <w:rsid w:val="00F42566"/>
    <w:rsid w:val="00F427A0"/>
    <w:rsid w:val="00F427F3"/>
    <w:rsid w:val="00F42827"/>
    <w:rsid w:val="00F42992"/>
    <w:rsid w:val="00F429EF"/>
    <w:rsid w:val="00F42A42"/>
    <w:rsid w:val="00F42A94"/>
    <w:rsid w:val="00F42B46"/>
    <w:rsid w:val="00F42E57"/>
    <w:rsid w:val="00F42E77"/>
    <w:rsid w:val="00F4302D"/>
    <w:rsid w:val="00F434B2"/>
    <w:rsid w:val="00F434C1"/>
    <w:rsid w:val="00F4368E"/>
    <w:rsid w:val="00F4386D"/>
    <w:rsid w:val="00F43CBE"/>
    <w:rsid w:val="00F43EBA"/>
    <w:rsid w:val="00F43FDF"/>
    <w:rsid w:val="00F44110"/>
    <w:rsid w:val="00F44392"/>
    <w:rsid w:val="00F443BF"/>
    <w:rsid w:val="00F44539"/>
    <w:rsid w:val="00F445A5"/>
    <w:rsid w:val="00F4473C"/>
    <w:rsid w:val="00F44A18"/>
    <w:rsid w:val="00F44B8C"/>
    <w:rsid w:val="00F44E0A"/>
    <w:rsid w:val="00F44EF4"/>
    <w:rsid w:val="00F45278"/>
    <w:rsid w:val="00F454DC"/>
    <w:rsid w:val="00F454E3"/>
    <w:rsid w:val="00F45922"/>
    <w:rsid w:val="00F45AA7"/>
    <w:rsid w:val="00F45BDC"/>
    <w:rsid w:val="00F4615E"/>
    <w:rsid w:val="00F463F6"/>
    <w:rsid w:val="00F46556"/>
    <w:rsid w:val="00F465A9"/>
    <w:rsid w:val="00F466EB"/>
    <w:rsid w:val="00F469C9"/>
    <w:rsid w:val="00F46A19"/>
    <w:rsid w:val="00F46A66"/>
    <w:rsid w:val="00F46B8A"/>
    <w:rsid w:val="00F46E52"/>
    <w:rsid w:val="00F46F7D"/>
    <w:rsid w:val="00F471A3"/>
    <w:rsid w:val="00F472A6"/>
    <w:rsid w:val="00F4741C"/>
    <w:rsid w:val="00F4761E"/>
    <w:rsid w:val="00F4773D"/>
    <w:rsid w:val="00F477D8"/>
    <w:rsid w:val="00F478C8"/>
    <w:rsid w:val="00F47954"/>
    <w:rsid w:val="00F47BA4"/>
    <w:rsid w:val="00F47C40"/>
    <w:rsid w:val="00F47E8F"/>
    <w:rsid w:val="00F47FAA"/>
    <w:rsid w:val="00F501C6"/>
    <w:rsid w:val="00F50227"/>
    <w:rsid w:val="00F505BF"/>
    <w:rsid w:val="00F50674"/>
    <w:rsid w:val="00F50717"/>
    <w:rsid w:val="00F50820"/>
    <w:rsid w:val="00F50943"/>
    <w:rsid w:val="00F50A55"/>
    <w:rsid w:val="00F50AB2"/>
    <w:rsid w:val="00F50CAE"/>
    <w:rsid w:val="00F50EA6"/>
    <w:rsid w:val="00F50EFD"/>
    <w:rsid w:val="00F50F46"/>
    <w:rsid w:val="00F51112"/>
    <w:rsid w:val="00F513E9"/>
    <w:rsid w:val="00F513FA"/>
    <w:rsid w:val="00F51520"/>
    <w:rsid w:val="00F51590"/>
    <w:rsid w:val="00F51630"/>
    <w:rsid w:val="00F51771"/>
    <w:rsid w:val="00F517D5"/>
    <w:rsid w:val="00F5189A"/>
    <w:rsid w:val="00F519BF"/>
    <w:rsid w:val="00F51C1C"/>
    <w:rsid w:val="00F51CDB"/>
    <w:rsid w:val="00F51DB9"/>
    <w:rsid w:val="00F51E38"/>
    <w:rsid w:val="00F521F1"/>
    <w:rsid w:val="00F5240E"/>
    <w:rsid w:val="00F52496"/>
    <w:rsid w:val="00F5272B"/>
    <w:rsid w:val="00F527BA"/>
    <w:rsid w:val="00F529FE"/>
    <w:rsid w:val="00F52A47"/>
    <w:rsid w:val="00F52ABE"/>
    <w:rsid w:val="00F52ADB"/>
    <w:rsid w:val="00F52D79"/>
    <w:rsid w:val="00F52E09"/>
    <w:rsid w:val="00F53010"/>
    <w:rsid w:val="00F53071"/>
    <w:rsid w:val="00F53192"/>
    <w:rsid w:val="00F53249"/>
    <w:rsid w:val="00F53301"/>
    <w:rsid w:val="00F53385"/>
    <w:rsid w:val="00F53534"/>
    <w:rsid w:val="00F535B5"/>
    <w:rsid w:val="00F5372C"/>
    <w:rsid w:val="00F53A9C"/>
    <w:rsid w:val="00F53C3B"/>
    <w:rsid w:val="00F53C51"/>
    <w:rsid w:val="00F53D15"/>
    <w:rsid w:val="00F53E3F"/>
    <w:rsid w:val="00F53E74"/>
    <w:rsid w:val="00F53F54"/>
    <w:rsid w:val="00F53FF0"/>
    <w:rsid w:val="00F540E4"/>
    <w:rsid w:val="00F540E7"/>
    <w:rsid w:val="00F54456"/>
    <w:rsid w:val="00F5445C"/>
    <w:rsid w:val="00F5446E"/>
    <w:rsid w:val="00F5457A"/>
    <w:rsid w:val="00F546E1"/>
    <w:rsid w:val="00F549BD"/>
    <w:rsid w:val="00F54A51"/>
    <w:rsid w:val="00F54B6D"/>
    <w:rsid w:val="00F54FE7"/>
    <w:rsid w:val="00F55275"/>
    <w:rsid w:val="00F553B9"/>
    <w:rsid w:val="00F553FD"/>
    <w:rsid w:val="00F5548B"/>
    <w:rsid w:val="00F5561B"/>
    <w:rsid w:val="00F5562B"/>
    <w:rsid w:val="00F5562E"/>
    <w:rsid w:val="00F5566E"/>
    <w:rsid w:val="00F556FD"/>
    <w:rsid w:val="00F55842"/>
    <w:rsid w:val="00F55B05"/>
    <w:rsid w:val="00F55B4A"/>
    <w:rsid w:val="00F55CB8"/>
    <w:rsid w:val="00F56096"/>
    <w:rsid w:val="00F5625B"/>
    <w:rsid w:val="00F56328"/>
    <w:rsid w:val="00F564CA"/>
    <w:rsid w:val="00F5671B"/>
    <w:rsid w:val="00F5688E"/>
    <w:rsid w:val="00F56A04"/>
    <w:rsid w:val="00F56A71"/>
    <w:rsid w:val="00F56C4A"/>
    <w:rsid w:val="00F56DED"/>
    <w:rsid w:val="00F56EC3"/>
    <w:rsid w:val="00F56ED5"/>
    <w:rsid w:val="00F56F36"/>
    <w:rsid w:val="00F56F79"/>
    <w:rsid w:val="00F57197"/>
    <w:rsid w:val="00F5724A"/>
    <w:rsid w:val="00F57289"/>
    <w:rsid w:val="00F57348"/>
    <w:rsid w:val="00F573DA"/>
    <w:rsid w:val="00F573F5"/>
    <w:rsid w:val="00F576B8"/>
    <w:rsid w:val="00F577B5"/>
    <w:rsid w:val="00F57A7F"/>
    <w:rsid w:val="00F57B64"/>
    <w:rsid w:val="00F57F9C"/>
    <w:rsid w:val="00F600A9"/>
    <w:rsid w:val="00F601E1"/>
    <w:rsid w:val="00F602D0"/>
    <w:rsid w:val="00F60626"/>
    <w:rsid w:val="00F606B5"/>
    <w:rsid w:val="00F607B8"/>
    <w:rsid w:val="00F607D2"/>
    <w:rsid w:val="00F6091D"/>
    <w:rsid w:val="00F60A86"/>
    <w:rsid w:val="00F60A9B"/>
    <w:rsid w:val="00F60BF8"/>
    <w:rsid w:val="00F60D7E"/>
    <w:rsid w:val="00F60D98"/>
    <w:rsid w:val="00F61164"/>
    <w:rsid w:val="00F61274"/>
    <w:rsid w:val="00F612EC"/>
    <w:rsid w:val="00F6147E"/>
    <w:rsid w:val="00F615A5"/>
    <w:rsid w:val="00F615E9"/>
    <w:rsid w:val="00F61635"/>
    <w:rsid w:val="00F6165F"/>
    <w:rsid w:val="00F61751"/>
    <w:rsid w:val="00F61762"/>
    <w:rsid w:val="00F61C64"/>
    <w:rsid w:val="00F61D3F"/>
    <w:rsid w:val="00F61D45"/>
    <w:rsid w:val="00F61D7E"/>
    <w:rsid w:val="00F61E5C"/>
    <w:rsid w:val="00F61F9B"/>
    <w:rsid w:val="00F620E5"/>
    <w:rsid w:val="00F6212F"/>
    <w:rsid w:val="00F62135"/>
    <w:rsid w:val="00F62299"/>
    <w:rsid w:val="00F6229E"/>
    <w:rsid w:val="00F624FA"/>
    <w:rsid w:val="00F62728"/>
    <w:rsid w:val="00F6283B"/>
    <w:rsid w:val="00F62875"/>
    <w:rsid w:val="00F628B2"/>
    <w:rsid w:val="00F62A84"/>
    <w:rsid w:val="00F62C67"/>
    <w:rsid w:val="00F62CEE"/>
    <w:rsid w:val="00F62D2D"/>
    <w:rsid w:val="00F62F59"/>
    <w:rsid w:val="00F630F8"/>
    <w:rsid w:val="00F6312D"/>
    <w:rsid w:val="00F63143"/>
    <w:rsid w:val="00F6316C"/>
    <w:rsid w:val="00F631D4"/>
    <w:rsid w:val="00F6361A"/>
    <w:rsid w:val="00F637F8"/>
    <w:rsid w:val="00F63817"/>
    <w:rsid w:val="00F63A2A"/>
    <w:rsid w:val="00F63A35"/>
    <w:rsid w:val="00F63E30"/>
    <w:rsid w:val="00F63FAB"/>
    <w:rsid w:val="00F64062"/>
    <w:rsid w:val="00F6427C"/>
    <w:rsid w:val="00F6454E"/>
    <w:rsid w:val="00F6469C"/>
    <w:rsid w:val="00F64851"/>
    <w:rsid w:val="00F64A12"/>
    <w:rsid w:val="00F64E27"/>
    <w:rsid w:val="00F65002"/>
    <w:rsid w:val="00F65042"/>
    <w:rsid w:val="00F6505A"/>
    <w:rsid w:val="00F65179"/>
    <w:rsid w:val="00F6570D"/>
    <w:rsid w:val="00F657D9"/>
    <w:rsid w:val="00F65A62"/>
    <w:rsid w:val="00F65C03"/>
    <w:rsid w:val="00F65DE2"/>
    <w:rsid w:val="00F66132"/>
    <w:rsid w:val="00F6682E"/>
    <w:rsid w:val="00F668DC"/>
    <w:rsid w:val="00F6694E"/>
    <w:rsid w:val="00F6696D"/>
    <w:rsid w:val="00F669D6"/>
    <w:rsid w:val="00F66C57"/>
    <w:rsid w:val="00F66DA0"/>
    <w:rsid w:val="00F66DE4"/>
    <w:rsid w:val="00F66EE2"/>
    <w:rsid w:val="00F67026"/>
    <w:rsid w:val="00F67027"/>
    <w:rsid w:val="00F67243"/>
    <w:rsid w:val="00F672D6"/>
    <w:rsid w:val="00F6761E"/>
    <w:rsid w:val="00F67651"/>
    <w:rsid w:val="00F67719"/>
    <w:rsid w:val="00F67748"/>
    <w:rsid w:val="00F6785A"/>
    <w:rsid w:val="00F67B27"/>
    <w:rsid w:val="00F67E37"/>
    <w:rsid w:val="00F67EE4"/>
    <w:rsid w:val="00F70154"/>
    <w:rsid w:val="00F7035F"/>
    <w:rsid w:val="00F70464"/>
    <w:rsid w:val="00F70467"/>
    <w:rsid w:val="00F704D9"/>
    <w:rsid w:val="00F707F1"/>
    <w:rsid w:val="00F7083B"/>
    <w:rsid w:val="00F70893"/>
    <w:rsid w:val="00F708E0"/>
    <w:rsid w:val="00F70B58"/>
    <w:rsid w:val="00F70CD7"/>
    <w:rsid w:val="00F710B6"/>
    <w:rsid w:val="00F7111B"/>
    <w:rsid w:val="00F7124F"/>
    <w:rsid w:val="00F716EE"/>
    <w:rsid w:val="00F716F6"/>
    <w:rsid w:val="00F71A01"/>
    <w:rsid w:val="00F71B4A"/>
    <w:rsid w:val="00F71EC5"/>
    <w:rsid w:val="00F71FC6"/>
    <w:rsid w:val="00F72062"/>
    <w:rsid w:val="00F725A4"/>
    <w:rsid w:val="00F728F0"/>
    <w:rsid w:val="00F72AE7"/>
    <w:rsid w:val="00F72C25"/>
    <w:rsid w:val="00F72CC7"/>
    <w:rsid w:val="00F72E35"/>
    <w:rsid w:val="00F73276"/>
    <w:rsid w:val="00F73367"/>
    <w:rsid w:val="00F7388B"/>
    <w:rsid w:val="00F738A3"/>
    <w:rsid w:val="00F73C64"/>
    <w:rsid w:val="00F73CAE"/>
    <w:rsid w:val="00F73F0B"/>
    <w:rsid w:val="00F74015"/>
    <w:rsid w:val="00F74022"/>
    <w:rsid w:val="00F74042"/>
    <w:rsid w:val="00F74094"/>
    <w:rsid w:val="00F74121"/>
    <w:rsid w:val="00F7423F"/>
    <w:rsid w:val="00F74349"/>
    <w:rsid w:val="00F74377"/>
    <w:rsid w:val="00F744A9"/>
    <w:rsid w:val="00F74573"/>
    <w:rsid w:val="00F74576"/>
    <w:rsid w:val="00F74895"/>
    <w:rsid w:val="00F74976"/>
    <w:rsid w:val="00F749B4"/>
    <w:rsid w:val="00F74BCA"/>
    <w:rsid w:val="00F74FE9"/>
    <w:rsid w:val="00F75192"/>
    <w:rsid w:val="00F751E2"/>
    <w:rsid w:val="00F75216"/>
    <w:rsid w:val="00F752A5"/>
    <w:rsid w:val="00F752EB"/>
    <w:rsid w:val="00F755A0"/>
    <w:rsid w:val="00F7590E"/>
    <w:rsid w:val="00F7593B"/>
    <w:rsid w:val="00F759BD"/>
    <w:rsid w:val="00F759E8"/>
    <w:rsid w:val="00F75BE2"/>
    <w:rsid w:val="00F75BEA"/>
    <w:rsid w:val="00F75E78"/>
    <w:rsid w:val="00F75F17"/>
    <w:rsid w:val="00F75F66"/>
    <w:rsid w:val="00F76464"/>
    <w:rsid w:val="00F765E2"/>
    <w:rsid w:val="00F76615"/>
    <w:rsid w:val="00F76666"/>
    <w:rsid w:val="00F767B3"/>
    <w:rsid w:val="00F76AFA"/>
    <w:rsid w:val="00F76BFF"/>
    <w:rsid w:val="00F76E5D"/>
    <w:rsid w:val="00F770D2"/>
    <w:rsid w:val="00F7712D"/>
    <w:rsid w:val="00F77420"/>
    <w:rsid w:val="00F77431"/>
    <w:rsid w:val="00F775C2"/>
    <w:rsid w:val="00F7796D"/>
    <w:rsid w:val="00F77A66"/>
    <w:rsid w:val="00F77B87"/>
    <w:rsid w:val="00F77C30"/>
    <w:rsid w:val="00F77D7F"/>
    <w:rsid w:val="00F77D8D"/>
    <w:rsid w:val="00F77DD4"/>
    <w:rsid w:val="00F8013A"/>
    <w:rsid w:val="00F80626"/>
    <w:rsid w:val="00F80643"/>
    <w:rsid w:val="00F806E9"/>
    <w:rsid w:val="00F80940"/>
    <w:rsid w:val="00F80A36"/>
    <w:rsid w:val="00F80A3E"/>
    <w:rsid w:val="00F80B0C"/>
    <w:rsid w:val="00F80B2E"/>
    <w:rsid w:val="00F80C81"/>
    <w:rsid w:val="00F80D10"/>
    <w:rsid w:val="00F80F65"/>
    <w:rsid w:val="00F80F87"/>
    <w:rsid w:val="00F80FAD"/>
    <w:rsid w:val="00F810DC"/>
    <w:rsid w:val="00F81443"/>
    <w:rsid w:val="00F81665"/>
    <w:rsid w:val="00F81BE2"/>
    <w:rsid w:val="00F81C5F"/>
    <w:rsid w:val="00F81D6A"/>
    <w:rsid w:val="00F8217B"/>
    <w:rsid w:val="00F82225"/>
    <w:rsid w:val="00F82306"/>
    <w:rsid w:val="00F82319"/>
    <w:rsid w:val="00F827BD"/>
    <w:rsid w:val="00F82837"/>
    <w:rsid w:val="00F82867"/>
    <w:rsid w:val="00F828BA"/>
    <w:rsid w:val="00F82A84"/>
    <w:rsid w:val="00F8318B"/>
    <w:rsid w:val="00F831D1"/>
    <w:rsid w:val="00F83212"/>
    <w:rsid w:val="00F8348C"/>
    <w:rsid w:val="00F83656"/>
    <w:rsid w:val="00F83708"/>
    <w:rsid w:val="00F838F2"/>
    <w:rsid w:val="00F83947"/>
    <w:rsid w:val="00F83A3B"/>
    <w:rsid w:val="00F83FB8"/>
    <w:rsid w:val="00F840E6"/>
    <w:rsid w:val="00F84141"/>
    <w:rsid w:val="00F84411"/>
    <w:rsid w:val="00F8454E"/>
    <w:rsid w:val="00F846B8"/>
    <w:rsid w:val="00F84940"/>
    <w:rsid w:val="00F84A46"/>
    <w:rsid w:val="00F84A50"/>
    <w:rsid w:val="00F84AA5"/>
    <w:rsid w:val="00F84CB7"/>
    <w:rsid w:val="00F84D72"/>
    <w:rsid w:val="00F84F6A"/>
    <w:rsid w:val="00F84FA8"/>
    <w:rsid w:val="00F85159"/>
    <w:rsid w:val="00F852D3"/>
    <w:rsid w:val="00F85363"/>
    <w:rsid w:val="00F857C8"/>
    <w:rsid w:val="00F8583E"/>
    <w:rsid w:val="00F85971"/>
    <w:rsid w:val="00F85A7F"/>
    <w:rsid w:val="00F85C5F"/>
    <w:rsid w:val="00F85D85"/>
    <w:rsid w:val="00F85FFB"/>
    <w:rsid w:val="00F86002"/>
    <w:rsid w:val="00F86275"/>
    <w:rsid w:val="00F864F1"/>
    <w:rsid w:val="00F865AA"/>
    <w:rsid w:val="00F8667A"/>
    <w:rsid w:val="00F866B6"/>
    <w:rsid w:val="00F86848"/>
    <w:rsid w:val="00F86CB2"/>
    <w:rsid w:val="00F86D4E"/>
    <w:rsid w:val="00F86DD4"/>
    <w:rsid w:val="00F86E9B"/>
    <w:rsid w:val="00F87561"/>
    <w:rsid w:val="00F87A59"/>
    <w:rsid w:val="00F87B44"/>
    <w:rsid w:val="00F87B87"/>
    <w:rsid w:val="00F87E1F"/>
    <w:rsid w:val="00F87E5C"/>
    <w:rsid w:val="00F87F0B"/>
    <w:rsid w:val="00F900E2"/>
    <w:rsid w:val="00F90361"/>
    <w:rsid w:val="00F9043F"/>
    <w:rsid w:val="00F905F2"/>
    <w:rsid w:val="00F9061B"/>
    <w:rsid w:val="00F90643"/>
    <w:rsid w:val="00F90701"/>
    <w:rsid w:val="00F9070F"/>
    <w:rsid w:val="00F90848"/>
    <w:rsid w:val="00F90C83"/>
    <w:rsid w:val="00F90D42"/>
    <w:rsid w:val="00F90DA4"/>
    <w:rsid w:val="00F90E9F"/>
    <w:rsid w:val="00F9114A"/>
    <w:rsid w:val="00F91488"/>
    <w:rsid w:val="00F91587"/>
    <w:rsid w:val="00F91AC1"/>
    <w:rsid w:val="00F91BBE"/>
    <w:rsid w:val="00F91E54"/>
    <w:rsid w:val="00F91EF8"/>
    <w:rsid w:val="00F92082"/>
    <w:rsid w:val="00F92187"/>
    <w:rsid w:val="00F9221E"/>
    <w:rsid w:val="00F9235B"/>
    <w:rsid w:val="00F923AF"/>
    <w:rsid w:val="00F923CC"/>
    <w:rsid w:val="00F9264E"/>
    <w:rsid w:val="00F9287E"/>
    <w:rsid w:val="00F92A4B"/>
    <w:rsid w:val="00F92BA4"/>
    <w:rsid w:val="00F92BD5"/>
    <w:rsid w:val="00F92C1F"/>
    <w:rsid w:val="00F92DD9"/>
    <w:rsid w:val="00F92E73"/>
    <w:rsid w:val="00F92F2C"/>
    <w:rsid w:val="00F93123"/>
    <w:rsid w:val="00F93136"/>
    <w:rsid w:val="00F935BA"/>
    <w:rsid w:val="00F93913"/>
    <w:rsid w:val="00F93A83"/>
    <w:rsid w:val="00F93C9D"/>
    <w:rsid w:val="00F93CF4"/>
    <w:rsid w:val="00F93DF2"/>
    <w:rsid w:val="00F93FFF"/>
    <w:rsid w:val="00F941F6"/>
    <w:rsid w:val="00F943D0"/>
    <w:rsid w:val="00F94411"/>
    <w:rsid w:val="00F94531"/>
    <w:rsid w:val="00F94692"/>
    <w:rsid w:val="00F948BC"/>
    <w:rsid w:val="00F94959"/>
    <w:rsid w:val="00F949F6"/>
    <w:rsid w:val="00F94A80"/>
    <w:rsid w:val="00F94CD6"/>
    <w:rsid w:val="00F94DE4"/>
    <w:rsid w:val="00F95036"/>
    <w:rsid w:val="00F95049"/>
    <w:rsid w:val="00F95123"/>
    <w:rsid w:val="00F95167"/>
    <w:rsid w:val="00F95258"/>
    <w:rsid w:val="00F952E5"/>
    <w:rsid w:val="00F953C4"/>
    <w:rsid w:val="00F955C9"/>
    <w:rsid w:val="00F95700"/>
    <w:rsid w:val="00F9585B"/>
    <w:rsid w:val="00F95B06"/>
    <w:rsid w:val="00F95C7B"/>
    <w:rsid w:val="00F96092"/>
    <w:rsid w:val="00F96094"/>
    <w:rsid w:val="00F962E3"/>
    <w:rsid w:val="00F96311"/>
    <w:rsid w:val="00F96349"/>
    <w:rsid w:val="00F96619"/>
    <w:rsid w:val="00F967A2"/>
    <w:rsid w:val="00F9687A"/>
    <w:rsid w:val="00F96934"/>
    <w:rsid w:val="00F96944"/>
    <w:rsid w:val="00F9698C"/>
    <w:rsid w:val="00F96996"/>
    <w:rsid w:val="00F96B8D"/>
    <w:rsid w:val="00F96C64"/>
    <w:rsid w:val="00F96CC8"/>
    <w:rsid w:val="00F96D90"/>
    <w:rsid w:val="00F96D95"/>
    <w:rsid w:val="00F96DA1"/>
    <w:rsid w:val="00F96DA2"/>
    <w:rsid w:val="00F96E38"/>
    <w:rsid w:val="00F96E81"/>
    <w:rsid w:val="00F97047"/>
    <w:rsid w:val="00F97092"/>
    <w:rsid w:val="00F972FC"/>
    <w:rsid w:val="00F97401"/>
    <w:rsid w:val="00F9796C"/>
    <w:rsid w:val="00F97EDA"/>
    <w:rsid w:val="00F97EEC"/>
    <w:rsid w:val="00F97FC6"/>
    <w:rsid w:val="00F97FED"/>
    <w:rsid w:val="00FA0035"/>
    <w:rsid w:val="00FA00DD"/>
    <w:rsid w:val="00FA024F"/>
    <w:rsid w:val="00FA032C"/>
    <w:rsid w:val="00FA05BF"/>
    <w:rsid w:val="00FA067B"/>
    <w:rsid w:val="00FA07F4"/>
    <w:rsid w:val="00FA095F"/>
    <w:rsid w:val="00FA0AFF"/>
    <w:rsid w:val="00FA0D90"/>
    <w:rsid w:val="00FA0FC0"/>
    <w:rsid w:val="00FA1124"/>
    <w:rsid w:val="00FA11AF"/>
    <w:rsid w:val="00FA17D2"/>
    <w:rsid w:val="00FA192F"/>
    <w:rsid w:val="00FA1989"/>
    <w:rsid w:val="00FA1A52"/>
    <w:rsid w:val="00FA1CF6"/>
    <w:rsid w:val="00FA1F6B"/>
    <w:rsid w:val="00FA1F6E"/>
    <w:rsid w:val="00FA212B"/>
    <w:rsid w:val="00FA2263"/>
    <w:rsid w:val="00FA2269"/>
    <w:rsid w:val="00FA245D"/>
    <w:rsid w:val="00FA24A6"/>
    <w:rsid w:val="00FA2530"/>
    <w:rsid w:val="00FA256A"/>
    <w:rsid w:val="00FA27A0"/>
    <w:rsid w:val="00FA2AC6"/>
    <w:rsid w:val="00FA2CCF"/>
    <w:rsid w:val="00FA2EA3"/>
    <w:rsid w:val="00FA346E"/>
    <w:rsid w:val="00FA34A3"/>
    <w:rsid w:val="00FA3799"/>
    <w:rsid w:val="00FA3824"/>
    <w:rsid w:val="00FA3DF5"/>
    <w:rsid w:val="00FA4118"/>
    <w:rsid w:val="00FA4214"/>
    <w:rsid w:val="00FA43C9"/>
    <w:rsid w:val="00FA44C0"/>
    <w:rsid w:val="00FA468C"/>
    <w:rsid w:val="00FA46BD"/>
    <w:rsid w:val="00FA4941"/>
    <w:rsid w:val="00FA4C64"/>
    <w:rsid w:val="00FA4C7E"/>
    <w:rsid w:val="00FA4CA2"/>
    <w:rsid w:val="00FA4D76"/>
    <w:rsid w:val="00FA4E47"/>
    <w:rsid w:val="00FA4FF6"/>
    <w:rsid w:val="00FA5061"/>
    <w:rsid w:val="00FA51BA"/>
    <w:rsid w:val="00FA52EC"/>
    <w:rsid w:val="00FA58CF"/>
    <w:rsid w:val="00FA5AA6"/>
    <w:rsid w:val="00FA5AC6"/>
    <w:rsid w:val="00FA5AC7"/>
    <w:rsid w:val="00FA5B7A"/>
    <w:rsid w:val="00FA5C8E"/>
    <w:rsid w:val="00FA5CCF"/>
    <w:rsid w:val="00FA5E50"/>
    <w:rsid w:val="00FA602C"/>
    <w:rsid w:val="00FA6107"/>
    <w:rsid w:val="00FA6140"/>
    <w:rsid w:val="00FA61D6"/>
    <w:rsid w:val="00FA6278"/>
    <w:rsid w:val="00FA6300"/>
    <w:rsid w:val="00FA6567"/>
    <w:rsid w:val="00FA6911"/>
    <w:rsid w:val="00FA6939"/>
    <w:rsid w:val="00FA6956"/>
    <w:rsid w:val="00FA6F05"/>
    <w:rsid w:val="00FA7009"/>
    <w:rsid w:val="00FA71E4"/>
    <w:rsid w:val="00FA7509"/>
    <w:rsid w:val="00FA7684"/>
    <w:rsid w:val="00FA7855"/>
    <w:rsid w:val="00FA7AB8"/>
    <w:rsid w:val="00FA7D15"/>
    <w:rsid w:val="00FA7D42"/>
    <w:rsid w:val="00FA7D91"/>
    <w:rsid w:val="00FA7F95"/>
    <w:rsid w:val="00FB00FA"/>
    <w:rsid w:val="00FB016E"/>
    <w:rsid w:val="00FB01E7"/>
    <w:rsid w:val="00FB0435"/>
    <w:rsid w:val="00FB04A6"/>
    <w:rsid w:val="00FB04DD"/>
    <w:rsid w:val="00FB0658"/>
    <w:rsid w:val="00FB06F3"/>
    <w:rsid w:val="00FB09BA"/>
    <w:rsid w:val="00FB0A0E"/>
    <w:rsid w:val="00FB0D5E"/>
    <w:rsid w:val="00FB10A6"/>
    <w:rsid w:val="00FB116E"/>
    <w:rsid w:val="00FB138C"/>
    <w:rsid w:val="00FB14F6"/>
    <w:rsid w:val="00FB15E3"/>
    <w:rsid w:val="00FB1864"/>
    <w:rsid w:val="00FB1874"/>
    <w:rsid w:val="00FB1920"/>
    <w:rsid w:val="00FB197C"/>
    <w:rsid w:val="00FB19D8"/>
    <w:rsid w:val="00FB1A27"/>
    <w:rsid w:val="00FB1AB5"/>
    <w:rsid w:val="00FB1B20"/>
    <w:rsid w:val="00FB1BA1"/>
    <w:rsid w:val="00FB1BC0"/>
    <w:rsid w:val="00FB1FB6"/>
    <w:rsid w:val="00FB2195"/>
    <w:rsid w:val="00FB23B0"/>
    <w:rsid w:val="00FB25E6"/>
    <w:rsid w:val="00FB2657"/>
    <w:rsid w:val="00FB27C9"/>
    <w:rsid w:val="00FB28A1"/>
    <w:rsid w:val="00FB2BA9"/>
    <w:rsid w:val="00FB2C82"/>
    <w:rsid w:val="00FB2C95"/>
    <w:rsid w:val="00FB2D5D"/>
    <w:rsid w:val="00FB2F9F"/>
    <w:rsid w:val="00FB300E"/>
    <w:rsid w:val="00FB3187"/>
    <w:rsid w:val="00FB31D2"/>
    <w:rsid w:val="00FB341D"/>
    <w:rsid w:val="00FB3443"/>
    <w:rsid w:val="00FB35FF"/>
    <w:rsid w:val="00FB3712"/>
    <w:rsid w:val="00FB37C2"/>
    <w:rsid w:val="00FB37DA"/>
    <w:rsid w:val="00FB3812"/>
    <w:rsid w:val="00FB391C"/>
    <w:rsid w:val="00FB3AFE"/>
    <w:rsid w:val="00FB3B09"/>
    <w:rsid w:val="00FB3BCE"/>
    <w:rsid w:val="00FB3BD4"/>
    <w:rsid w:val="00FB3C0C"/>
    <w:rsid w:val="00FB3E0C"/>
    <w:rsid w:val="00FB3E2A"/>
    <w:rsid w:val="00FB3EAE"/>
    <w:rsid w:val="00FB3F7E"/>
    <w:rsid w:val="00FB41D8"/>
    <w:rsid w:val="00FB41DB"/>
    <w:rsid w:val="00FB438D"/>
    <w:rsid w:val="00FB4657"/>
    <w:rsid w:val="00FB46CE"/>
    <w:rsid w:val="00FB4869"/>
    <w:rsid w:val="00FB49BC"/>
    <w:rsid w:val="00FB49D7"/>
    <w:rsid w:val="00FB4B74"/>
    <w:rsid w:val="00FB4F5A"/>
    <w:rsid w:val="00FB5156"/>
    <w:rsid w:val="00FB51A7"/>
    <w:rsid w:val="00FB54E3"/>
    <w:rsid w:val="00FB5580"/>
    <w:rsid w:val="00FB59F1"/>
    <w:rsid w:val="00FB5AE7"/>
    <w:rsid w:val="00FB5E2C"/>
    <w:rsid w:val="00FB601A"/>
    <w:rsid w:val="00FB60C0"/>
    <w:rsid w:val="00FB60C7"/>
    <w:rsid w:val="00FB61A4"/>
    <w:rsid w:val="00FB61B4"/>
    <w:rsid w:val="00FB62C3"/>
    <w:rsid w:val="00FB62C7"/>
    <w:rsid w:val="00FB6550"/>
    <w:rsid w:val="00FB66EB"/>
    <w:rsid w:val="00FB679B"/>
    <w:rsid w:val="00FB67EE"/>
    <w:rsid w:val="00FB68F2"/>
    <w:rsid w:val="00FB690F"/>
    <w:rsid w:val="00FB6928"/>
    <w:rsid w:val="00FB696E"/>
    <w:rsid w:val="00FB6AE5"/>
    <w:rsid w:val="00FB6B09"/>
    <w:rsid w:val="00FB6C13"/>
    <w:rsid w:val="00FB6D74"/>
    <w:rsid w:val="00FB6E61"/>
    <w:rsid w:val="00FB6FBC"/>
    <w:rsid w:val="00FB71BD"/>
    <w:rsid w:val="00FB71FD"/>
    <w:rsid w:val="00FB73D8"/>
    <w:rsid w:val="00FB7440"/>
    <w:rsid w:val="00FB75B2"/>
    <w:rsid w:val="00FB778B"/>
    <w:rsid w:val="00FB784C"/>
    <w:rsid w:val="00FB7854"/>
    <w:rsid w:val="00FB7A85"/>
    <w:rsid w:val="00FB7AC9"/>
    <w:rsid w:val="00FB7B91"/>
    <w:rsid w:val="00FB7DE8"/>
    <w:rsid w:val="00FC000F"/>
    <w:rsid w:val="00FC0304"/>
    <w:rsid w:val="00FC05E1"/>
    <w:rsid w:val="00FC0601"/>
    <w:rsid w:val="00FC0705"/>
    <w:rsid w:val="00FC0873"/>
    <w:rsid w:val="00FC08CF"/>
    <w:rsid w:val="00FC097D"/>
    <w:rsid w:val="00FC0998"/>
    <w:rsid w:val="00FC0B7E"/>
    <w:rsid w:val="00FC0CA2"/>
    <w:rsid w:val="00FC0CED"/>
    <w:rsid w:val="00FC0D68"/>
    <w:rsid w:val="00FC0DA4"/>
    <w:rsid w:val="00FC0F02"/>
    <w:rsid w:val="00FC0F05"/>
    <w:rsid w:val="00FC0FD7"/>
    <w:rsid w:val="00FC1397"/>
    <w:rsid w:val="00FC1711"/>
    <w:rsid w:val="00FC1A8C"/>
    <w:rsid w:val="00FC1AC2"/>
    <w:rsid w:val="00FC1D2B"/>
    <w:rsid w:val="00FC1D9F"/>
    <w:rsid w:val="00FC1E9B"/>
    <w:rsid w:val="00FC1F65"/>
    <w:rsid w:val="00FC20F6"/>
    <w:rsid w:val="00FC25CB"/>
    <w:rsid w:val="00FC2A31"/>
    <w:rsid w:val="00FC2BA3"/>
    <w:rsid w:val="00FC2C03"/>
    <w:rsid w:val="00FC2D4F"/>
    <w:rsid w:val="00FC3005"/>
    <w:rsid w:val="00FC303E"/>
    <w:rsid w:val="00FC3319"/>
    <w:rsid w:val="00FC34A2"/>
    <w:rsid w:val="00FC34D8"/>
    <w:rsid w:val="00FC3545"/>
    <w:rsid w:val="00FC38C4"/>
    <w:rsid w:val="00FC3CB7"/>
    <w:rsid w:val="00FC3CCA"/>
    <w:rsid w:val="00FC3D37"/>
    <w:rsid w:val="00FC3EDF"/>
    <w:rsid w:val="00FC3F4C"/>
    <w:rsid w:val="00FC3FC6"/>
    <w:rsid w:val="00FC417A"/>
    <w:rsid w:val="00FC420F"/>
    <w:rsid w:val="00FC450B"/>
    <w:rsid w:val="00FC4815"/>
    <w:rsid w:val="00FC4846"/>
    <w:rsid w:val="00FC494B"/>
    <w:rsid w:val="00FC4953"/>
    <w:rsid w:val="00FC49C8"/>
    <w:rsid w:val="00FC4AF6"/>
    <w:rsid w:val="00FC4C01"/>
    <w:rsid w:val="00FC4DC7"/>
    <w:rsid w:val="00FC4DF9"/>
    <w:rsid w:val="00FC5044"/>
    <w:rsid w:val="00FC504A"/>
    <w:rsid w:val="00FC5138"/>
    <w:rsid w:val="00FC5485"/>
    <w:rsid w:val="00FC561F"/>
    <w:rsid w:val="00FC57A0"/>
    <w:rsid w:val="00FC58D4"/>
    <w:rsid w:val="00FC590C"/>
    <w:rsid w:val="00FC5C98"/>
    <w:rsid w:val="00FC5CCE"/>
    <w:rsid w:val="00FC6078"/>
    <w:rsid w:val="00FC6183"/>
    <w:rsid w:val="00FC6376"/>
    <w:rsid w:val="00FC642C"/>
    <w:rsid w:val="00FC6C29"/>
    <w:rsid w:val="00FC6D14"/>
    <w:rsid w:val="00FC6D79"/>
    <w:rsid w:val="00FC6DA3"/>
    <w:rsid w:val="00FC744B"/>
    <w:rsid w:val="00FC74F5"/>
    <w:rsid w:val="00FC78BF"/>
    <w:rsid w:val="00FC794A"/>
    <w:rsid w:val="00FC7A5D"/>
    <w:rsid w:val="00FC7B35"/>
    <w:rsid w:val="00FC7B43"/>
    <w:rsid w:val="00FC7BC8"/>
    <w:rsid w:val="00FC7C04"/>
    <w:rsid w:val="00FC7ECA"/>
    <w:rsid w:val="00FC7EFA"/>
    <w:rsid w:val="00FC7F3D"/>
    <w:rsid w:val="00FC7F52"/>
    <w:rsid w:val="00FD00AA"/>
    <w:rsid w:val="00FD01A1"/>
    <w:rsid w:val="00FD026B"/>
    <w:rsid w:val="00FD03B3"/>
    <w:rsid w:val="00FD04BE"/>
    <w:rsid w:val="00FD04C8"/>
    <w:rsid w:val="00FD05E1"/>
    <w:rsid w:val="00FD0698"/>
    <w:rsid w:val="00FD06A0"/>
    <w:rsid w:val="00FD070D"/>
    <w:rsid w:val="00FD0A6B"/>
    <w:rsid w:val="00FD0D95"/>
    <w:rsid w:val="00FD0F94"/>
    <w:rsid w:val="00FD114E"/>
    <w:rsid w:val="00FD1162"/>
    <w:rsid w:val="00FD13C4"/>
    <w:rsid w:val="00FD160A"/>
    <w:rsid w:val="00FD1BBF"/>
    <w:rsid w:val="00FD1CC7"/>
    <w:rsid w:val="00FD1CDA"/>
    <w:rsid w:val="00FD1F7C"/>
    <w:rsid w:val="00FD207C"/>
    <w:rsid w:val="00FD2322"/>
    <w:rsid w:val="00FD2336"/>
    <w:rsid w:val="00FD24A1"/>
    <w:rsid w:val="00FD28DD"/>
    <w:rsid w:val="00FD2A63"/>
    <w:rsid w:val="00FD3208"/>
    <w:rsid w:val="00FD330A"/>
    <w:rsid w:val="00FD35BE"/>
    <w:rsid w:val="00FD35CC"/>
    <w:rsid w:val="00FD36C1"/>
    <w:rsid w:val="00FD38DF"/>
    <w:rsid w:val="00FD390D"/>
    <w:rsid w:val="00FD3A1F"/>
    <w:rsid w:val="00FD3AEB"/>
    <w:rsid w:val="00FD3C6C"/>
    <w:rsid w:val="00FD3E01"/>
    <w:rsid w:val="00FD3E89"/>
    <w:rsid w:val="00FD3F25"/>
    <w:rsid w:val="00FD3F39"/>
    <w:rsid w:val="00FD4016"/>
    <w:rsid w:val="00FD403D"/>
    <w:rsid w:val="00FD44A8"/>
    <w:rsid w:val="00FD4606"/>
    <w:rsid w:val="00FD4800"/>
    <w:rsid w:val="00FD4916"/>
    <w:rsid w:val="00FD49C8"/>
    <w:rsid w:val="00FD4ABD"/>
    <w:rsid w:val="00FD4ACB"/>
    <w:rsid w:val="00FD4CAA"/>
    <w:rsid w:val="00FD4DB0"/>
    <w:rsid w:val="00FD4DB5"/>
    <w:rsid w:val="00FD4DC1"/>
    <w:rsid w:val="00FD4F15"/>
    <w:rsid w:val="00FD5017"/>
    <w:rsid w:val="00FD504B"/>
    <w:rsid w:val="00FD50ED"/>
    <w:rsid w:val="00FD515D"/>
    <w:rsid w:val="00FD51C6"/>
    <w:rsid w:val="00FD533C"/>
    <w:rsid w:val="00FD5367"/>
    <w:rsid w:val="00FD5597"/>
    <w:rsid w:val="00FD5632"/>
    <w:rsid w:val="00FD5702"/>
    <w:rsid w:val="00FD592D"/>
    <w:rsid w:val="00FD59CA"/>
    <w:rsid w:val="00FD5AF9"/>
    <w:rsid w:val="00FD5BEB"/>
    <w:rsid w:val="00FD5C0B"/>
    <w:rsid w:val="00FD5CD6"/>
    <w:rsid w:val="00FD5F4D"/>
    <w:rsid w:val="00FD6230"/>
    <w:rsid w:val="00FD6314"/>
    <w:rsid w:val="00FD63AD"/>
    <w:rsid w:val="00FD63DB"/>
    <w:rsid w:val="00FD656C"/>
    <w:rsid w:val="00FD6595"/>
    <w:rsid w:val="00FD66EB"/>
    <w:rsid w:val="00FD675A"/>
    <w:rsid w:val="00FD6C6F"/>
    <w:rsid w:val="00FD6E97"/>
    <w:rsid w:val="00FD6F2E"/>
    <w:rsid w:val="00FD70CE"/>
    <w:rsid w:val="00FD714D"/>
    <w:rsid w:val="00FD71BE"/>
    <w:rsid w:val="00FD7346"/>
    <w:rsid w:val="00FD7366"/>
    <w:rsid w:val="00FD7466"/>
    <w:rsid w:val="00FD75DF"/>
    <w:rsid w:val="00FD7783"/>
    <w:rsid w:val="00FD77C1"/>
    <w:rsid w:val="00FD77EE"/>
    <w:rsid w:val="00FD7A10"/>
    <w:rsid w:val="00FD7B0C"/>
    <w:rsid w:val="00FD7C8B"/>
    <w:rsid w:val="00FD7CC3"/>
    <w:rsid w:val="00FD7D64"/>
    <w:rsid w:val="00FD7DB1"/>
    <w:rsid w:val="00FE00C8"/>
    <w:rsid w:val="00FE0153"/>
    <w:rsid w:val="00FE0158"/>
    <w:rsid w:val="00FE01F1"/>
    <w:rsid w:val="00FE022B"/>
    <w:rsid w:val="00FE0241"/>
    <w:rsid w:val="00FE069B"/>
    <w:rsid w:val="00FE06CB"/>
    <w:rsid w:val="00FE0AE7"/>
    <w:rsid w:val="00FE0B97"/>
    <w:rsid w:val="00FE0E6B"/>
    <w:rsid w:val="00FE0EA2"/>
    <w:rsid w:val="00FE0F37"/>
    <w:rsid w:val="00FE0F51"/>
    <w:rsid w:val="00FE107C"/>
    <w:rsid w:val="00FE10A4"/>
    <w:rsid w:val="00FE1143"/>
    <w:rsid w:val="00FE13AF"/>
    <w:rsid w:val="00FE140F"/>
    <w:rsid w:val="00FE1418"/>
    <w:rsid w:val="00FE15A4"/>
    <w:rsid w:val="00FE16CB"/>
    <w:rsid w:val="00FE176A"/>
    <w:rsid w:val="00FE17C3"/>
    <w:rsid w:val="00FE1891"/>
    <w:rsid w:val="00FE191B"/>
    <w:rsid w:val="00FE1971"/>
    <w:rsid w:val="00FE1CD3"/>
    <w:rsid w:val="00FE1F76"/>
    <w:rsid w:val="00FE1FC7"/>
    <w:rsid w:val="00FE2083"/>
    <w:rsid w:val="00FE225F"/>
    <w:rsid w:val="00FE24A0"/>
    <w:rsid w:val="00FE2793"/>
    <w:rsid w:val="00FE27A1"/>
    <w:rsid w:val="00FE2846"/>
    <w:rsid w:val="00FE2CCB"/>
    <w:rsid w:val="00FE2D67"/>
    <w:rsid w:val="00FE2E56"/>
    <w:rsid w:val="00FE2F32"/>
    <w:rsid w:val="00FE2FB6"/>
    <w:rsid w:val="00FE2FEB"/>
    <w:rsid w:val="00FE31D3"/>
    <w:rsid w:val="00FE31D5"/>
    <w:rsid w:val="00FE3770"/>
    <w:rsid w:val="00FE379F"/>
    <w:rsid w:val="00FE37CC"/>
    <w:rsid w:val="00FE3B33"/>
    <w:rsid w:val="00FE3D16"/>
    <w:rsid w:val="00FE3E7F"/>
    <w:rsid w:val="00FE408A"/>
    <w:rsid w:val="00FE4132"/>
    <w:rsid w:val="00FE41CD"/>
    <w:rsid w:val="00FE425E"/>
    <w:rsid w:val="00FE45B3"/>
    <w:rsid w:val="00FE4711"/>
    <w:rsid w:val="00FE4770"/>
    <w:rsid w:val="00FE484B"/>
    <w:rsid w:val="00FE49E5"/>
    <w:rsid w:val="00FE4A33"/>
    <w:rsid w:val="00FE4AF6"/>
    <w:rsid w:val="00FE4E6E"/>
    <w:rsid w:val="00FE4FBB"/>
    <w:rsid w:val="00FE4FF6"/>
    <w:rsid w:val="00FE5297"/>
    <w:rsid w:val="00FE5424"/>
    <w:rsid w:val="00FE54CF"/>
    <w:rsid w:val="00FE55F6"/>
    <w:rsid w:val="00FE57BA"/>
    <w:rsid w:val="00FE59F5"/>
    <w:rsid w:val="00FE5B56"/>
    <w:rsid w:val="00FE5E0E"/>
    <w:rsid w:val="00FE5E6D"/>
    <w:rsid w:val="00FE5EC7"/>
    <w:rsid w:val="00FE6071"/>
    <w:rsid w:val="00FE609E"/>
    <w:rsid w:val="00FE6794"/>
    <w:rsid w:val="00FE6E90"/>
    <w:rsid w:val="00FE6F0A"/>
    <w:rsid w:val="00FE70C4"/>
    <w:rsid w:val="00FE78CF"/>
    <w:rsid w:val="00FE797F"/>
    <w:rsid w:val="00FE7D21"/>
    <w:rsid w:val="00FE7D7F"/>
    <w:rsid w:val="00FF0021"/>
    <w:rsid w:val="00FF0369"/>
    <w:rsid w:val="00FF0426"/>
    <w:rsid w:val="00FF0666"/>
    <w:rsid w:val="00FF07AA"/>
    <w:rsid w:val="00FF0904"/>
    <w:rsid w:val="00FF091E"/>
    <w:rsid w:val="00FF0A76"/>
    <w:rsid w:val="00FF0B36"/>
    <w:rsid w:val="00FF0C32"/>
    <w:rsid w:val="00FF0D34"/>
    <w:rsid w:val="00FF0F82"/>
    <w:rsid w:val="00FF1233"/>
    <w:rsid w:val="00FF13C0"/>
    <w:rsid w:val="00FF150E"/>
    <w:rsid w:val="00FF1683"/>
    <w:rsid w:val="00FF1770"/>
    <w:rsid w:val="00FF1868"/>
    <w:rsid w:val="00FF1A1A"/>
    <w:rsid w:val="00FF1A8C"/>
    <w:rsid w:val="00FF1A96"/>
    <w:rsid w:val="00FF1D54"/>
    <w:rsid w:val="00FF1DD4"/>
    <w:rsid w:val="00FF1E3D"/>
    <w:rsid w:val="00FF1F51"/>
    <w:rsid w:val="00FF201A"/>
    <w:rsid w:val="00FF20AE"/>
    <w:rsid w:val="00FF2197"/>
    <w:rsid w:val="00FF22B9"/>
    <w:rsid w:val="00FF24D7"/>
    <w:rsid w:val="00FF2669"/>
    <w:rsid w:val="00FF2697"/>
    <w:rsid w:val="00FF2775"/>
    <w:rsid w:val="00FF27FD"/>
    <w:rsid w:val="00FF2D88"/>
    <w:rsid w:val="00FF2E32"/>
    <w:rsid w:val="00FF2F2D"/>
    <w:rsid w:val="00FF2FAB"/>
    <w:rsid w:val="00FF3432"/>
    <w:rsid w:val="00FF35EB"/>
    <w:rsid w:val="00FF35F5"/>
    <w:rsid w:val="00FF3661"/>
    <w:rsid w:val="00FF3724"/>
    <w:rsid w:val="00FF373A"/>
    <w:rsid w:val="00FF383C"/>
    <w:rsid w:val="00FF3957"/>
    <w:rsid w:val="00FF3D61"/>
    <w:rsid w:val="00FF3D7A"/>
    <w:rsid w:val="00FF4017"/>
    <w:rsid w:val="00FF4058"/>
    <w:rsid w:val="00FF42C7"/>
    <w:rsid w:val="00FF4570"/>
    <w:rsid w:val="00FF4756"/>
    <w:rsid w:val="00FF47BA"/>
    <w:rsid w:val="00FF4934"/>
    <w:rsid w:val="00FF4939"/>
    <w:rsid w:val="00FF498E"/>
    <w:rsid w:val="00FF4D74"/>
    <w:rsid w:val="00FF5023"/>
    <w:rsid w:val="00FF50E0"/>
    <w:rsid w:val="00FF51E3"/>
    <w:rsid w:val="00FF536E"/>
    <w:rsid w:val="00FF5490"/>
    <w:rsid w:val="00FF54DC"/>
    <w:rsid w:val="00FF5579"/>
    <w:rsid w:val="00FF5822"/>
    <w:rsid w:val="00FF5BCB"/>
    <w:rsid w:val="00FF5D91"/>
    <w:rsid w:val="00FF5EE2"/>
    <w:rsid w:val="00FF5F15"/>
    <w:rsid w:val="00FF5FC3"/>
    <w:rsid w:val="00FF6447"/>
    <w:rsid w:val="00FF64A3"/>
    <w:rsid w:val="00FF6660"/>
    <w:rsid w:val="00FF6754"/>
    <w:rsid w:val="00FF6B31"/>
    <w:rsid w:val="00FF6DBF"/>
    <w:rsid w:val="00FF6EC6"/>
    <w:rsid w:val="00FF6F3A"/>
    <w:rsid w:val="00FF7041"/>
    <w:rsid w:val="00FF7051"/>
    <w:rsid w:val="00FF710D"/>
    <w:rsid w:val="00FF7194"/>
    <w:rsid w:val="00FF71AD"/>
    <w:rsid w:val="00FF783C"/>
    <w:rsid w:val="00FF7A37"/>
    <w:rsid w:val="00FF7B60"/>
    <w:rsid w:val="00FF7CFE"/>
    <w:rsid w:val="0774F8A7"/>
    <w:rsid w:val="0D8894B2"/>
    <w:rsid w:val="0E2281C4"/>
    <w:rsid w:val="12E354D3"/>
    <w:rsid w:val="25971F85"/>
    <w:rsid w:val="486B3076"/>
    <w:rsid w:val="4F533FD3"/>
    <w:rsid w:val="504C5A0F"/>
    <w:rsid w:val="5358726B"/>
    <w:rsid w:val="62C688C7"/>
    <w:rsid w:val="73E0A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BB2B992"/>
  <w15:chartTrackingRefBased/>
  <w15:docId w15:val="{15220BD0-470D-433C-AF1A-6BEEFCA08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D12CC"/>
  </w:style>
  <w:style w:type="paragraph" w:styleId="Cabealho1">
    <w:name w:val="heading 1"/>
    <w:basedOn w:val="Normal"/>
    <w:next w:val="Normal"/>
    <w:autoRedefine/>
    <w:qFormat/>
    <w:rsid w:val="00180B48"/>
    <w:pPr>
      <w:keepNext/>
      <w:numPr>
        <w:numId w:val="21"/>
      </w:numPr>
      <w:spacing w:before="600" w:after="600" w:line="360" w:lineRule="auto"/>
      <w:ind w:left="0"/>
      <w:jc w:val="center"/>
      <w:outlineLvl w:val="0"/>
    </w:pPr>
    <w:rPr>
      <w:rFonts w:ascii="NewsGotT" w:hAnsi="NewsGotT"/>
      <w:b/>
      <w:bCs/>
      <w:kern w:val="32"/>
      <w:sz w:val="40"/>
      <w:szCs w:val="40"/>
    </w:rPr>
  </w:style>
  <w:style w:type="paragraph" w:styleId="Cabealho2">
    <w:name w:val="heading 2"/>
    <w:basedOn w:val="Cabealho1"/>
    <w:next w:val="Normal"/>
    <w:link w:val="Cabealho2Carter"/>
    <w:qFormat/>
    <w:rsid w:val="00EE1C09"/>
    <w:pPr>
      <w:numPr>
        <w:ilvl w:val="1"/>
      </w:numPr>
      <w:spacing w:before="480" w:after="240" w:line="240" w:lineRule="auto"/>
      <w:jc w:val="left"/>
      <w:outlineLvl w:val="1"/>
    </w:pPr>
    <w:rPr>
      <w:sz w:val="32"/>
      <w:szCs w:val="32"/>
    </w:rPr>
  </w:style>
  <w:style w:type="paragraph" w:styleId="Cabealho3">
    <w:name w:val="heading 3"/>
    <w:basedOn w:val="Cabealho2"/>
    <w:next w:val="Normal"/>
    <w:link w:val="Cabealho3Carter"/>
    <w:qFormat/>
    <w:rsid w:val="008C36B6"/>
    <w:pPr>
      <w:numPr>
        <w:ilvl w:val="2"/>
      </w:numPr>
      <w:outlineLvl w:val="2"/>
    </w:pPr>
    <w:rPr>
      <w:sz w:val="28"/>
      <w:szCs w:val="24"/>
    </w:rPr>
  </w:style>
  <w:style w:type="paragraph" w:styleId="Cabealho4">
    <w:name w:val="heading 4"/>
    <w:basedOn w:val="Cabealho3"/>
    <w:next w:val="Normal"/>
    <w:qFormat/>
    <w:rsid w:val="000F7539"/>
    <w:pPr>
      <w:numPr>
        <w:ilvl w:val="3"/>
      </w:numPr>
      <w:spacing w:before="360" w:after="120"/>
      <w:outlineLvl w:val="3"/>
    </w:pPr>
  </w:style>
  <w:style w:type="paragraph" w:styleId="Cabealho5">
    <w:name w:val="heading 5"/>
    <w:basedOn w:val="Normal"/>
    <w:next w:val="Normal"/>
    <w:qFormat/>
    <w:rsid w:val="00931B3E"/>
    <w:pPr>
      <w:numPr>
        <w:ilvl w:val="4"/>
        <w:numId w:val="5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abealho6">
    <w:name w:val="heading 6"/>
    <w:basedOn w:val="Normal"/>
    <w:next w:val="Normal"/>
    <w:qFormat/>
    <w:rsid w:val="00931B3E"/>
    <w:pPr>
      <w:numPr>
        <w:ilvl w:val="5"/>
        <w:numId w:val="5"/>
      </w:numPr>
      <w:spacing w:before="240" w:after="60"/>
      <w:outlineLvl w:val="5"/>
    </w:pPr>
    <w:rPr>
      <w:b/>
      <w:bCs/>
      <w:sz w:val="22"/>
      <w:szCs w:val="22"/>
    </w:rPr>
  </w:style>
  <w:style w:type="paragraph" w:styleId="Cabealho7">
    <w:name w:val="heading 7"/>
    <w:basedOn w:val="Normal"/>
    <w:next w:val="Normal"/>
    <w:qFormat/>
    <w:rsid w:val="00931B3E"/>
    <w:pPr>
      <w:numPr>
        <w:ilvl w:val="6"/>
        <w:numId w:val="5"/>
      </w:numPr>
      <w:spacing w:before="240" w:after="60"/>
      <w:outlineLvl w:val="6"/>
    </w:pPr>
    <w:rPr>
      <w:sz w:val="24"/>
      <w:szCs w:val="24"/>
    </w:rPr>
  </w:style>
  <w:style w:type="paragraph" w:styleId="Cabealho8">
    <w:name w:val="heading 8"/>
    <w:basedOn w:val="Normal"/>
    <w:next w:val="Normal"/>
    <w:qFormat/>
    <w:rsid w:val="00931B3E"/>
    <w:pPr>
      <w:numPr>
        <w:ilvl w:val="7"/>
        <w:numId w:val="5"/>
      </w:numPr>
      <w:spacing w:before="240" w:after="60"/>
      <w:outlineLvl w:val="7"/>
    </w:pPr>
    <w:rPr>
      <w:i/>
      <w:iCs/>
      <w:sz w:val="24"/>
      <w:szCs w:val="24"/>
    </w:rPr>
  </w:style>
  <w:style w:type="paragraph" w:styleId="Cabealho9">
    <w:name w:val="heading 9"/>
    <w:basedOn w:val="Normal"/>
    <w:next w:val="Normal"/>
    <w:qFormat/>
    <w:rsid w:val="00931B3E"/>
    <w:pPr>
      <w:numPr>
        <w:ilvl w:val="8"/>
        <w:numId w:val="5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2">
    <w:name w:val="Body Text 2"/>
    <w:basedOn w:val="Normal"/>
    <w:link w:val="Corpodetexto2Carter"/>
    <w:semiHidden/>
    <w:pPr>
      <w:jc w:val="center"/>
    </w:pPr>
    <w:rPr>
      <w:sz w:val="28"/>
    </w:rPr>
  </w:style>
  <w:style w:type="paragraph" w:styleId="NormalWeb">
    <w:name w:val="Normal (Web)"/>
    <w:basedOn w:val="Normal"/>
    <w:link w:val="NormalWebCarter"/>
    <w:uiPriority w:val="99"/>
    <w:semiHidden/>
    <w:pPr>
      <w:spacing w:before="100" w:after="100"/>
    </w:pPr>
    <w:rPr>
      <w:color w:val="000000"/>
      <w:sz w:val="24"/>
      <w:lang w:val="en-GB"/>
    </w:rPr>
  </w:style>
  <w:style w:type="paragraph" w:styleId="Rodap">
    <w:name w:val="footer"/>
    <w:basedOn w:val="Normal"/>
    <w:link w:val="RodapCarter"/>
    <w:semiHidden/>
    <w:pPr>
      <w:tabs>
        <w:tab w:val="center" w:pos="4419"/>
        <w:tab w:val="right" w:pos="8838"/>
      </w:tabs>
    </w:pPr>
  </w:style>
  <w:style w:type="character" w:styleId="Nmerodepgina">
    <w:name w:val="page number"/>
    <w:basedOn w:val="Tipodeletrapredefinidodopargrafo"/>
    <w:semiHidden/>
  </w:style>
  <w:style w:type="paragraph" w:styleId="Cabealho">
    <w:name w:val="header"/>
    <w:basedOn w:val="Normal"/>
    <w:semiHidden/>
    <w:pPr>
      <w:tabs>
        <w:tab w:val="center" w:pos="4419"/>
        <w:tab w:val="right" w:pos="8838"/>
      </w:tabs>
    </w:pPr>
  </w:style>
  <w:style w:type="paragraph" w:customStyle="1" w:styleId="formula">
    <w:name w:val="formula"/>
    <w:basedOn w:val="Normal"/>
    <w:semiHidden/>
    <w:rsid w:val="0002172B"/>
    <w:pPr>
      <w:tabs>
        <w:tab w:val="left" w:pos="7080"/>
      </w:tabs>
      <w:spacing w:before="240" w:line="360" w:lineRule="atLeast"/>
      <w:ind w:left="1160" w:right="70"/>
      <w:jc w:val="both"/>
    </w:pPr>
    <w:rPr>
      <w:rFonts w:ascii="Times" w:hAnsi="Times"/>
      <w:sz w:val="24"/>
      <w:lang w:val="en-US"/>
    </w:rPr>
  </w:style>
  <w:style w:type="paragraph" w:styleId="Corpodetexto">
    <w:name w:val="Body Text"/>
    <w:basedOn w:val="Normal"/>
    <w:link w:val="CorpodetextoCarter"/>
    <w:rsid w:val="009F4CB9"/>
    <w:pPr>
      <w:tabs>
        <w:tab w:val="left" w:pos="567"/>
      </w:tabs>
      <w:spacing w:after="200" w:line="360" w:lineRule="auto"/>
      <w:jc w:val="both"/>
    </w:pPr>
    <w:rPr>
      <w:rFonts w:eastAsiaTheme="minorHAnsi"/>
      <w:sz w:val="24"/>
      <w:szCs w:val="22"/>
      <w:lang w:eastAsia="en-US"/>
    </w:rPr>
  </w:style>
  <w:style w:type="paragraph" w:styleId="Avanodecorpodetexto">
    <w:name w:val="Body Text Indent"/>
    <w:basedOn w:val="Normal"/>
    <w:link w:val="AvanodecorpodetextoCarter"/>
    <w:semiHidden/>
    <w:rsid w:val="0002172B"/>
    <w:pPr>
      <w:spacing w:after="120"/>
      <w:ind w:left="283"/>
    </w:pPr>
  </w:style>
  <w:style w:type="character" w:styleId="Hiperligao">
    <w:name w:val="Hyperlink"/>
    <w:uiPriority w:val="99"/>
    <w:rsid w:val="0002172B"/>
    <w:rPr>
      <w:color w:val="800000"/>
      <w:u w:val="single"/>
    </w:rPr>
  </w:style>
  <w:style w:type="paragraph" w:styleId="ndicedeilustraes">
    <w:name w:val="table of figures"/>
    <w:basedOn w:val="Normal"/>
    <w:next w:val="Normal"/>
    <w:uiPriority w:val="99"/>
    <w:rsid w:val="00EB1633"/>
    <w:pPr>
      <w:spacing w:after="120"/>
      <w:ind w:left="403" w:right="567" w:hanging="403"/>
    </w:pPr>
  </w:style>
  <w:style w:type="table" w:styleId="Tabelacomgrelha">
    <w:name w:val="Table Grid"/>
    <w:basedOn w:val="Tabelanormal"/>
    <w:rsid w:val="000217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1">
    <w:name w:val="Estilo1"/>
    <w:basedOn w:val="Cabealho1"/>
    <w:semiHidden/>
    <w:rsid w:val="0002172B"/>
    <w:rPr>
      <w:b w:val="0"/>
      <w:sz w:val="52"/>
    </w:rPr>
  </w:style>
  <w:style w:type="paragraph" w:customStyle="1" w:styleId="Estilo2">
    <w:name w:val="Estilo2"/>
    <w:basedOn w:val="Cabealho2"/>
    <w:semiHidden/>
    <w:rsid w:val="0002172B"/>
    <w:pPr>
      <w:numPr>
        <w:numId w:val="1"/>
      </w:numPr>
      <w:tabs>
        <w:tab w:val="clear" w:pos="720"/>
        <w:tab w:val="num" w:pos="360"/>
      </w:tabs>
    </w:pPr>
    <w:rPr>
      <w:b w:val="0"/>
      <w:sz w:val="36"/>
    </w:rPr>
  </w:style>
  <w:style w:type="paragraph" w:customStyle="1" w:styleId="Capitulon">
    <w:name w:val="Capitulo_n"/>
    <w:basedOn w:val="Cabealho1"/>
    <w:semiHidden/>
    <w:rsid w:val="00776902"/>
    <w:rPr>
      <w:color w:val="FFFFFF"/>
    </w:rPr>
  </w:style>
  <w:style w:type="paragraph" w:customStyle="1" w:styleId="Estilo3Carcter">
    <w:name w:val="Estilo3 Carácter"/>
    <w:basedOn w:val="Corpodetexto"/>
    <w:link w:val="Estilo3CarcterCarcter"/>
    <w:semiHidden/>
    <w:rsid w:val="00725038"/>
    <w:pPr>
      <w:ind w:firstLine="708"/>
    </w:pPr>
  </w:style>
  <w:style w:type="paragraph" w:styleId="Ttulo">
    <w:name w:val="Title"/>
    <w:basedOn w:val="Normal"/>
    <w:qFormat/>
    <w:rsid w:val="000E6366"/>
    <w:pPr>
      <w:jc w:val="center"/>
    </w:pPr>
    <w:rPr>
      <w:sz w:val="48"/>
    </w:rPr>
  </w:style>
  <w:style w:type="paragraph" w:styleId="Subttulo">
    <w:name w:val="Subtitle"/>
    <w:basedOn w:val="Normal"/>
    <w:qFormat/>
    <w:rsid w:val="000E6366"/>
    <w:pPr>
      <w:jc w:val="center"/>
    </w:pPr>
    <w:rPr>
      <w:sz w:val="28"/>
    </w:rPr>
  </w:style>
  <w:style w:type="paragraph" w:styleId="ndice1">
    <w:name w:val="toc 1"/>
    <w:basedOn w:val="Normal"/>
    <w:next w:val="Normal"/>
    <w:autoRedefine/>
    <w:uiPriority w:val="39"/>
    <w:rsid w:val="009D01F6"/>
    <w:pPr>
      <w:spacing w:before="120" w:after="120"/>
    </w:pPr>
    <w:rPr>
      <w:bCs/>
    </w:rPr>
  </w:style>
  <w:style w:type="paragraph" w:styleId="ndice2">
    <w:name w:val="toc 2"/>
    <w:basedOn w:val="Normal"/>
    <w:next w:val="Normal"/>
    <w:autoRedefine/>
    <w:uiPriority w:val="39"/>
    <w:rsid w:val="00972B9F"/>
    <w:pPr>
      <w:ind w:left="200"/>
    </w:pPr>
  </w:style>
  <w:style w:type="paragraph" w:styleId="ndice3">
    <w:name w:val="toc 3"/>
    <w:basedOn w:val="Normal"/>
    <w:next w:val="Normal"/>
    <w:autoRedefine/>
    <w:uiPriority w:val="39"/>
    <w:rsid w:val="006129E5"/>
    <w:pPr>
      <w:tabs>
        <w:tab w:val="left" w:pos="851"/>
        <w:tab w:val="right" w:leader="dot" w:pos="8494"/>
      </w:tabs>
      <w:ind w:left="400"/>
      <w:jc w:val="center"/>
    </w:pPr>
    <w:rPr>
      <w:iCs/>
      <w:sz w:val="18"/>
    </w:rPr>
  </w:style>
  <w:style w:type="paragraph" w:styleId="ndice4">
    <w:name w:val="toc 4"/>
    <w:basedOn w:val="Normal"/>
    <w:next w:val="Normal"/>
    <w:autoRedefine/>
    <w:uiPriority w:val="39"/>
    <w:rsid w:val="00FF20AE"/>
    <w:pPr>
      <w:ind w:left="600"/>
    </w:pPr>
    <w:rPr>
      <w:sz w:val="18"/>
      <w:szCs w:val="18"/>
    </w:rPr>
  </w:style>
  <w:style w:type="paragraph" w:styleId="ndice5">
    <w:name w:val="toc 5"/>
    <w:basedOn w:val="Normal"/>
    <w:next w:val="Normal"/>
    <w:autoRedefine/>
    <w:uiPriority w:val="39"/>
    <w:rsid w:val="00FF20AE"/>
    <w:pPr>
      <w:ind w:left="800"/>
    </w:pPr>
    <w:rPr>
      <w:sz w:val="18"/>
      <w:szCs w:val="18"/>
    </w:rPr>
  </w:style>
  <w:style w:type="paragraph" w:styleId="ndice6">
    <w:name w:val="toc 6"/>
    <w:basedOn w:val="Normal"/>
    <w:next w:val="Normal"/>
    <w:autoRedefine/>
    <w:uiPriority w:val="39"/>
    <w:rsid w:val="00FF20AE"/>
    <w:pPr>
      <w:ind w:left="1000"/>
    </w:pPr>
    <w:rPr>
      <w:sz w:val="18"/>
      <w:szCs w:val="18"/>
    </w:rPr>
  </w:style>
  <w:style w:type="paragraph" w:styleId="ndice7">
    <w:name w:val="toc 7"/>
    <w:basedOn w:val="Normal"/>
    <w:next w:val="Normal"/>
    <w:autoRedefine/>
    <w:uiPriority w:val="39"/>
    <w:rsid w:val="00FF20AE"/>
    <w:pPr>
      <w:ind w:left="1200"/>
    </w:pPr>
    <w:rPr>
      <w:sz w:val="18"/>
      <w:szCs w:val="18"/>
    </w:rPr>
  </w:style>
  <w:style w:type="paragraph" w:styleId="ndice8">
    <w:name w:val="toc 8"/>
    <w:basedOn w:val="Normal"/>
    <w:next w:val="Normal"/>
    <w:autoRedefine/>
    <w:uiPriority w:val="39"/>
    <w:rsid w:val="00FF20AE"/>
    <w:pPr>
      <w:ind w:left="1400"/>
    </w:pPr>
    <w:rPr>
      <w:sz w:val="18"/>
      <w:szCs w:val="18"/>
    </w:rPr>
  </w:style>
  <w:style w:type="paragraph" w:styleId="ndice9">
    <w:name w:val="toc 9"/>
    <w:basedOn w:val="Normal"/>
    <w:next w:val="Normal"/>
    <w:autoRedefine/>
    <w:uiPriority w:val="39"/>
    <w:rsid w:val="00FF20AE"/>
    <w:pPr>
      <w:ind w:left="1600"/>
    </w:pPr>
    <w:rPr>
      <w:sz w:val="18"/>
      <w:szCs w:val="18"/>
    </w:rPr>
  </w:style>
  <w:style w:type="paragraph" w:customStyle="1" w:styleId="LegendaFiguras">
    <w:name w:val="Legenda Figuras"/>
    <w:basedOn w:val="Normal"/>
    <w:next w:val="Corpodetexto2"/>
    <w:link w:val="LegendaFigurasCarcter"/>
    <w:rsid w:val="003D4E01"/>
    <w:pPr>
      <w:keepLines/>
      <w:widowControl w:val="0"/>
      <w:spacing w:before="60" w:after="360"/>
      <w:jc w:val="center"/>
    </w:pPr>
    <w:rPr>
      <w:bCs/>
    </w:rPr>
  </w:style>
  <w:style w:type="paragraph" w:customStyle="1" w:styleId="ind">
    <w:name w:val="ind"/>
    <w:basedOn w:val="Normal"/>
    <w:semiHidden/>
    <w:rsid w:val="00384C89"/>
    <w:pPr>
      <w:spacing w:before="240"/>
      <w:ind w:left="1380"/>
      <w:jc w:val="both"/>
    </w:pPr>
    <w:rPr>
      <w:rFonts w:ascii="Times" w:hAnsi="Times"/>
      <w:sz w:val="24"/>
    </w:rPr>
  </w:style>
  <w:style w:type="paragraph" w:customStyle="1" w:styleId="LegendaTabelas">
    <w:name w:val="Legenda Tabelas"/>
    <w:basedOn w:val="Normal"/>
    <w:link w:val="LegendaTabelasCarcter"/>
    <w:rsid w:val="00696E06"/>
    <w:pPr>
      <w:keepNext/>
      <w:keepLines/>
      <w:autoSpaceDE w:val="0"/>
      <w:autoSpaceDN w:val="0"/>
      <w:adjustRightInd w:val="0"/>
      <w:spacing w:after="120"/>
      <w:jc w:val="center"/>
    </w:pPr>
  </w:style>
  <w:style w:type="paragraph" w:customStyle="1" w:styleId="anchor">
    <w:name w:val="anchor"/>
    <w:basedOn w:val="Normal"/>
    <w:semiHidden/>
    <w:rsid w:val="00811821"/>
    <w:pPr>
      <w:spacing w:before="100" w:beforeAutospacing="1" w:after="100" w:afterAutospacing="1"/>
    </w:pPr>
    <w:rPr>
      <w:sz w:val="24"/>
      <w:szCs w:val="24"/>
    </w:rPr>
  </w:style>
  <w:style w:type="paragraph" w:customStyle="1" w:styleId="Default">
    <w:name w:val="Default"/>
    <w:link w:val="DefaultCarcter"/>
    <w:rsid w:val="003A45C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LegendaGraficos">
    <w:name w:val="Legenda Graficos"/>
    <w:basedOn w:val="LegendaFiguras"/>
    <w:semiHidden/>
    <w:rsid w:val="00E35020"/>
  </w:style>
  <w:style w:type="character" w:customStyle="1" w:styleId="CorpodetextoCarter">
    <w:name w:val="Corpo de texto Caráter"/>
    <w:link w:val="Corpodetexto"/>
    <w:rsid w:val="009F4CB9"/>
    <w:rPr>
      <w:rFonts w:eastAsiaTheme="minorHAnsi"/>
      <w:sz w:val="24"/>
      <w:szCs w:val="22"/>
      <w:lang w:eastAsia="en-US"/>
    </w:rPr>
  </w:style>
  <w:style w:type="character" w:customStyle="1" w:styleId="Estilo3CarcterCarcter">
    <w:name w:val="Estilo3 Carácter Carácter"/>
    <w:basedOn w:val="CorpodetextoCarter"/>
    <w:link w:val="Estilo3Carcter"/>
    <w:rsid w:val="00856393"/>
    <w:rPr>
      <w:rFonts w:eastAsiaTheme="minorHAnsi"/>
      <w:sz w:val="24"/>
      <w:szCs w:val="24"/>
      <w:lang w:val="pt-PT" w:eastAsia="pt-PT" w:bidi="ar-SA"/>
    </w:rPr>
  </w:style>
  <w:style w:type="paragraph" w:customStyle="1" w:styleId="Estilo4">
    <w:name w:val="Estilo4"/>
    <w:basedOn w:val="LegendaTabelas"/>
    <w:semiHidden/>
    <w:rsid w:val="005472FB"/>
    <w:pPr>
      <w:spacing w:before="60" w:after="60"/>
    </w:pPr>
  </w:style>
  <w:style w:type="paragraph" w:customStyle="1" w:styleId="Ttulodeseco">
    <w:name w:val="Título de secção"/>
    <w:basedOn w:val="Normal"/>
    <w:next w:val="Normal"/>
    <w:semiHidden/>
    <w:rsid w:val="00ED7816"/>
    <w:pPr>
      <w:pBdr>
        <w:bottom w:val="single" w:sz="6" w:space="1" w:color="808080"/>
      </w:pBdr>
      <w:spacing w:before="220" w:line="220" w:lineRule="atLeast"/>
    </w:pPr>
    <w:rPr>
      <w:rFonts w:ascii="Garamond" w:hAnsi="Garamond"/>
      <w:caps/>
      <w:spacing w:val="15"/>
      <w:lang w:eastAsia="en-US"/>
    </w:rPr>
  </w:style>
  <w:style w:type="character" w:customStyle="1" w:styleId="Corpodetexto2Carter">
    <w:name w:val="Corpo de texto 2 Caráter"/>
    <w:link w:val="Corpodetexto2"/>
    <w:rsid w:val="001829DC"/>
    <w:rPr>
      <w:sz w:val="28"/>
      <w:lang w:val="pt-PT" w:eastAsia="pt-PT" w:bidi="ar-SA"/>
    </w:rPr>
  </w:style>
  <w:style w:type="character" w:customStyle="1" w:styleId="LegendaFigurasCarcter">
    <w:name w:val="Legenda Figuras Carácter"/>
    <w:link w:val="LegendaFiguras"/>
    <w:rsid w:val="003D4E01"/>
    <w:rPr>
      <w:bCs/>
      <w:sz w:val="28"/>
      <w:lang w:val="pt-PT" w:eastAsia="pt-PT" w:bidi="ar-SA"/>
    </w:rPr>
  </w:style>
  <w:style w:type="paragraph" w:customStyle="1" w:styleId="CAPx">
    <w:name w:val="CAP_x"/>
    <w:basedOn w:val="Cabealho1"/>
    <w:next w:val="Corpodetexto"/>
    <w:semiHidden/>
    <w:rsid w:val="00776902"/>
    <w:rPr>
      <w:color w:val="FFFFFF"/>
      <w:sz w:val="10"/>
      <w:szCs w:val="10"/>
    </w:rPr>
  </w:style>
  <w:style w:type="paragraph" w:styleId="ndiceremissivo1">
    <w:name w:val="index 1"/>
    <w:basedOn w:val="Normal"/>
    <w:next w:val="Normal"/>
    <w:autoRedefine/>
    <w:semiHidden/>
    <w:rsid w:val="001F2A51"/>
    <w:pPr>
      <w:ind w:left="200" w:hanging="200"/>
    </w:pPr>
  </w:style>
  <w:style w:type="paragraph" w:customStyle="1" w:styleId="SimboloUM">
    <w:name w:val="Simbolo UM"/>
    <w:basedOn w:val="Normal"/>
    <w:next w:val="Corpodetexto"/>
    <w:link w:val="SimboloUMCarter"/>
    <w:rsid w:val="009D66BC"/>
    <w:pPr>
      <w:jc w:val="center"/>
    </w:pPr>
    <w:rPr>
      <w:b/>
      <w:sz w:val="36"/>
    </w:rPr>
  </w:style>
  <w:style w:type="paragraph" w:customStyle="1" w:styleId="alineafiguras">
    <w:name w:val="alinea_figuras"/>
    <w:basedOn w:val="Corpodetexto"/>
    <w:rsid w:val="00402E5F"/>
    <w:pPr>
      <w:spacing w:after="0" w:line="240" w:lineRule="auto"/>
      <w:jc w:val="center"/>
    </w:pPr>
    <w:rPr>
      <w:sz w:val="18"/>
      <w:szCs w:val="18"/>
    </w:rPr>
  </w:style>
  <w:style w:type="paragraph" w:styleId="ndiceremissivo4">
    <w:name w:val="index 4"/>
    <w:basedOn w:val="Normal"/>
    <w:next w:val="Normal"/>
    <w:autoRedefine/>
    <w:semiHidden/>
    <w:rsid w:val="00592578"/>
    <w:pPr>
      <w:ind w:left="800" w:hanging="200"/>
    </w:pPr>
  </w:style>
  <w:style w:type="paragraph" w:customStyle="1" w:styleId="Titulo4">
    <w:name w:val="Titulo 4"/>
    <w:basedOn w:val="Cabealho3"/>
    <w:next w:val="Corpodetexto"/>
    <w:link w:val="Titulo4Carter"/>
    <w:rsid w:val="0074417B"/>
    <w:pPr>
      <w:numPr>
        <w:ilvl w:val="0"/>
        <w:numId w:val="0"/>
      </w:numPr>
      <w:tabs>
        <w:tab w:val="num" w:pos="851"/>
      </w:tabs>
      <w:ind w:left="851" w:hanging="851"/>
    </w:pPr>
  </w:style>
  <w:style w:type="paragraph" w:customStyle="1" w:styleId="PhDCabealhoFiguras">
    <w:name w:val="PhD_Cabeçalho_Figuras"/>
    <w:basedOn w:val="Corpodetexto"/>
    <w:rsid w:val="001537D5"/>
    <w:pPr>
      <w:keepNext/>
      <w:keepLines/>
      <w:spacing w:after="0" w:line="240" w:lineRule="auto"/>
      <w:jc w:val="center"/>
    </w:pPr>
    <w:rPr>
      <w:b/>
      <w:sz w:val="20"/>
      <w:szCs w:val="20"/>
      <w:lang w:val="en-GB"/>
    </w:rPr>
  </w:style>
  <w:style w:type="paragraph" w:customStyle="1" w:styleId="PhDFigura">
    <w:name w:val="PhD_Figura"/>
    <w:basedOn w:val="LegendaFiguras"/>
    <w:rsid w:val="00822CB9"/>
    <w:pPr>
      <w:keepNext/>
      <w:spacing w:before="0" w:after="120"/>
    </w:pPr>
  </w:style>
  <w:style w:type="character" w:customStyle="1" w:styleId="LegendaTabelasCarcter">
    <w:name w:val="Legenda Tabelas Carácter"/>
    <w:link w:val="LegendaTabelas"/>
    <w:rsid w:val="00696E06"/>
    <w:rPr>
      <w:lang w:val="pt-PT" w:eastAsia="pt-PT" w:bidi="ar-SA"/>
    </w:rPr>
  </w:style>
  <w:style w:type="paragraph" w:customStyle="1" w:styleId="Figurasemtabela">
    <w:name w:val="Figuras_em_tabela"/>
    <w:basedOn w:val="Normal"/>
    <w:rsid w:val="001537D5"/>
    <w:pPr>
      <w:keepNext/>
      <w:keepLines/>
      <w:widowControl w:val="0"/>
      <w:jc w:val="center"/>
    </w:pPr>
  </w:style>
  <w:style w:type="character" w:customStyle="1" w:styleId="Cabealho2Carter">
    <w:name w:val="Cabeçalho 2 Caráter"/>
    <w:link w:val="Cabealho2"/>
    <w:rsid w:val="00EE1C09"/>
    <w:rPr>
      <w:rFonts w:ascii="NewsGotT" w:hAnsi="NewsGotT"/>
      <w:b/>
      <w:bCs/>
      <w:kern w:val="32"/>
      <w:sz w:val="32"/>
      <w:szCs w:val="32"/>
    </w:rPr>
  </w:style>
  <w:style w:type="character" w:customStyle="1" w:styleId="Cabealho3Carter">
    <w:name w:val="Cabeçalho 3 Caráter"/>
    <w:link w:val="Cabealho3"/>
    <w:rsid w:val="008C36B6"/>
    <w:rPr>
      <w:rFonts w:ascii="NewsGotT" w:hAnsi="NewsGotT"/>
      <w:b/>
      <w:bCs/>
      <w:kern w:val="32"/>
      <w:sz w:val="28"/>
      <w:szCs w:val="24"/>
    </w:rPr>
  </w:style>
  <w:style w:type="paragraph" w:customStyle="1" w:styleId="Normal12">
    <w:name w:val="Normal12"/>
    <w:basedOn w:val="Normal"/>
    <w:rsid w:val="00D23DD4"/>
    <w:pPr>
      <w:spacing w:before="120" w:line="360" w:lineRule="auto"/>
      <w:ind w:firstLine="567"/>
      <w:jc w:val="both"/>
    </w:pPr>
    <w:rPr>
      <w:sz w:val="24"/>
      <w:lang w:eastAsia="en-US"/>
    </w:rPr>
  </w:style>
  <w:style w:type="character" w:styleId="Refdenotaderodap">
    <w:name w:val="footnote reference"/>
    <w:semiHidden/>
    <w:rsid w:val="00007D4B"/>
    <w:rPr>
      <w:vertAlign w:val="superscript"/>
    </w:rPr>
  </w:style>
  <w:style w:type="paragraph" w:customStyle="1" w:styleId="variaveisfiguras">
    <w:name w:val="variaveis_figuras"/>
    <w:basedOn w:val="Normal"/>
    <w:rsid w:val="00AF7700"/>
    <w:pPr>
      <w:keepNext/>
      <w:keepLines/>
      <w:widowControl w:val="0"/>
      <w:jc w:val="center"/>
    </w:pPr>
    <w:rPr>
      <w:sz w:val="18"/>
      <w:szCs w:val="18"/>
    </w:rPr>
  </w:style>
  <w:style w:type="paragraph" w:styleId="Textodenotaderodap">
    <w:name w:val="footnote text"/>
    <w:basedOn w:val="Normal"/>
    <w:link w:val="TextodenotaderodapCarter"/>
    <w:semiHidden/>
    <w:rsid w:val="00007D4B"/>
  </w:style>
  <w:style w:type="paragraph" w:customStyle="1" w:styleId="Indiceinicial">
    <w:name w:val="Indice_inicial"/>
    <w:basedOn w:val="SimboloUM"/>
    <w:link w:val="IndiceinicialCarcter"/>
    <w:rsid w:val="007679C5"/>
  </w:style>
  <w:style w:type="paragraph" w:customStyle="1" w:styleId="EstiloLegendaDireita">
    <w:name w:val="Estilo Legenda + Direita"/>
    <w:basedOn w:val="Normal"/>
    <w:rsid w:val="00B6305C"/>
    <w:pPr>
      <w:spacing w:after="240"/>
      <w:jc w:val="right"/>
    </w:pPr>
    <w:rPr>
      <w:b/>
      <w:bCs/>
    </w:rPr>
  </w:style>
  <w:style w:type="paragraph" w:customStyle="1" w:styleId="Estilo3">
    <w:name w:val="Estilo3"/>
    <w:basedOn w:val="Titulo4"/>
    <w:rsid w:val="00134FDB"/>
    <w:rPr>
      <w:lang w:val="en-GB"/>
    </w:rPr>
  </w:style>
  <w:style w:type="paragraph" w:customStyle="1" w:styleId="TextBody">
    <w:name w:val="Text Body"/>
    <w:basedOn w:val="Normal"/>
    <w:autoRedefine/>
    <w:rsid w:val="008961EE"/>
    <w:pPr>
      <w:spacing w:line="252" w:lineRule="auto"/>
      <w:jc w:val="both"/>
    </w:pPr>
    <w:rPr>
      <w:lang w:val="en-US" w:eastAsia="pt-BR"/>
    </w:rPr>
  </w:style>
  <w:style w:type="paragraph" w:customStyle="1" w:styleId="Text">
    <w:name w:val="Text"/>
    <w:basedOn w:val="Normal"/>
    <w:link w:val="TextChar"/>
    <w:autoRedefine/>
    <w:rsid w:val="008961EE"/>
    <w:pPr>
      <w:widowControl w:val="0"/>
      <w:spacing w:line="240" w:lineRule="atLeast"/>
      <w:ind w:firstLine="238"/>
      <w:jc w:val="both"/>
    </w:pPr>
    <w:rPr>
      <w:lang w:val="en-US" w:eastAsia="en-US"/>
    </w:rPr>
  </w:style>
  <w:style w:type="paragraph" w:styleId="Mapadodocumento">
    <w:name w:val="Document Map"/>
    <w:basedOn w:val="Normal"/>
    <w:semiHidden/>
    <w:rsid w:val="00B0179A"/>
    <w:pPr>
      <w:shd w:val="clear" w:color="auto" w:fill="000080"/>
    </w:pPr>
    <w:rPr>
      <w:rFonts w:ascii="Tahoma" w:hAnsi="Tahoma" w:cs="Tahoma"/>
    </w:rPr>
  </w:style>
  <w:style w:type="paragraph" w:customStyle="1" w:styleId="equaes">
    <w:name w:val="equações"/>
    <w:basedOn w:val="Normal"/>
    <w:autoRedefine/>
    <w:rsid w:val="003C2C33"/>
    <w:pPr>
      <w:framePr w:hSpace="141" w:wrap="around" w:vAnchor="text" w:hAnchor="margin" w:xAlign="center" w:y="51"/>
      <w:spacing w:after="240"/>
      <w:contextualSpacing/>
    </w:pPr>
    <w:rPr>
      <w:lang w:eastAsia="en-US"/>
    </w:rPr>
  </w:style>
  <w:style w:type="character" w:customStyle="1" w:styleId="TextChar">
    <w:name w:val="Text Char"/>
    <w:link w:val="Text"/>
    <w:rsid w:val="008961EE"/>
    <w:rPr>
      <w:lang w:val="en-US" w:eastAsia="en-US" w:bidi="ar-SA"/>
    </w:rPr>
  </w:style>
  <w:style w:type="paragraph" w:customStyle="1" w:styleId="TtuloSetor">
    <w:name w:val="Título Setor"/>
    <w:basedOn w:val="Corpodetexto"/>
    <w:rsid w:val="00FA1CF6"/>
    <w:pPr>
      <w:keepNext/>
      <w:keepLines/>
    </w:pPr>
    <w:rPr>
      <w:b/>
    </w:rPr>
  </w:style>
  <w:style w:type="character" w:customStyle="1" w:styleId="DefaultCarcter">
    <w:name w:val="Default Carácter"/>
    <w:link w:val="Default"/>
    <w:rsid w:val="00CF63A7"/>
    <w:rPr>
      <w:rFonts w:ascii="Arial" w:hAnsi="Arial" w:cs="Arial"/>
      <w:color w:val="000000"/>
      <w:sz w:val="24"/>
      <w:szCs w:val="24"/>
      <w:lang w:val="pt-PT" w:eastAsia="pt-PT" w:bidi="ar-SA"/>
    </w:rPr>
  </w:style>
  <w:style w:type="paragraph" w:customStyle="1" w:styleId="PhDLegendaFiguras">
    <w:name w:val="PhD_Legenda_Figuras"/>
    <w:basedOn w:val="LegendaFiguras"/>
    <w:link w:val="PhDLegendaFigurasCarter"/>
    <w:rsid w:val="009576BB"/>
    <w:pPr>
      <w:spacing w:before="0" w:after="200" w:line="276" w:lineRule="auto"/>
    </w:pPr>
    <w:rPr>
      <w:rFonts w:ascii="NewsGotT" w:hAnsi="NewsGotT"/>
    </w:rPr>
  </w:style>
  <w:style w:type="paragraph" w:styleId="Textodebalo">
    <w:name w:val="Balloon Text"/>
    <w:basedOn w:val="Normal"/>
    <w:link w:val="TextodebaloCarter"/>
    <w:rsid w:val="005D28F4"/>
    <w:rPr>
      <w:rFonts w:ascii="Tahoma" w:hAnsi="Tahoma" w:cs="Tahoma"/>
      <w:sz w:val="16"/>
      <w:szCs w:val="16"/>
    </w:rPr>
  </w:style>
  <w:style w:type="character" w:customStyle="1" w:styleId="PhDLegendaFigurasCarter">
    <w:name w:val="PhD_Legenda_Figuras Caráter"/>
    <w:link w:val="PhDLegendaFiguras"/>
    <w:rsid w:val="009576BB"/>
    <w:rPr>
      <w:rFonts w:ascii="NewsGotT" w:hAnsi="NewsGotT"/>
      <w:bCs/>
    </w:rPr>
  </w:style>
  <w:style w:type="character" w:customStyle="1" w:styleId="TextodebaloCarter">
    <w:name w:val="Texto de balão Caráter"/>
    <w:link w:val="Textodebalo"/>
    <w:rsid w:val="005D28F4"/>
    <w:rPr>
      <w:rFonts w:ascii="Tahoma" w:hAnsi="Tahoma" w:cs="Tahoma"/>
      <w:sz w:val="16"/>
      <w:szCs w:val="16"/>
    </w:rPr>
  </w:style>
  <w:style w:type="paragraph" w:customStyle="1" w:styleId="LegendaTabela">
    <w:name w:val="Legenda Tabela"/>
    <w:basedOn w:val="PhDLegendaTabela"/>
    <w:link w:val="LegendaTabelaCarter"/>
    <w:qFormat/>
    <w:rsid w:val="0087789F"/>
  </w:style>
  <w:style w:type="paragraph" w:customStyle="1" w:styleId="Imagem">
    <w:name w:val="Imagem"/>
    <w:basedOn w:val="Normal"/>
    <w:link w:val="ImagemCarter"/>
    <w:rsid w:val="00AA7417"/>
    <w:pPr>
      <w:contextualSpacing/>
      <w:jc w:val="center"/>
    </w:pPr>
    <w:rPr>
      <w:sz w:val="24"/>
      <w:szCs w:val="24"/>
    </w:rPr>
  </w:style>
  <w:style w:type="character" w:customStyle="1" w:styleId="LegendaTabelaCarter">
    <w:name w:val="Legenda Tabela Caráter"/>
    <w:basedOn w:val="LegendaTabelasCarcter"/>
    <w:link w:val="LegendaTabela"/>
    <w:rsid w:val="0087789F"/>
    <w:rPr>
      <w:lang w:val="pt-PT" w:eastAsia="pt-PT" w:bidi="ar-SA"/>
    </w:rPr>
  </w:style>
  <w:style w:type="paragraph" w:customStyle="1" w:styleId="LegendaFigura">
    <w:name w:val="Legenda Figura"/>
    <w:basedOn w:val="LegendaFiguras"/>
    <w:link w:val="LegendaFiguraCarter"/>
    <w:qFormat/>
    <w:rsid w:val="00824DAE"/>
  </w:style>
  <w:style w:type="character" w:customStyle="1" w:styleId="ImagemCarter">
    <w:name w:val="Imagem Caráter"/>
    <w:basedOn w:val="Tipodeletrapredefinidodopargrafo"/>
    <w:link w:val="Imagem"/>
    <w:rsid w:val="00AA7417"/>
    <w:rPr>
      <w:sz w:val="24"/>
      <w:szCs w:val="24"/>
      <w:lang w:val="pt-PT" w:eastAsia="pt-PT" w:bidi="ar-SA"/>
    </w:rPr>
  </w:style>
  <w:style w:type="paragraph" w:customStyle="1" w:styleId="imagem0">
    <w:name w:val="imagem"/>
    <w:basedOn w:val="Corpodetexto"/>
    <w:link w:val="imagemCarcter"/>
    <w:qFormat/>
    <w:rsid w:val="003254C7"/>
    <w:pPr>
      <w:spacing w:after="0" w:line="240" w:lineRule="auto"/>
      <w:jc w:val="center"/>
    </w:pPr>
    <w:rPr>
      <w:noProof/>
    </w:rPr>
  </w:style>
  <w:style w:type="character" w:customStyle="1" w:styleId="LegendaFiguraCarter">
    <w:name w:val="Legenda Figura Caráter"/>
    <w:basedOn w:val="LegendaFigurasCarcter"/>
    <w:link w:val="LegendaFigura"/>
    <w:rsid w:val="00824DAE"/>
    <w:rPr>
      <w:bCs/>
      <w:sz w:val="28"/>
      <w:lang w:val="pt-PT" w:eastAsia="pt-PT" w:bidi="ar-SA"/>
    </w:rPr>
  </w:style>
  <w:style w:type="character" w:customStyle="1" w:styleId="imagemCarcter">
    <w:name w:val="imagem Carácter"/>
    <w:basedOn w:val="CorpodetextoCarter"/>
    <w:link w:val="imagem0"/>
    <w:rsid w:val="003254C7"/>
    <w:rPr>
      <w:rFonts w:eastAsiaTheme="minorHAnsi"/>
      <w:noProof/>
      <w:sz w:val="24"/>
      <w:szCs w:val="24"/>
      <w:lang w:val="pt-PT" w:eastAsia="pt-PT" w:bidi="ar-SA"/>
    </w:rPr>
  </w:style>
  <w:style w:type="paragraph" w:customStyle="1" w:styleId="resumos">
    <w:name w:val="resumos"/>
    <w:basedOn w:val="Indiceinicial"/>
    <w:link w:val="resumosCarcter"/>
    <w:qFormat/>
    <w:rsid w:val="00823573"/>
    <w:pPr>
      <w:spacing w:after="960"/>
    </w:pPr>
  </w:style>
  <w:style w:type="paragraph" w:customStyle="1" w:styleId="referencias">
    <w:name w:val="referencias"/>
    <w:basedOn w:val="NormalWeb"/>
    <w:link w:val="referenciasCarcter"/>
    <w:rsid w:val="00823573"/>
    <w:pPr>
      <w:ind w:left="640" w:hanging="640"/>
    </w:pPr>
  </w:style>
  <w:style w:type="character" w:customStyle="1" w:styleId="SimboloUMCarter">
    <w:name w:val="Simbolo UM Caráter"/>
    <w:basedOn w:val="Tipodeletrapredefinidodopargrafo"/>
    <w:link w:val="SimboloUM"/>
    <w:rsid w:val="00823573"/>
    <w:rPr>
      <w:b/>
      <w:sz w:val="36"/>
    </w:rPr>
  </w:style>
  <w:style w:type="character" w:customStyle="1" w:styleId="IndiceinicialCarcter">
    <w:name w:val="Indice_inicial Carácter"/>
    <w:basedOn w:val="SimboloUMCarter"/>
    <w:link w:val="Indiceinicial"/>
    <w:rsid w:val="00823573"/>
    <w:rPr>
      <w:b/>
      <w:sz w:val="36"/>
    </w:rPr>
  </w:style>
  <w:style w:type="character" w:customStyle="1" w:styleId="resumosCarcter">
    <w:name w:val="resumos Carácter"/>
    <w:basedOn w:val="IndiceinicialCarcter"/>
    <w:link w:val="resumos"/>
    <w:rsid w:val="00823573"/>
    <w:rPr>
      <w:b/>
      <w:sz w:val="36"/>
    </w:rPr>
  </w:style>
  <w:style w:type="character" w:customStyle="1" w:styleId="NormalWebCarter">
    <w:name w:val="Normal (Web) Caráter"/>
    <w:basedOn w:val="Tipodeletrapredefinidodopargrafo"/>
    <w:link w:val="NormalWeb"/>
    <w:semiHidden/>
    <w:rsid w:val="00823573"/>
    <w:rPr>
      <w:color w:val="000000"/>
      <w:sz w:val="24"/>
      <w:lang w:val="en-GB"/>
    </w:rPr>
  </w:style>
  <w:style w:type="character" w:customStyle="1" w:styleId="referenciasCarcter">
    <w:name w:val="referencias Carácter"/>
    <w:basedOn w:val="NormalWebCarter"/>
    <w:link w:val="referencias"/>
    <w:rsid w:val="00823573"/>
    <w:rPr>
      <w:color w:val="000000"/>
      <w:sz w:val="24"/>
      <w:lang w:val="en-GB"/>
    </w:rPr>
  </w:style>
  <w:style w:type="paragraph" w:customStyle="1" w:styleId="trao">
    <w:name w:val="traço"/>
    <w:basedOn w:val="Corpodetexto"/>
    <w:link w:val="traoCarcter"/>
    <w:qFormat/>
    <w:rsid w:val="00215A4C"/>
    <w:pPr>
      <w:numPr>
        <w:numId w:val="2"/>
      </w:numPr>
      <w:contextualSpacing/>
    </w:pPr>
  </w:style>
  <w:style w:type="character" w:customStyle="1" w:styleId="traoCarcter">
    <w:name w:val="traço Carácter"/>
    <w:basedOn w:val="CorpodetextoCarter"/>
    <w:link w:val="trao"/>
    <w:rsid w:val="00215A4C"/>
    <w:rPr>
      <w:rFonts w:eastAsiaTheme="minorHAnsi"/>
      <w:sz w:val="24"/>
      <w:szCs w:val="22"/>
      <w:lang w:eastAsia="en-US"/>
    </w:rPr>
  </w:style>
  <w:style w:type="paragraph" w:customStyle="1" w:styleId="Normal1">
    <w:name w:val="Normal1"/>
    <w:basedOn w:val="Corpodetexto"/>
    <w:link w:val="normalCarcter"/>
    <w:qFormat/>
    <w:rsid w:val="00823573"/>
    <w:pPr>
      <w:tabs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Carcter">
    <w:name w:val="normal Carácter"/>
    <w:basedOn w:val="CorpodetextoCarter"/>
    <w:link w:val="Normal1"/>
    <w:rsid w:val="00823573"/>
    <w:rPr>
      <w:rFonts w:eastAsia="MS Mincho"/>
      <w:spacing w:val="-1"/>
      <w:sz w:val="24"/>
      <w:szCs w:val="24"/>
      <w:lang w:val="en-US" w:eastAsia="en-US" w:bidi="ar-SA"/>
    </w:rPr>
  </w:style>
  <w:style w:type="character" w:styleId="Refdecomentrio">
    <w:name w:val="annotation reference"/>
    <w:basedOn w:val="Tipodeletrapredefinidodopargrafo"/>
    <w:rsid w:val="00823573"/>
    <w:rPr>
      <w:sz w:val="16"/>
      <w:szCs w:val="16"/>
    </w:rPr>
  </w:style>
  <w:style w:type="paragraph" w:styleId="Textodecomentrio">
    <w:name w:val="annotation text"/>
    <w:basedOn w:val="Normal"/>
    <w:link w:val="TextodecomentrioCarter"/>
    <w:rsid w:val="00823573"/>
    <w:rPr>
      <w:rFonts w:ascii="NewsGotT" w:hAnsi="NewsGotT"/>
    </w:rPr>
  </w:style>
  <w:style w:type="character" w:customStyle="1" w:styleId="TextodecomentrioCarter">
    <w:name w:val="Texto de comentário Caráter"/>
    <w:basedOn w:val="Tipodeletrapredefinidodopargrafo"/>
    <w:link w:val="Textodecomentrio"/>
    <w:rsid w:val="00823573"/>
    <w:rPr>
      <w:rFonts w:ascii="NewsGotT" w:hAnsi="NewsGotT"/>
    </w:rPr>
  </w:style>
  <w:style w:type="paragraph" w:styleId="Assuntodecomentrio">
    <w:name w:val="annotation subject"/>
    <w:basedOn w:val="Textodecomentrio"/>
    <w:next w:val="Textodecomentrio"/>
    <w:link w:val="AssuntodecomentrioCarter"/>
    <w:rsid w:val="00823573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rsid w:val="00823573"/>
    <w:rPr>
      <w:rFonts w:ascii="NewsGotT" w:hAnsi="NewsGotT"/>
      <w:b/>
      <w:bCs/>
    </w:rPr>
  </w:style>
  <w:style w:type="character" w:customStyle="1" w:styleId="st1">
    <w:name w:val="st1"/>
    <w:basedOn w:val="Tipodeletrapredefinidodopargrafo"/>
    <w:rsid w:val="00823573"/>
  </w:style>
  <w:style w:type="paragraph" w:styleId="Reviso">
    <w:name w:val="Revision"/>
    <w:hidden/>
    <w:uiPriority w:val="99"/>
    <w:semiHidden/>
    <w:rsid w:val="00823573"/>
    <w:rPr>
      <w:rFonts w:ascii="NewsGotT" w:hAnsi="NewsGotT"/>
    </w:rPr>
  </w:style>
  <w:style w:type="character" w:styleId="TextodoMarcadordePosio">
    <w:name w:val="Placeholder Text"/>
    <w:basedOn w:val="Tipodeletrapredefinidodopargrafo"/>
    <w:uiPriority w:val="99"/>
    <w:semiHidden/>
    <w:rsid w:val="00823573"/>
    <w:rPr>
      <w:color w:val="808080"/>
    </w:rPr>
  </w:style>
  <w:style w:type="paragraph" w:customStyle="1" w:styleId="numeroequao">
    <w:name w:val="numero equação"/>
    <w:link w:val="numeroequaoCarcter"/>
    <w:qFormat/>
    <w:rsid w:val="00823573"/>
    <w:pPr>
      <w:jc w:val="right"/>
    </w:pPr>
    <w:rPr>
      <w:rFonts w:ascii="Symbol" w:eastAsia="MS Mincho" w:hAnsi="Symbol" w:cs="Symbol"/>
      <w:lang w:val="en-US" w:eastAsia="en-US"/>
    </w:rPr>
  </w:style>
  <w:style w:type="character" w:customStyle="1" w:styleId="numeroequaoCarcter">
    <w:name w:val="numero equação Carácter"/>
    <w:basedOn w:val="Tipodeletrapredefinidodopargrafo"/>
    <w:link w:val="numeroequao"/>
    <w:rsid w:val="005539D1"/>
    <w:rPr>
      <w:rFonts w:ascii="Symbol" w:eastAsia="MS Mincho" w:hAnsi="Symbol" w:cs="Symbol"/>
      <w:lang w:val="en-US" w:eastAsia="en-US"/>
    </w:rPr>
  </w:style>
  <w:style w:type="paragraph" w:customStyle="1" w:styleId="PhDLegendaTabela">
    <w:name w:val="PhD_Legenda_Tabela"/>
    <w:basedOn w:val="Normal"/>
    <w:link w:val="PhDLegendaTabelaCarter"/>
    <w:rsid w:val="009576BB"/>
    <w:pPr>
      <w:keepNext/>
      <w:keepLines/>
      <w:autoSpaceDE w:val="0"/>
      <w:autoSpaceDN w:val="0"/>
      <w:adjustRightInd w:val="0"/>
      <w:spacing w:after="120"/>
      <w:jc w:val="center"/>
    </w:pPr>
    <w:rPr>
      <w:rFonts w:ascii="NewsGotT" w:hAnsi="NewsGotT"/>
    </w:rPr>
  </w:style>
  <w:style w:type="character" w:customStyle="1" w:styleId="PhDLegendaTabelaCarter">
    <w:name w:val="PhD_Legenda_Tabela Caráter"/>
    <w:basedOn w:val="Tipodeletrapredefinidodopargrafo"/>
    <w:link w:val="PhDLegendaTabela"/>
    <w:rsid w:val="009576BB"/>
    <w:rPr>
      <w:rFonts w:ascii="NewsGotT" w:hAnsi="NewsGotT"/>
    </w:rPr>
  </w:style>
  <w:style w:type="character" w:styleId="nfase">
    <w:name w:val="Emphasis"/>
    <w:basedOn w:val="Tipodeletrapredefinidodopargrafo"/>
    <w:uiPriority w:val="20"/>
    <w:qFormat/>
    <w:rsid w:val="00823573"/>
    <w:rPr>
      <w:i/>
      <w:iCs/>
    </w:rPr>
  </w:style>
  <w:style w:type="paragraph" w:customStyle="1" w:styleId="referencia">
    <w:name w:val="referencia"/>
    <w:basedOn w:val="Normal"/>
    <w:link w:val="referenciaCarcter"/>
    <w:rsid w:val="00823573"/>
    <w:pPr>
      <w:autoSpaceDE w:val="0"/>
      <w:autoSpaceDN w:val="0"/>
      <w:adjustRightInd w:val="0"/>
      <w:ind w:left="520" w:hanging="520"/>
      <w:jc w:val="both"/>
    </w:pPr>
    <w:rPr>
      <w:rFonts w:ascii="NewsGotT" w:hAnsi="NewsGotT"/>
      <w:szCs w:val="24"/>
      <w:lang w:val="en-US"/>
    </w:rPr>
  </w:style>
  <w:style w:type="character" w:customStyle="1" w:styleId="referenciaCarcter">
    <w:name w:val="referencia Carácter"/>
    <w:basedOn w:val="Tipodeletrapredefinidodopargrafo"/>
    <w:link w:val="referencia"/>
    <w:rsid w:val="00823573"/>
    <w:rPr>
      <w:rFonts w:ascii="NewsGotT" w:hAnsi="NewsGotT"/>
      <w:szCs w:val="24"/>
      <w:lang w:val="en-US"/>
    </w:rPr>
  </w:style>
  <w:style w:type="paragraph" w:customStyle="1" w:styleId="CorpodeTextosemParagrafoPHD">
    <w:name w:val="Corpo de Texto sem Paragrafo_PHD"/>
    <w:basedOn w:val="Corpodetexto"/>
    <w:link w:val="CorpodeTextosemParagrafoPHDCarter"/>
    <w:qFormat/>
    <w:rsid w:val="00691F6E"/>
    <w:pPr>
      <w:spacing w:after="0"/>
    </w:pPr>
  </w:style>
  <w:style w:type="character" w:customStyle="1" w:styleId="CorpodeTextosemParagrafoPHDCarter">
    <w:name w:val="Corpo de Texto sem Paragrafo_PHD Caráter"/>
    <w:basedOn w:val="CorpodetextoCarter"/>
    <w:link w:val="CorpodeTextosemParagrafoPHD"/>
    <w:rsid w:val="00691F6E"/>
    <w:rPr>
      <w:rFonts w:eastAsiaTheme="minorHAnsi"/>
      <w:sz w:val="24"/>
      <w:szCs w:val="24"/>
      <w:lang w:val="pt-PT" w:eastAsia="pt-PT" w:bidi="ar-SA"/>
    </w:rPr>
  </w:style>
  <w:style w:type="character" w:customStyle="1" w:styleId="RodapCarter">
    <w:name w:val="Rodapé Caráter"/>
    <w:basedOn w:val="Tipodeletrapredefinidodopargrafo"/>
    <w:link w:val="Rodap"/>
    <w:semiHidden/>
    <w:rsid w:val="00E87825"/>
  </w:style>
  <w:style w:type="paragraph" w:customStyle="1" w:styleId="NormalTrabalho">
    <w:name w:val="Normal_Trabalho"/>
    <w:basedOn w:val="Corpodetexto"/>
    <w:link w:val="NormalTrabalhoCarcter"/>
    <w:qFormat/>
    <w:rsid w:val="00E87825"/>
    <w:pPr>
      <w:spacing w:after="120"/>
    </w:pPr>
    <w:rPr>
      <w:rFonts w:ascii="NewsGotT" w:hAnsi="NewsGotT"/>
      <w:lang w:val="en-US"/>
    </w:rPr>
  </w:style>
  <w:style w:type="character" w:customStyle="1" w:styleId="NormalTrabalhoCarcter">
    <w:name w:val="Normal_Trabalho Carácter"/>
    <w:basedOn w:val="CorpodetextoCarter"/>
    <w:link w:val="NormalTrabalh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AvanodecorpodetextoCarter">
    <w:name w:val="Avanço de corpo de texto Caráter"/>
    <w:basedOn w:val="Tipodeletrapredefinidodopargrafo"/>
    <w:link w:val="Avanodecorpodetexto"/>
    <w:semiHidden/>
    <w:rsid w:val="00E87825"/>
  </w:style>
  <w:style w:type="paragraph" w:customStyle="1" w:styleId="legendatabela0">
    <w:name w:val="legenda_tabela"/>
    <w:basedOn w:val="LegendaTabelas"/>
    <w:link w:val="legendatabelaCarcter"/>
    <w:rsid w:val="00E87825"/>
    <w:rPr>
      <w:rFonts w:ascii="NewsGotT" w:hAnsi="NewsGotT"/>
    </w:rPr>
  </w:style>
  <w:style w:type="character" w:customStyle="1" w:styleId="legendatabelaCarcter">
    <w:name w:val="legenda_tabela Carácter"/>
    <w:basedOn w:val="LegendaTabelasCarcter"/>
    <w:link w:val="legendatabela0"/>
    <w:rsid w:val="00E87825"/>
    <w:rPr>
      <w:rFonts w:ascii="NewsGotT" w:hAnsi="NewsGotT"/>
      <w:lang w:val="pt-PT" w:eastAsia="pt-PT" w:bidi="ar-SA"/>
    </w:rPr>
  </w:style>
  <w:style w:type="paragraph" w:customStyle="1" w:styleId="Teste1">
    <w:name w:val="Teste1"/>
    <w:basedOn w:val="Normal"/>
    <w:rsid w:val="00E87825"/>
    <w:pPr>
      <w:suppressAutoHyphens/>
      <w:spacing w:line="360" w:lineRule="auto"/>
      <w:ind w:left="567" w:hanging="283"/>
      <w:jc w:val="both"/>
    </w:pPr>
    <w:rPr>
      <w:rFonts w:ascii="NewsGotT" w:hAnsi="NewsGotT"/>
      <w:sz w:val="24"/>
      <w:szCs w:val="24"/>
      <w:lang w:eastAsia="ar-SA"/>
    </w:rPr>
  </w:style>
  <w:style w:type="paragraph" w:customStyle="1" w:styleId="negrito">
    <w:name w:val="negrito"/>
    <w:basedOn w:val="NormalTrabalho"/>
    <w:link w:val="negritoCarcter"/>
    <w:qFormat/>
    <w:rsid w:val="00E87825"/>
    <w:pPr>
      <w:spacing w:before="120" w:line="240" w:lineRule="auto"/>
    </w:pPr>
    <w:rPr>
      <w:b/>
    </w:rPr>
  </w:style>
  <w:style w:type="character" w:customStyle="1" w:styleId="negritoCarcter">
    <w:name w:val="negrito Carácter"/>
    <w:basedOn w:val="NormalTrabalhoCarcter"/>
    <w:link w:val="negrito"/>
    <w:rsid w:val="00E87825"/>
    <w:rPr>
      <w:rFonts w:ascii="NewsGotT" w:eastAsiaTheme="minorHAnsi" w:hAnsi="NewsGotT"/>
      <w:b/>
      <w:sz w:val="24"/>
      <w:szCs w:val="24"/>
      <w:lang w:val="en-US" w:eastAsia="pt-PT" w:bidi="ar-SA"/>
    </w:rPr>
  </w:style>
  <w:style w:type="paragraph" w:customStyle="1" w:styleId="text0">
    <w:name w:val="text"/>
    <w:basedOn w:val="Normal"/>
    <w:link w:val="textCarcter"/>
    <w:rsid w:val="00E87825"/>
    <w:pPr>
      <w:suppressAutoHyphens/>
      <w:spacing w:line="240" w:lineRule="exact"/>
      <w:ind w:firstLine="187"/>
      <w:jc w:val="both"/>
    </w:pPr>
    <w:rPr>
      <w:rFonts w:ascii="NewsGotT" w:hAnsi="NewsGotT"/>
      <w:lang w:val="en-US"/>
    </w:rPr>
  </w:style>
  <w:style w:type="character" w:customStyle="1" w:styleId="st">
    <w:name w:val="st"/>
    <w:rsid w:val="00E87825"/>
  </w:style>
  <w:style w:type="character" w:customStyle="1" w:styleId="textCarcter">
    <w:name w:val="text Carácter"/>
    <w:link w:val="text0"/>
    <w:rsid w:val="00E87825"/>
    <w:rPr>
      <w:rFonts w:ascii="NewsGotT" w:hAnsi="NewsGotT"/>
      <w:lang w:val="en-US"/>
    </w:rPr>
  </w:style>
  <w:style w:type="character" w:customStyle="1" w:styleId="LegendaFiguraCarcter">
    <w:name w:val="Legenda Figura Carácter"/>
    <w:basedOn w:val="Tipodeletrapredefinidodopargrafo"/>
    <w:rsid w:val="00E87825"/>
    <w:rPr>
      <w:rFonts w:eastAsia="MS Mincho"/>
      <w:noProof/>
      <w:sz w:val="16"/>
      <w:szCs w:val="16"/>
      <w:lang w:val="en-US" w:eastAsia="en-US"/>
    </w:rPr>
  </w:style>
  <w:style w:type="paragraph" w:customStyle="1" w:styleId="Nivel3">
    <w:name w:val="Nivel3"/>
    <w:basedOn w:val="Cabealho3"/>
    <w:link w:val="Nivel3Carter"/>
    <w:qFormat/>
    <w:rsid w:val="00E87825"/>
    <w:pPr>
      <w:numPr>
        <w:ilvl w:val="0"/>
        <w:numId w:val="0"/>
      </w:numPr>
      <w:tabs>
        <w:tab w:val="left" w:pos="567"/>
        <w:tab w:val="left" w:pos="1701"/>
      </w:tabs>
      <w:spacing w:before="240" w:after="120"/>
      <w:jc w:val="both"/>
    </w:pPr>
    <w:rPr>
      <w:rFonts w:cs="Arial"/>
      <w:lang w:val="en-US"/>
    </w:rPr>
  </w:style>
  <w:style w:type="character" w:customStyle="1" w:styleId="Nivel3Carter">
    <w:name w:val="Nivel3 Caráter"/>
    <w:basedOn w:val="Cabealho3Carter"/>
    <w:link w:val="Nivel3"/>
    <w:rsid w:val="00E87825"/>
    <w:rPr>
      <w:rFonts w:ascii="NewsGotT" w:hAnsi="NewsGotT" w:cs="Arial"/>
      <w:b/>
      <w:bCs/>
      <w:kern w:val="32"/>
      <w:sz w:val="24"/>
      <w:szCs w:val="24"/>
      <w:lang w:val="en-US"/>
    </w:rPr>
  </w:style>
  <w:style w:type="paragraph" w:customStyle="1" w:styleId="TextodepoisEquao">
    <w:name w:val="Texto_depois_Equação"/>
    <w:basedOn w:val="NormalTrabalho"/>
    <w:link w:val="TextodepoisEquaoCarter"/>
    <w:qFormat/>
    <w:rsid w:val="00E87825"/>
  </w:style>
  <w:style w:type="paragraph" w:customStyle="1" w:styleId="variavel">
    <w:name w:val="variavel"/>
    <w:basedOn w:val="NormalTrabalho"/>
    <w:link w:val="variavelCarter"/>
    <w:qFormat/>
    <w:rsid w:val="00E87825"/>
    <w:rPr>
      <w:i/>
    </w:rPr>
  </w:style>
  <w:style w:type="character" w:customStyle="1" w:styleId="TextodepoisEquaoCarter">
    <w:name w:val="Texto_depois_Equação Caráter"/>
    <w:basedOn w:val="NormalTrabalhoCarcter"/>
    <w:link w:val="TextodepoisEqua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variavelCarter">
    <w:name w:val="variavel Caráter"/>
    <w:basedOn w:val="NormalTrabalhoCarcter"/>
    <w:link w:val="variavel"/>
    <w:rsid w:val="00E87825"/>
    <w:rPr>
      <w:rFonts w:ascii="NewsGotT" w:eastAsiaTheme="minorHAnsi" w:hAnsi="NewsGotT"/>
      <w:i/>
      <w:sz w:val="24"/>
      <w:szCs w:val="24"/>
      <w:lang w:val="en-US" w:eastAsia="pt-PT" w:bidi="ar-SA"/>
    </w:rPr>
  </w:style>
  <w:style w:type="paragraph" w:customStyle="1" w:styleId="TableTitle">
    <w:name w:val="Table Title"/>
    <w:basedOn w:val="Normal"/>
    <w:link w:val="TableTitleCarter"/>
    <w:rsid w:val="00E87825"/>
    <w:pPr>
      <w:jc w:val="center"/>
    </w:pPr>
    <w:rPr>
      <w:smallCaps/>
      <w:sz w:val="16"/>
      <w:szCs w:val="16"/>
      <w:lang w:val="en-US" w:eastAsia="en-US"/>
    </w:rPr>
  </w:style>
  <w:style w:type="character" w:customStyle="1" w:styleId="TableTitleCarter">
    <w:name w:val="Table Title Caráter"/>
    <w:basedOn w:val="Tipodeletrapredefinidodopargrafo"/>
    <w:link w:val="TableTitle"/>
    <w:rsid w:val="00E87825"/>
    <w:rPr>
      <w:smallCaps/>
      <w:sz w:val="16"/>
      <w:szCs w:val="16"/>
      <w:lang w:val="en-US" w:eastAsia="en-US"/>
    </w:rPr>
  </w:style>
  <w:style w:type="paragraph" w:customStyle="1" w:styleId="NormalSemParagrafo">
    <w:name w:val="Normal Sem Paragrafo"/>
    <w:basedOn w:val="NormalTrabalho"/>
    <w:link w:val="NormalSemParagrafoCarter"/>
    <w:qFormat/>
    <w:rsid w:val="00E87825"/>
  </w:style>
  <w:style w:type="character" w:customStyle="1" w:styleId="NormalSemParagrafoCarter">
    <w:name w:val="Normal Sem Paragrafo Caráter"/>
    <w:basedOn w:val="NormalTrabalhoCarcter"/>
    <w:link w:val="NormalSemParagraf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ReferenciasPHD">
    <w:name w:val="Referencias_PHD"/>
    <w:basedOn w:val="NormalWeb"/>
    <w:link w:val="ReferenciasPHDCarter"/>
    <w:qFormat/>
    <w:rsid w:val="00032305"/>
    <w:pPr>
      <w:spacing w:before="0" w:after="120"/>
      <w:ind w:left="641" w:hanging="641"/>
      <w:jc w:val="both"/>
    </w:pPr>
    <w:rPr>
      <w:sz w:val="22"/>
      <w:lang w:val="en-US"/>
    </w:rPr>
  </w:style>
  <w:style w:type="character" w:customStyle="1" w:styleId="ReferenciasPHDCarter">
    <w:name w:val="Referencias_PHD Caráter"/>
    <w:basedOn w:val="Tipodeletrapredefinidodopargrafo"/>
    <w:link w:val="ReferenciasPHD"/>
    <w:rsid w:val="00032305"/>
    <w:rPr>
      <w:color w:val="000000"/>
      <w:sz w:val="22"/>
      <w:lang w:val="en-US"/>
    </w:rPr>
  </w:style>
  <w:style w:type="paragraph" w:customStyle="1" w:styleId="PostTable">
    <w:name w:val="Post_Table"/>
    <w:basedOn w:val="NormalTrabalho"/>
    <w:link w:val="PostTableCarter"/>
    <w:rsid w:val="00B46E5F"/>
    <w:pPr>
      <w:spacing w:after="0" w:line="240" w:lineRule="auto"/>
    </w:pPr>
    <w:rPr>
      <w:rFonts w:ascii="Times New Roman" w:hAnsi="Times New Roman"/>
      <w:sz w:val="20"/>
      <w:szCs w:val="16"/>
    </w:rPr>
  </w:style>
  <w:style w:type="character" w:customStyle="1" w:styleId="PostTableCarter">
    <w:name w:val="Post_Table Caráter"/>
    <w:basedOn w:val="NormalTrabalhoCarcter"/>
    <w:link w:val="PostTable"/>
    <w:rsid w:val="00B46E5F"/>
    <w:rPr>
      <w:rFonts w:ascii="NewsGotT" w:eastAsiaTheme="minorHAnsi" w:hAnsi="NewsGotT"/>
      <w:sz w:val="24"/>
      <w:szCs w:val="16"/>
      <w:lang w:val="en-US" w:eastAsia="en-US" w:bidi="ar-SA"/>
    </w:rPr>
  </w:style>
  <w:style w:type="paragraph" w:customStyle="1" w:styleId="sectionhead1">
    <w:name w:val="section head (1)"/>
    <w:basedOn w:val="Normal"/>
    <w:rsid w:val="00B51FC7"/>
    <w:pPr>
      <w:numPr>
        <w:numId w:val="3"/>
      </w:numPr>
      <w:tabs>
        <w:tab w:val="left" w:pos="360"/>
      </w:tabs>
      <w:suppressAutoHyphens/>
      <w:spacing w:before="120" w:after="120" w:line="216" w:lineRule="auto"/>
      <w:jc w:val="center"/>
    </w:pPr>
    <w:rPr>
      <w:smallCaps/>
      <w:lang w:val="en-US"/>
    </w:rPr>
  </w:style>
  <w:style w:type="paragraph" w:customStyle="1" w:styleId="Normalpaper">
    <w:name w:val="Normal_paper"/>
    <w:basedOn w:val="text0"/>
    <w:link w:val="NormalpaperCarcter"/>
    <w:rsid w:val="00B51FC7"/>
    <w:pPr>
      <w:spacing w:after="120"/>
    </w:pPr>
  </w:style>
  <w:style w:type="character" w:customStyle="1" w:styleId="NormalpaperCarcter">
    <w:name w:val="Normal_paper Carácter"/>
    <w:basedOn w:val="textCarcter"/>
    <w:link w:val="Normalpaper"/>
    <w:rsid w:val="00B51FC7"/>
    <w:rPr>
      <w:rFonts w:ascii="NewsGotT" w:hAnsi="NewsGotT"/>
      <w:lang w:val="en-US"/>
    </w:rPr>
  </w:style>
  <w:style w:type="paragraph" w:customStyle="1" w:styleId="LegandaFigura">
    <w:name w:val="Leganda Figura"/>
    <w:basedOn w:val="Textodenotaderodap"/>
    <w:link w:val="LegandaFiguraCarcter"/>
    <w:rsid w:val="00B51FC7"/>
    <w:pPr>
      <w:suppressAutoHyphens/>
      <w:autoSpaceDE w:val="0"/>
      <w:spacing w:line="216" w:lineRule="auto"/>
      <w:jc w:val="both"/>
    </w:pPr>
  </w:style>
  <w:style w:type="character" w:customStyle="1" w:styleId="TextodenotaderodapCarter">
    <w:name w:val="Texto de nota de rodapé Caráter"/>
    <w:link w:val="Textodenotaderodap"/>
    <w:semiHidden/>
    <w:rsid w:val="00B51FC7"/>
  </w:style>
  <w:style w:type="character" w:customStyle="1" w:styleId="LegandaFiguraCarcter">
    <w:name w:val="Leganda Figura Carácter"/>
    <w:basedOn w:val="TextodenotaderodapCarter"/>
    <w:link w:val="LegandaFigura"/>
    <w:rsid w:val="00B51FC7"/>
  </w:style>
  <w:style w:type="character" w:customStyle="1" w:styleId="msqrt">
    <w:name w:val="msqrt"/>
    <w:basedOn w:val="Tipodeletrapredefinidodopargrafo"/>
    <w:rsid w:val="00DE5280"/>
  </w:style>
  <w:style w:type="character" w:customStyle="1" w:styleId="mn">
    <w:name w:val="mn"/>
    <w:basedOn w:val="Tipodeletrapredefinidodopargrafo"/>
    <w:rsid w:val="00DE5280"/>
  </w:style>
  <w:style w:type="paragraph" w:customStyle="1" w:styleId="Cabealho10">
    <w:name w:val="Cabeçalho 10"/>
    <w:basedOn w:val="Titulo4"/>
    <w:link w:val="Cabealho10Carter"/>
    <w:qFormat/>
    <w:rsid w:val="00596A74"/>
    <w:rPr>
      <w:rFonts w:eastAsia="MS Mincho"/>
    </w:rPr>
  </w:style>
  <w:style w:type="character" w:customStyle="1" w:styleId="Titulo4Carter">
    <w:name w:val="Titulo 4 Caráter"/>
    <w:basedOn w:val="Cabealho3Carter"/>
    <w:link w:val="Titulo4"/>
    <w:rsid w:val="00596A74"/>
    <w:rPr>
      <w:rFonts w:ascii="NewsGotT" w:hAnsi="NewsGotT"/>
      <w:b/>
      <w:bCs/>
      <w:kern w:val="32"/>
      <w:sz w:val="28"/>
      <w:szCs w:val="24"/>
    </w:rPr>
  </w:style>
  <w:style w:type="character" w:customStyle="1" w:styleId="Cabealho10Carter">
    <w:name w:val="Cabeçalho 10 Caráter"/>
    <w:basedOn w:val="Titulo4Carter"/>
    <w:link w:val="Cabealho10"/>
    <w:rsid w:val="00596A74"/>
    <w:rPr>
      <w:rFonts w:ascii="NewsGotT" w:eastAsia="MS Mincho" w:hAnsi="NewsGotT"/>
      <w:b/>
      <w:bCs/>
      <w:kern w:val="32"/>
      <w:sz w:val="24"/>
      <w:szCs w:val="24"/>
    </w:rPr>
  </w:style>
  <w:style w:type="paragraph" w:styleId="PargrafodaLista">
    <w:name w:val="List Paragraph"/>
    <w:basedOn w:val="Normal"/>
    <w:uiPriority w:val="34"/>
    <w:qFormat/>
    <w:rsid w:val="00B57C87"/>
    <w:pPr>
      <w:ind w:left="720"/>
      <w:contextualSpacing/>
    </w:pPr>
  </w:style>
  <w:style w:type="paragraph" w:customStyle="1" w:styleId="Legendatese">
    <w:name w:val="Legenda_tese"/>
    <w:basedOn w:val="Normal"/>
    <w:link w:val="LegendateseCarcter"/>
    <w:rsid w:val="00B6305C"/>
    <w:pPr>
      <w:suppressAutoHyphens/>
      <w:spacing w:before="120" w:after="320"/>
      <w:ind w:left="1077" w:hanging="1077"/>
    </w:pPr>
    <w:rPr>
      <w:bCs/>
      <w:lang w:eastAsia="ar-SA"/>
    </w:rPr>
  </w:style>
  <w:style w:type="paragraph" w:customStyle="1" w:styleId="Inferior">
    <w:name w:val="Inferior"/>
    <w:basedOn w:val="Normal"/>
    <w:link w:val="Inferior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paragraph" w:customStyle="1" w:styleId="Inferiorlinha">
    <w:name w:val="Inferior_linha"/>
    <w:basedOn w:val="Normal"/>
    <w:link w:val="Inferiorlinha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character" w:customStyle="1" w:styleId="InferiorCarcter">
    <w:name w:val="Inferior Carácter"/>
    <w:basedOn w:val="Tipodeletrapredefinidodopargrafo"/>
    <w:link w:val="Inferior"/>
    <w:rsid w:val="003B2552"/>
    <w:rPr>
      <w:i/>
      <w:sz w:val="24"/>
      <w:szCs w:val="24"/>
      <w:vertAlign w:val="subscript"/>
      <w:lang w:eastAsia="ar-SA"/>
    </w:rPr>
  </w:style>
  <w:style w:type="character" w:customStyle="1" w:styleId="InferiorlinhaCarcter">
    <w:name w:val="Inferior_linha Carácter"/>
    <w:basedOn w:val="Tipodeletrapredefinidodopargrafo"/>
    <w:link w:val="Inferiorlinha"/>
    <w:rsid w:val="003B2552"/>
    <w:rPr>
      <w:i/>
      <w:sz w:val="24"/>
      <w:szCs w:val="24"/>
      <w:vertAlign w:val="subscript"/>
      <w:lang w:eastAsia="ar-SA"/>
    </w:rPr>
  </w:style>
  <w:style w:type="character" w:customStyle="1" w:styleId="LegendateseCarcter">
    <w:name w:val="Legenda_tese Carácter"/>
    <w:basedOn w:val="Tipodeletrapredefinidodopargrafo"/>
    <w:link w:val="Legendatese"/>
    <w:rsid w:val="00B6305C"/>
    <w:rPr>
      <w:b w:val="0"/>
      <w:bCs/>
      <w:lang w:eastAsia="ar-SA"/>
    </w:rPr>
  </w:style>
  <w:style w:type="paragraph" w:customStyle="1" w:styleId="FigurasOT">
    <w:name w:val="Figuras_OT"/>
    <w:basedOn w:val="Legendatese"/>
    <w:rsid w:val="003B2552"/>
    <w:pPr>
      <w:keepNext/>
      <w:tabs>
        <w:tab w:val="left" w:pos="993"/>
      </w:tabs>
      <w:spacing w:before="240" w:after="120"/>
      <w:ind w:left="0" w:firstLine="0"/>
      <w:jc w:val="center"/>
    </w:pPr>
  </w:style>
  <w:style w:type="paragraph" w:customStyle="1" w:styleId="Estilo5">
    <w:name w:val="Estilo5"/>
    <w:basedOn w:val="Titulo4"/>
    <w:link w:val="Estilo5Carter"/>
    <w:qFormat/>
    <w:rsid w:val="006E6F4E"/>
  </w:style>
  <w:style w:type="character" w:customStyle="1" w:styleId="Estilo5Carter">
    <w:name w:val="Estilo5 Caráter"/>
    <w:basedOn w:val="Titulo4Carter"/>
    <w:link w:val="Estilo5"/>
    <w:rsid w:val="006E6F4E"/>
    <w:rPr>
      <w:rFonts w:ascii="NewsGotT" w:hAnsi="NewsGotT"/>
      <w:b/>
      <w:bCs/>
      <w:kern w:val="32"/>
      <w:sz w:val="24"/>
      <w:szCs w:val="24"/>
    </w:rPr>
  </w:style>
  <w:style w:type="paragraph" w:customStyle="1" w:styleId="Tabela">
    <w:name w:val="Tabela"/>
    <w:basedOn w:val="Normal"/>
    <w:link w:val="TabelaCarter"/>
    <w:qFormat/>
    <w:rsid w:val="00D04E03"/>
    <w:pPr>
      <w:keepNext/>
      <w:keepLines/>
      <w:contextualSpacing/>
      <w:jc w:val="center"/>
    </w:pPr>
    <w:rPr>
      <w:lang w:val="en-US"/>
    </w:rPr>
  </w:style>
  <w:style w:type="character" w:customStyle="1" w:styleId="TabelaCarter">
    <w:name w:val="Tabela Caráter"/>
    <w:basedOn w:val="Tipodeletrapredefinidodopargrafo"/>
    <w:link w:val="Tabela"/>
    <w:rsid w:val="00D04E03"/>
    <w:rPr>
      <w:lang w:val="en-US"/>
    </w:rPr>
  </w:style>
  <w:style w:type="paragraph" w:customStyle="1" w:styleId="AssinaturaBE">
    <w:name w:val="Assinatura_BE"/>
    <w:basedOn w:val="SimboloUM"/>
    <w:link w:val="AssinaturaBECarter"/>
    <w:qFormat/>
    <w:rsid w:val="00ED25B2"/>
    <w:pPr>
      <w:jc w:val="left"/>
    </w:pPr>
    <w:rPr>
      <w:sz w:val="20"/>
    </w:rPr>
  </w:style>
  <w:style w:type="character" w:customStyle="1" w:styleId="AssinaturaBECarter">
    <w:name w:val="Assinatura_BE Caráter"/>
    <w:basedOn w:val="SimboloUMCarter"/>
    <w:link w:val="AssinaturaBE"/>
    <w:rsid w:val="00ED25B2"/>
    <w:rPr>
      <w:b/>
      <w:sz w:val="36"/>
    </w:rPr>
  </w:style>
  <w:style w:type="paragraph" w:customStyle="1" w:styleId="NarrowPHD">
    <w:name w:val="Narrow_PHD"/>
    <w:basedOn w:val="CorpodeTextosemParagrafoPHD"/>
    <w:link w:val="NarrowPHDCarter"/>
    <w:qFormat/>
    <w:rsid w:val="00714420"/>
    <w:rPr>
      <w:sz w:val="12"/>
    </w:rPr>
  </w:style>
  <w:style w:type="character" w:customStyle="1" w:styleId="NarrowPHDCarter">
    <w:name w:val="Narrow_PHD Caráter"/>
    <w:basedOn w:val="CorpodeTextosemParagrafoPHDCarter"/>
    <w:link w:val="NarrowPHD"/>
    <w:rsid w:val="00714420"/>
    <w:rPr>
      <w:rFonts w:eastAsiaTheme="minorHAnsi"/>
      <w:sz w:val="12"/>
      <w:szCs w:val="24"/>
      <w:lang w:val="pt-PT" w:eastAsia="pt-PT" w:bidi="ar-SA"/>
    </w:rPr>
  </w:style>
  <w:style w:type="paragraph" w:customStyle="1" w:styleId="PhDEquao">
    <w:name w:val="PhD_Equação"/>
    <w:basedOn w:val="Normal"/>
    <w:link w:val="PhDEquaoCarter"/>
    <w:qFormat/>
    <w:rsid w:val="005B32EF"/>
    <w:pPr>
      <w:spacing w:after="120"/>
      <w:jc w:val="center"/>
    </w:pPr>
    <w:rPr>
      <w:sz w:val="24"/>
      <w:szCs w:val="24"/>
    </w:rPr>
  </w:style>
  <w:style w:type="character" w:customStyle="1" w:styleId="PhDEquaoCarter">
    <w:name w:val="PhD_Equação Caráter"/>
    <w:basedOn w:val="Tipodeletrapredefinidodopargrafo"/>
    <w:link w:val="PhDEquao"/>
    <w:rsid w:val="005B32EF"/>
    <w:rPr>
      <w:sz w:val="24"/>
      <w:szCs w:val="24"/>
    </w:rPr>
  </w:style>
  <w:style w:type="character" w:styleId="Hiperligaovisitada">
    <w:name w:val="FollowedHyperlink"/>
    <w:basedOn w:val="Tipodeletrapredefinidodopargrafo"/>
    <w:rsid w:val="00DB13DB"/>
    <w:rPr>
      <w:color w:val="954F72" w:themeColor="followedHyperlink"/>
      <w:u w:val="single"/>
    </w:rPr>
  </w:style>
  <w:style w:type="paragraph" w:styleId="Legenda">
    <w:name w:val="caption"/>
    <w:basedOn w:val="Normal"/>
    <w:next w:val="Normal"/>
    <w:uiPriority w:val="35"/>
    <w:qFormat/>
    <w:rsid w:val="0072362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SpellerrorPHD">
    <w:name w:val="Spell_error_PHD"/>
    <w:basedOn w:val="Corpodetexto"/>
    <w:link w:val="SpellerrorPHDCarter"/>
    <w:qFormat/>
    <w:rsid w:val="00750D7F"/>
    <w:pPr>
      <w:spacing w:before="120" w:after="120" w:line="240" w:lineRule="auto"/>
    </w:pPr>
    <w:rPr>
      <w:lang w:val="en-US"/>
    </w:rPr>
  </w:style>
  <w:style w:type="character" w:customStyle="1" w:styleId="SpellerrorPHDCarter">
    <w:name w:val="Spell_error_PHD Caráter"/>
    <w:basedOn w:val="CorpodetextoCarter"/>
    <w:link w:val="SpellerrorPHD"/>
    <w:rsid w:val="00750D7F"/>
    <w:rPr>
      <w:rFonts w:eastAsiaTheme="minorHAnsi"/>
      <w:sz w:val="24"/>
      <w:szCs w:val="22"/>
      <w:lang w:val="en-US" w:eastAsia="en-US"/>
    </w:rPr>
  </w:style>
  <w:style w:type="paragraph" w:customStyle="1" w:styleId="CorpodetextoAEPHD">
    <w:name w:val="Corpo de texto_AE_PHD"/>
    <w:basedOn w:val="Corpodetexto"/>
    <w:link w:val="CorpodetextoAEPHDCarter"/>
    <w:qFormat/>
    <w:rsid w:val="00800B0A"/>
    <w:pPr>
      <w:widowControl w:val="0"/>
      <w:spacing w:after="0"/>
    </w:pPr>
  </w:style>
  <w:style w:type="paragraph" w:customStyle="1" w:styleId="CorpodetextoDEPHD">
    <w:name w:val="Corpo de textoDE_PHD"/>
    <w:basedOn w:val="CorpodetextoAEPHD"/>
    <w:link w:val="CorpodetextoDEPHDCarter"/>
    <w:qFormat/>
    <w:rsid w:val="00E45B91"/>
  </w:style>
  <w:style w:type="character" w:customStyle="1" w:styleId="CorpodetextoAEPHDCarter">
    <w:name w:val="Corpo de texto_AE_PHD Caráter"/>
    <w:basedOn w:val="CorpodetextoCarter"/>
    <w:link w:val="CorpodetextoAEPHD"/>
    <w:rsid w:val="00800B0A"/>
    <w:rPr>
      <w:rFonts w:eastAsiaTheme="minorHAnsi"/>
      <w:sz w:val="24"/>
      <w:szCs w:val="22"/>
      <w:lang w:eastAsia="en-US"/>
    </w:rPr>
  </w:style>
  <w:style w:type="character" w:customStyle="1" w:styleId="CorpodetextoDEPHDCarter">
    <w:name w:val="Corpo de textoDE_PHD Caráter"/>
    <w:basedOn w:val="CorpodetextoAEPHDCarter"/>
    <w:link w:val="CorpodetextoDEPHD"/>
    <w:rsid w:val="00E45B91"/>
    <w:rPr>
      <w:rFonts w:eastAsiaTheme="minorHAnsi"/>
      <w:sz w:val="24"/>
      <w:szCs w:val="22"/>
      <w:lang w:eastAsia="en-US"/>
    </w:rPr>
  </w:style>
  <w:style w:type="character" w:customStyle="1" w:styleId="tabelainteriorCarcter">
    <w:name w:val="tabela interior Carácter"/>
    <w:basedOn w:val="Tipodeletrapredefinidodopargrafo"/>
    <w:link w:val="tabelainterior"/>
    <w:locked/>
    <w:rsid w:val="002A70F9"/>
    <w:rPr>
      <w:rFonts w:cstheme="minorHAnsi"/>
      <w:b/>
      <w:sz w:val="16"/>
      <w:szCs w:val="18"/>
    </w:rPr>
  </w:style>
  <w:style w:type="paragraph" w:customStyle="1" w:styleId="tabelainterior">
    <w:name w:val="tabela interior"/>
    <w:basedOn w:val="Normal"/>
    <w:link w:val="tabelainteriorCarcter"/>
    <w:qFormat/>
    <w:rsid w:val="002A70F9"/>
    <w:pPr>
      <w:jc w:val="center"/>
    </w:pPr>
    <w:rPr>
      <w:rFonts w:cstheme="minorHAnsi"/>
      <w:b/>
      <w:sz w:val="16"/>
      <w:szCs w:val="18"/>
    </w:rPr>
  </w:style>
  <w:style w:type="paragraph" w:customStyle="1" w:styleId="PhDcapitulosemnumero">
    <w:name w:val="PhD_capitulo_sem_numero"/>
    <w:basedOn w:val="Cabealho1"/>
    <w:link w:val="PhDcapitulosemnumeroCarter"/>
    <w:qFormat/>
    <w:rsid w:val="00650AD5"/>
    <w:pPr>
      <w:keepNext w:val="0"/>
      <w:widowControl w:val="0"/>
      <w:numPr>
        <w:numId w:val="0"/>
      </w:numPr>
      <w:tabs>
        <w:tab w:val="left" w:pos="0"/>
      </w:tabs>
      <w:spacing w:line="276" w:lineRule="auto"/>
    </w:pPr>
    <w:rPr>
      <w:rFonts w:eastAsiaTheme="majorEastAsia"/>
      <w:b w:val="0"/>
      <w:bCs w:val="0"/>
      <w:kern w:val="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PhDcapitulosemnumeroCarter">
    <w:name w:val="PhD_capitulo_sem_numero Caráter"/>
    <w:basedOn w:val="Tipodeletrapredefinidodopargrafo"/>
    <w:link w:val="PhDcapitulosemnumero"/>
    <w:rsid w:val="00650AD5"/>
    <w:rPr>
      <w:rFonts w:eastAsiaTheme="majorEastAsia"/>
      <w:sz w:val="4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numbering" w:customStyle="1" w:styleId="Estilo7">
    <w:name w:val="Estilo7"/>
    <w:uiPriority w:val="99"/>
    <w:rsid w:val="00EF6921"/>
    <w:pPr>
      <w:numPr>
        <w:numId w:val="4"/>
      </w:numPr>
    </w:pPr>
  </w:style>
  <w:style w:type="numbering" w:customStyle="1" w:styleId="Estilo8">
    <w:name w:val="Estilo8"/>
    <w:uiPriority w:val="99"/>
    <w:rsid w:val="00626C7F"/>
    <w:pPr>
      <w:numPr>
        <w:numId w:val="6"/>
      </w:numPr>
    </w:pPr>
  </w:style>
  <w:style w:type="character" w:customStyle="1" w:styleId="keyvalue">
    <w:name w:val="keyvalue"/>
    <w:basedOn w:val="Tipodeletrapredefinidodopargrafo"/>
    <w:rsid w:val="00920C78"/>
  </w:style>
  <w:style w:type="character" w:customStyle="1" w:styleId="texhtml">
    <w:name w:val="texhtml"/>
    <w:basedOn w:val="Tipodeletrapredefinidodopargrafo"/>
    <w:rsid w:val="00623789"/>
  </w:style>
  <w:style w:type="paragraph" w:customStyle="1" w:styleId="PhDIngls">
    <w:name w:val="PhD_Inglês"/>
    <w:basedOn w:val="Corpodetexto"/>
    <w:link w:val="PhDInglsCarter"/>
    <w:qFormat/>
    <w:rsid w:val="00AE0E56"/>
    <w:rPr>
      <w:i/>
      <w:lang w:val="en-US"/>
    </w:rPr>
  </w:style>
  <w:style w:type="character" w:customStyle="1" w:styleId="PhDInglsCarter">
    <w:name w:val="PhD_Inglês Caráter"/>
    <w:basedOn w:val="CorpodetextoCarter"/>
    <w:link w:val="PhDIngls"/>
    <w:rsid w:val="00AE0E56"/>
    <w:rPr>
      <w:rFonts w:eastAsiaTheme="minorHAnsi"/>
      <w:i/>
      <w:sz w:val="24"/>
      <w:szCs w:val="22"/>
      <w:lang w:val="en-US" w:eastAsia="en-US"/>
    </w:rPr>
  </w:style>
  <w:style w:type="character" w:customStyle="1" w:styleId="highlight">
    <w:name w:val="highlight"/>
    <w:basedOn w:val="Tipodeletrapredefinidodopargrafo"/>
    <w:rsid w:val="008D30BB"/>
  </w:style>
  <w:style w:type="paragraph" w:customStyle="1" w:styleId="Empresas">
    <w:name w:val="Empresas"/>
    <w:basedOn w:val="Corpodetexto"/>
    <w:link w:val="EmpresasCarter"/>
    <w:qFormat/>
    <w:rsid w:val="005175F5"/>
    <w:rPr>
      <w:i/>
      <w:noProof/>
      <w:lang w:val="en-US"/>
    </w:rPr>
  </w:style>
  <w:style w:type="character" w:customStyle="1" w:styleId="EmpresasCarter">
    <w:name w:val="Empresas Caráter"/>
    <w:basedOn w:val="CorpodetextoCarter"/>
    <w:link w:val="Empresas"/>
    <w:rsid w:val="005175F5"/>
    <w:rPr>
      <w:rFonts w:eastAsiaTheme="minorHAnsi"/>
      <w:i/>
      <w:noProof/>
      <w:sz w:val="24"/>
      <w:szCs w:val="22"/>
      <w:lang w:val="en-US" w:eastAsia="en-US"/>
    </w:rPr>
  </w:style>
  <w:style w:type="paragraph" w:customStyle="1" w:styleId="Publicaes">
    <w:name w:val="Publicações"/>
    <w:basedOn w:val="Corpodetexto"/>
    <w:link w:val="PublicaesCarter"/>
    <w:qFormat/>
    <w:rsid w:val="00337C5F"/>
    <w:pPr>
      <w:numPr>
        <w:numId w:val="8"/>
      </w:numPr>
      <w:spacing w:after="120" w:line="276" w:lineRule="auto"/>
    </w:pPr>
    <w:rPr>
      <w:szCs w:val="24"/>
      <w:lang w:val="en-US"/>
    </w:rPr>
  </w:style>
  <w:style w:type="character" w:customStyle="1" w:styleId="PublicaesCarter">
    <w:name w:val="Publicações Caráter"/>
    <w:basedOn w:val="CorpodetextoCarter"/>
    <w:link w:val="Publicaes"/>
    <w:rsid w:val="00337C5F"/>
    <w:rPr>
      <w:rFonts w:eastAsiaTheme="minorHAnsi"/>
      <w:sz w:val="24"/>
      <w:szCs w:val="24"/>
      <w:lang w:val="en-US" w:eastAsia="en-US"/>
    </w:rPr>
  </w:style>
  <w:style w:type="paragraph" w:customStyle="1" w:styleId="NormalArtigo">
    <w:name w:val="Normal Artigo"/>
    <w:basedOn w:val="Corpodetexto"/>
    <w:link w:val="NormalArtigoCarter"/>
    <w:qFormat/>
    <w:rsid w:val="00A93A79"/>
    <w:pPr>
      <w:tabs>
        <w:tab w:val="clear" w:pos="567"/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ArtigoCarter">
    <w:name w:val="Normal Artigo Caráter"/>
    <w:basedOn w:val="CorpodetextoCarter"/>
    <w:link w:val="NormalArtigo"/>
    <w:rsid w:val="00A93A79"/>
    <w:rPr>
      <w:rFonts w:eastAsia="MS Mincho"/>
      <w:spacing w:val="-1"/>
      <w:sz w:val="24"/>
      <w:szCs w:val="22"/>
      <w:lang w:val="en-US" w:eastAsia="en-US"/>
    </w:rPr>
  </w:style>
  <w:style w:type="paragraph" w:customStyle="1" w:styleId="equao">
    <w:name w:val="equação"/>
    <w:basedOn w:val="Normal"/>
    <w:link w:val="equaoCarcter"/>
    <w:qFormat/>
    <w:rsid w:val="00A93A79"/>
    <w:pPr>
      <w:spacing w:after="120"/>
      <w:jc w:val="center"/>
    </w:pPr>
    <w:rPr>
      <w:sz w:val="24"/>
      <w:szCs w:val="24"/>
      <w:lang w:val="en-US"/>
    </w:rPr>
  </w:style>
  <w:style w:type="character" w:customStyle="1" w:styleId="equaoCarcter">
    <w:name w:val="equação Carácter"/>
    <w:link w:val="equao"/>
    <w:rsid w:val="00A93A79"/>
    <w:rPr>
      <w:sz w:val="24"/>
      <w:szCs w:val="24"/>
      <w:lang w:val="en-US"/>
    </w:rPr>
  </w:style>
  <w:style w:type="paragraph" w:customStyle="1" w:styleId="corpotextodepoisequacao">
    <w:name w:val="corpo_texto_depois_equacao"/>
    <w:basedOn w:val="NormalTrabalho"/>
    <w:link w:val="corpotextodepoisequacaoCarter"/>
    <w:qFormat/>
    <w:rsid w:val="00D347C2"/>
    <w:pPr>
      <w:tabs>
        <w:tab w:val="clear" w:pos="567"/>
      </w:tabs>
      <w:contextualSpacing/>
    </w:pPr>
    <w:rPr>
      <w:szCs w:val="24"/>
      <w:lang w:eastAsia="pt-PT"/>
    </w:rPr>
  </w:style>
  <w:style w:type="character" w:customStyle="1" w:styleId="corpotextodepoisequacaoCarter">
    <w:name w:val="corpo_texto_depois_equacao Caráter"/>
    <w:basedOn w:val="NormalTrabalhoCarcter"/>
    <w:link w:val="corpotextodepoisequacao"/>
    <w:rsid w:val="00D347C2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Legendatabelatese">
    <w:name w:val="Legenda_tabela_tese"/>
    <w:basedOn w:val="Legenda"/>
    <w:rsid w:val="00AF7EE3"/>
    <w:pPr>
      <w:suppressAutoHyphens/>
      <w:spacing w:before="240" w:after="120"/>
      <w:ind w:left="1021" w:hanging="1021"/>
    </w:pPr>
    <w:rPr>
      <w:bCs/>
      <w:i w:val="0"/>
      <w:iCs w:val="0"/>
      <w:color w:val="auto"/>
      <w:sz w:val="20"/>
      <w:szCs w:val="20"/>
      <w:lang w:eastAsia="ar-SA"/>
    </w:rPr>
  </w:style>
  <w:style w:type="character" w:styleId="Forte">
    <w:name w:val="Strong"/>
    <w:basedOn w:val="Tipodeletrapredefinidodopargrafo"/>
    <w:uiPriority w:val="22"/>
    <w:qFormat/>
    <w:rsid w:val="00576C41"/>
    <w:rPr>
      <w:b/>
      <w:bCs/>
    </w:rPr>
  </w:style>
  <w:style w:type="paragraph" w:customStyle="1" w:styleId="Nomes">
    <w:name w:val="Nomes"/>
    <w:basedOn w:val="CorpodetextoAEPHD"/>
    <w:link w:val="NomesCarter"/>
    <w:qFormat/>
    <w:rsid w:val="00C22F3C"/>
    <w:rPr>
      <w:noProof/>
    </w:rPr>
  </w:style>
  <w:style w:type="character" w:customStyle="1" w:styleId="NomesCarter">
    <w:name w:val="Nomes Caráter"/>
    <w:basedOn w:val="CorpodetextoAEPHDCarter"/>
    <w:link w:val="Nomes"/>
    <w:rsid w:val="00C22F3C"/>
    <w:rPr>
      <w:rFonts w:eastAsiaTheme="minorHAnsi"/>
      <w:noProof/>
      <w:sz w:val="24"/>
      <w:szCs w:val="22"/>
      <w:lang w:eastAsia="en-US"/>
    </w:rPr>
  </w:style>
  <w:style w:type="paragraph" w:customStyle="1" w:styleId="EquaesNovas">
    <w:name w:val="Equações_Novas"/>
    <w:basedOn w:val="Normal"/>
    <w:link w:val="EquaesNovasCarter"/>
    <w:qFormat/>
    <w:rsid w:val="00F84141"/>
    <w:pPr>
      <w:jc w:val="center"/>
    </w:pPr>
  </w:style>
  <w:style w:type="character" w:customStyle="1" w:styleId="EquaesNovasCarter">
    <w:name w:val="Equações_Novas Caráter"/>
    <w:basedOn w:val="Tipodeletrapredefinidodopargrafo"/>
    <w:link w:val="EquaesNovas"/>
    <w:rsid w:val="00F84141"/>
  </w:style>
  <w:style w:type="paragraph" w:customStyle="1" w:styleId="CorpodetextoAFigPHD">
    <w:name w:val="Corpo de texto_A_Fig_PHD"/>
    <w:basedOn w:val="CorpodetextoAEPHD"/>
    <w:link w:val="CorpodetextoAFigPHDCarter"/>
    <w:qFormat/>
    <w:rsid w:val="00DB7373"/>
    <w:pPr>
      <w:spacing w:after="200"/>
    </w:pPr>
  </w:style>
  <w:style w:type="character" w:customStyle="1" w:styleId="CorpodetextoAFigPHDCarter">
    <w:name w:val="Corpo de texto_A_Fig_PHD Caráter"/>
    <w:basedOn w:val="CorpodetextoAEPHDCarter"/>
    <w:link w:val="CorpodetextoAFigPHD"/>
    <w:rsid w:val="00DB7373"/>
    <w:rPr>
      <w:rFonts w:eastAsiaTheme="minorHAnsi"/>
      <w:sz w:val="24"/>
      <w:szCs w:val="22"/>
      <w:lang w:eastAsia="en-US"/>
    </w:rPr>
  </w:style>
  <w:style w:type="character" w:customStyle="1" w:styleId="fontstyle01">
    <w:name w:val="fontstyle01"/>
    <w:basedOn w:val="Tipodeletrapredefinidodopargrafo"/>
    <w:rsid w:val="00D71EA7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Tipodeletrapredefinidodopargrafo"/>
    <w:rsid w:val="00D131BC"/>
    <w:rPr>
      <w:rFonts w:ascii="TimesNewRomanPS-BoldItalicMT" w:hAnsi="TimesNewRomanPS-BoldItalicMT" w:hint="default"/>
      <w:b/>
      <w:bCs/>
      <w:i/>
      <w:iCs/>
      <w:color w:val="000000"/>
      <w:sz w:val="20"/>
      <w:szCs w:val="20"/>
    </w:rPr>
  </w:style>
  <w:style w:type="paragraph" w:styleId="Listacommarcas">
    <w:name w:val="List Bullet"/>
    <w:basedOn w:val="Normal"/>
    <w:rsid w:val="000547A4"/>
    <w:pPr>
      <w:numPr>
        <w:numId w:val="10"/>
      </w:numPr>
      <w:contextualSpacing/>
    </w:pPr>
  </w:style>
  <w:style w:type="paragraph" w:customStyle="1" w:styleId="CorpoInglesPHD">
    <w:name w:val="Corpo_Ingles_PHD"/>
    <w:basedOn w:val="Corpodetexto"/>
    <w:link w:val="CorpoInglesPHDCarter"/>
    <w:qFormat/>
    <w:rsid w:val="009840C3"/>
    <w:rPr>
      <w:lang w:val="en-US"/>
    </w:rPr>
  </w:style>
  <w:style w:type="paragraph" w:customStyle="1" w:styleId="PhDkeywordsingles">
    <w:name w:val="PhD_keywords_ingles"/>
    <w:basedOn w:val="Normal"/>
    <w:link w:val="PhDkeywordsinglesCarter"/>
    <w:qFormat/>
    <w:rsid w:val="009840C3"/>
    <w:pPr>
      <w:tabs>
        <w:tab w:val="left" w:pos="567"/>
      </w:tabs>
      <w:spacing w:after="200" w:line="360" w:lineRule="auto"/>
      <w:ind w:left="1814" w:hanging="1814"/>
      <w:jc w:val="both"/>
    </w:pPr>
    <w:rPr>
      <w:rFonts w:eastAsiaTheme="minorHAnsi"/>
      <w:sz w:val="24"/>
      <w:szCs w:val="22"/>
      <w:lang w:val="en-US" w:eastAsia="en-US"/>
    </w:rPr>
  </w:style>
  <w:style w:type="character" w:customStyle="1" w:styleId="CorpoInglesPHDCarter">
    <w:name w:val="Corpo_Ingles_PHD Caráter"/>
    <w:basedOn w:val="CorpodetextoCarter"/>
    <w:link w:val="CorpoInglesPHD"/>
    <w:rsid w:val="009840C3"/>
    <w:rPr>
      <w:rFonts w:eastAsiaTheme="minorHAnsi"/>
      <w:sz w:val="24"/>
      <w:szCs w:val="22"/>
      <w:lang w:val="en-US" w:eastAsia="en-US"/>
    </w:rPr>
  </w:style>
  <w:style w:type="character" w:customStyle="1" w:styleId="PhDkeywordsinglesCarter">
    <w:name w:val="PhD_keywords_ingles Caráter"/>
    <w:basedOn w:val="Tipodeletrapredefinidodopargrafo"/>
    <w:link w:val="PhDkeywordsingles"/>
    <w:rsid w:val="009840C3"/>
    <w:rPr>
      <w:rFonts w:eastAsiaTheme="minorHAnsi"/>
      <w:sz w:val="24"/>
      <w:szCs w:val="22"/>
      <w:lang w:val="en-US" w:eastAsia="en-US"/>
    </w:rPr>
  </w:style>
  <w:style w:type="paragraph" w:customStyle="1" w:styleId="EquaoPHD">
    <w:name w:val="Equação_PHD"/>
    <w:basedOn w:val="Normal"/>
    <w:link w:val="EquaoPHDCarter"/>
    <w:qFormat/>
    <w:rsid w:val="00831103"/>
    <w:pPr>
      <w:spacing w:after="120"/>
      <w:jc w:val="center"/>
    </w:pPr>
    <w:rPr>
      <w:sz w:val="24"/>
      <w:szCs w:val="24"/>
    </w:rPr>
  </w:style>
  <w:style w:type="character" w:customStyle="1" w:styleId="EquaoPHDCarter">
    <w:name w:val="Equação_PHD Caráter"/>
    <w:basedOn w:val="Tipodeletrapredefinidodopargrafo"/>
    <w:link w:val="EquaoPHD"/>
    <w:rsid w:val="00831103"/>
    <w:rPr>
      <w:sz w:val="24"/>
      <w:szCs w:val="24"/>
    </w:rPr>
  </w:style>
  <w:style w:type="paragraph" w:customStyle="1" w:styleId="PhDCorpoTextoDepoisTabela">
    <w:name w:val="PhD_Corpo_Texto_Depois_Tabela"/>
    <w:basedOn w:val="Corpodetexto"/>
    <w:qFormat/>
    <w:rsid w:val="00B66544"/>
    <w:pPr>
      <w:spacing w:before="120"/>
    </w:pPr>
    <w:rPr>
      <w:rFonts w:ascii="NewsGotT" w:hAnsi="NewsGotT"/>
    </w:rPr>
  </w:style>
  <w:style w:type="paragraph" w:customStyle="1" w:styleId="PhDCorpo">
    <w:name w:val="PhD_Corpo"/>
    <w:basedOn w:val="Corpodetexto"/>
    <w:qFormat/>
    <w:rsid w:val="00B66544"/>
    <w:rPr>
      <w:rFonts w:ascii="NewsGotT" w:hAnsi="NewsGotT"/>
    </w:rPr>
  </w:style>
  <w:style w:type="paragraph" w:customStyle="1" w:styleId="PhDCabealho2">
    <w:name w:val="PhD_Cabeçalho2"/>
    <w:basedOn w:val="Cabealho2"/>
    <w:qFormat/>
    <w:rsid w:val="00B66544"/>
  </w:style>
  <w:style w:type="paragraph" w:customStyle="1" w:styleId="PhDCabealho1">
    <w:name w:val="PhD_Cabeçalho1"/>
    <w:basedOn w:val="Cabealho1"/>
    <w:link w:val="PhDCabealho1Carter"/>
    <w:qFormat/>
    <w:rsid w:val="00B66544"/>
  </w:style>
  <w:style w:type="paragraph" w:customStyle="1" w:styleId="PhDCabealho3">
    <w:name w:val="PhD_Cabeçalho3"/>
    <w:basedOn w:val="Cabealho3"/>
    <w:qFormat/>
    <w:rsid w:val="009576BB"/>
  </w:style>
  <w:style w:type="paragraph" w:customStyle="1" w:styleId="paragraph">
    <w:name w:val="paragraph"/>
    <w:basedOn w:val="Normal"/>
    <w:rsid w:val="00311726"/>
    <w:pPr>
      <w:spacing w:before="100" w:beforeAutospacing="1" w:after="100" w:afterAutospacing="1"/>
    </w:pPr>
    <w:rPr>
      <w:sz w:val="24"/>
      <w:szCs w:val="24"/>
    </w:rPr>
  </w:style>
  <w:style w:type="character" w:customStyle="1" w:styleId="normaltextrun">
    <w:name w:val="normaltextrun"/>
    <w:basedOn w:val="Tipodeletrapredefinidodopargrafo"/>
    <w:rsid w:val="00311726"/>
  </w:style>
  <w:style w:type="table" w:customStyle="1" w:styleId="TableGrid1">
    <w:name w:val="Table Grid1"/>
    <w:basedOn w:val="Tabelanormal"/>
    <w:next w:val="Tabelacomgrelha"/>
    <w:uiPriority w:val="39"/>
    <w:rsid w:val="003225A7"/>
    <w:rPr>
      <w:rFonts w:ascii="Calibri" w:eastAsia="Calibri" w:hAnsi="Calibri" w:cs="Arial"/>
      <w:sz w:val="22"/>
      <w:szCs w:val="22"/>
      <w:lang w:val="en-GB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hDCabealho1Carter">
    <w:name w:val="PhD_Cabeçalho1 Caráter"/>
    <w:basedOn w:val="Tipodeletrapredefinidodopargrafo"/>
    <w:link w:val="PhDCabealho1"/>
    <w:rsid w:val="00A47338"/>
    <w:rPr>
      <w:rFonts w:ascii="NewsGotT" w:hAnsi="NewsGotT"/>
      <w:b/>
      <w:bCs/>
      <w:kern w:val="32"/>
      <w:sz w:val="40"/>
      <w:szCs w:val="40"/>
    </w:rPr>
  </w:style>
  <w:style w:type="character" w:customStyle="1" w:styleId="UnresolvedMention">
    <w:name w:val="Unresolved Mention"/>
    <w:basedOn w:val="Tipodeletrapredefinidodopargrafo"/>
    <w:uiPriority w:val="99"/>
    <w:semiHidden/>
    <w:unhideWhenUsed/>
    <w:rsid w:val="00532F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8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8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1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8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1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8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4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3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2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2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6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5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4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2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6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7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0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5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2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3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0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1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34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9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1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0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21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1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9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7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9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0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8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23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1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001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533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58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0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8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1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9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9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1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0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1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5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01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6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9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5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41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7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0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5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8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9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8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9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2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4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5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5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1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3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4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4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9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9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2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3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3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3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0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0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1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7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0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7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6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7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8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1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2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8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7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2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2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0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6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2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6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3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0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6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67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1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9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8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5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1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9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5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0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70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94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7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1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6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6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702">
      <w:bodyDiv w:val="1"/>
      <w:marLeft w:val="0"/>
      <w:marRight w:val="0"/>
      <w:marTop w:val="38"/>
      <w:marBottom w:val="38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6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13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282540">
                          <w:marLeft w:val="0"/>
                          <w:marRight w:val="0"/>
                          <w:marTop w:val="263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216683">
                              <w:marLeft w:val="1653"/>
                              <w:marRight w:val="3181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977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271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678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723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6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6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1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3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1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5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3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8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7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5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1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3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8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7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27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0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0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5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0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5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4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2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4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7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9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2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4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3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7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4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5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7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9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8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9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87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5.xml"/><Relationship Id="rId117" Type="http://schemas.openxmlformats.org/officeDocument/2006/relationships/header" Target="header26.xml"/><Relationship Id="rId21" Type="http://schemas.openxmlformats.org/officeDocument/2006/relationships/footer" Target="footer6.xml"/><Relationship Id="rId42" Type="http://schemas.openxmlformats.org/officeDocument/2006/relationships/header" Target="header14.xml"/><Relationship Id="rId47" Type="http://schemas.openxmlformats.org/officeDocument/2006/relationships/footer" Target="footer18.xml"/><Relationship Id="rId63" Type="http://schemas.openxmlformats.org/officeDocument/2006/relationships/image" Target="media/image16.png"/><Relationship Id="rId68" Type="http://schemas.microsoft.com/office/2007/relationships/hdphoto" Target="media/hdphoto1.wdp"/><Relationship Id="rId84" Type="http://schemas.openxmlformats.org/officeDocument/2006/relationships/image" Target="media/image33.png"/><Relationship Id="rId89" Type="http://schemas.openxmlformats.org/officeDocument/2006/relationships/image" Target="media/image37.jpeg"/><Relationship Id="rId112" Type="http://schemas.openxmlformats.org/officeDocument/2006/relationships/header" Target="header23.xml"/><Relationship Id="rId16" Type="http://schemas.openxmlformats.org/officeDocument/2006/relationships/footer" Target="footer3.xml"/><Relationship Id="rId107" Type="http://schemas.openxmlformats.org/officeDocument/2006/relationships/image" Target="media/image52.png"/><Relationship Id="rId11" Type="http://schemas.openxmlformats.org/officeDocument/2006/relationships/image" Target="media/image1.png"/><Relationship Id="rId32" Type="http://schemas.openxmlformats.org/officeDocument/2006/relationships/footer" Target="footer11.xml"/><Relationship Id="rId37" Type="http://schemas.openxmlformats.org/officeDocument/2006/relationships/footer" Target="footer13.xml"/><Relationship Id="rId53" Type="http://schemas.openxmlformats.org/officeDocument/2006/relationships/image" Target="media/image7.png"/><Relationship Id="rId58" Type="http://schemas.openxmlformats.org/officeDocument/2006/relationships/image" Target="media/image12.png"/><Relationship Id="rId74" Type="http://schemas.openxmlformats.org/officeDocument/2006/relationships/image" Target="media/image26.png"/><Relationship Id="rId79" Type="http://schemas.openxmlformats.org/officeDocument/2006/relationships/image" Target="media/image28.png"/><Relationship Id="rId102" Type="http://schemas.openxmlformats.org/officeDocument/2006/relationships/image" Target="media/image48.png"/><Relationship Id="rId123" Type="http://schemas.openxmlformats.org/officeDocument/2006/relationships/fontTable" Target="fontTable.xml"/><Relationship Id="rId5" Type="http://schemas.openxmlformats.org/officeDocument/2006/relationships/numbering" Target="numbering.xml"/><Relationship Id="rId90" Type="http://schemas.openxmlformats.org/officeDocument/2006/relationships/image" Target="media/image38.png"/><Relationship Id="rId95" Type="http://schemas.openxmlformats.org/officeDocument/2006/relationships/image" Target="media/image43.png"/><Relationship Id="rId22" Type="http://schemas.openxmlformats.org/officeDocument/2006/relationships/header" Target="header3.xml"/><Relationship Id="rId27" Type="http://schemas.openxmlformats.org/officeDocument/2006/relationships/header" Target="header6.xml"/><Relationship Id="rId43" Type="http://schemas.openxmlformats.org/officeDocument/2006/relationships/footer" Target="footer16.xml"/><Relationship Id="rId48" Type="http://schemas.openxmlformats.org/officeDocument/2006/relationships/footer" Target="footer19.xml"/><Relationship Id="rId64" Type="http://schemas.openxmlformats.org/officeDocument/2006/relationships/image" Target="media/image17.png"/><Relationship Id="rId69" Type="http://schemas.openxmlformats.org/officeDocument/2006/relationships/image" Target="media/image21.png"/><Relationship Id="rId113" Type="http://schemas.openxmlformats.org/officeDocument/2006/relationships/header" Target="header24.xml"/><Relationship Id="rId118" Type="http://schemas.openxmlformats.org/officeDocument/2006/relationships/image" Target="media/image59.jpeg"/><Relationship Id="rId80" Type="http://schemas.openxmlformats.org/officeDocument/2006/relationships/image" Target="media/image29.png"/><Relationship Id="rId85" Type="http://schemas.openxmlformats.org/officeDocument/2006/relationships/image" Target="media/image34.png"/><Relationship Id="rId12" Type="http://schemas.openxmlformats.org/officeDocument/2006/relationships/header" Target="header1.xml"/><Relationship Id="rId17" Type="http://schemas.openxmlformats.org/officeDocument/2006/relationships/comments" Target="comments.xml"/><Relationship Id="rId33" Type="http://schemas.openxmlformats.org/officeDocument/2006/relationships/header" Target="header9.xml"/><Relationship Id="rId38" Type="http://schemas.openxmlformats.org/officeDocument/2006/relationships/header" Target="header12.xml"/><Relationship Id="rId59" Type="http://schemas.openxmlformats.org/officeDocument/2006/relationships/image" Target="media/image13.png"/><Relationship Id="rId103" Type="http://schemas.openxmlformats.org/officeDocument/2006/relationships/image" Target="media/image49.png"/><Relationship Id="rId108" Type="http://schemas.openxmlformats.org/officeDocument/2006/relationships/image" Target="media/image53.png"/><Relationship Id="rId124" Type="http://schemas.microsoft.com/office/2011/relationships/people" Target="people.xml"/><Relationship Id="rId54" Type="http://schemas.openxmlformats.org/officeDocument/2006/relationships/image" Target="media/image8.png"/><Relationship Id="rId70" Type="http://schemas.openxmlformats.org/officeDocument/2006/relationships/image" Target="media/image22.png"/><Relationship Id="rId75" Type="http://schemas.openxmlformats.org/officeDocument/2006/relationships/header" Target="header17.xml"/><Relationship Id="rId91" Type="http://schemas.openxmlformats.org/officeDocument/2006/relationships/image" Target="media/image39.png"/><Relationship Id="rId96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footer" Target="footer7.xml"/><Relationship Id="rId28" Type="http://schemas.openxmlformats.org/officeDocument/2006/relationships/header" Target="header7.xml"/><Relationship Id="rId49" Type="http://schemas.openxmlformats.org/officeDocument/2006/relationships/image" Target="media/image3.png"/><Relationship Id="rId114" Type="http://schemas.openxmlformats.org/officeDocument/2006/relationships/image" Target="media/image57.png"/><Relationship Id="rId119" Type="http://schemas.openxmlformats.org/officeDocument/2006/relationships/image" Target="media/image60.jpeg"/><Relationship Id="rId44" Type="http://schemas.openxmlformats.org/officeDocument/2006/relationships/image" Target="media/image2.png"/><Relationship Id="rId60" Type="http://schemas.openxmlformats.org/officeDocument/2006/relationships/header" Target="header16.xml"/><Relationship Id="rId65" Type="http://schemas.openxmlformats.org/officeDocument/2006/relationships/image" Target="media/image18.png"/><Relationship Id="rId81" Type="http://schemas.openxmlformats.org/officeDocument/2006/relationships/image" Target="media/image30.png"/><Relationship Id="rId86" Type="http://schemas.openxmlformats.org/officeDocument/2006/relationships/image" Target="media/image35.png"/><Relationship Id="rId13" Type="http://schemas.openxmlformats.org/officeDocument/2006/relationships/footer" Target="footer1.xml"/><Relationship Id="rId18" Type="http://schemas.microsoft.com/office/2011/relationships/commentsExtended" Target="commentsExtended.xml"/><Relationship Id="rId39" Type="http://schemas.openxmlformats.org/officeDocument/2006/relationships/header" Target="header13.xml"/><Relationship Id="rId109" Type="http://schemas.openxmlformats.org/officeDocument/2006/relationships/image" Target="media/image54.png"/><Relationship Id="rId34" Type="http://schemas.openxmlformats.org/officeDocument/2006/relationships/header" Target="header10.xml"/><Relationship Id="rId50" Type="http://schemas.openxmlformats.org/officeDocument/2006/relationships/image" Target="media/image4.png"/><Relationship Id="rId55" Type="http://schemas.openxmlformats.org/officeDocument/2006/relationships/image" Target="media/image9.png"/><Relationship Id="rId76" Type="http://schemas.openxmlformats.org/officeDocument/2006/relationships/header" Target="header18.xml"/><Relationship Id="rId97" Type="http://schemas.openxmlformats.org/officeDocument/2006/relationships/image" Target="media/image45.png"/><Relationship Id="rId104" Type="http://schemas.openxmlformats.org/officeDocument/2006/relationships/header" Target="header22.xml"/><Relationship Id="rId120" Type="http://schemas.openxmlformats.org/officeDocument/2006/relationships/image" Target="media/image61.jpeg"/><Relationship Id="rId125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23.png"/><Relationship Id="rId92" Type="http://schemas.openxmlformats.org/officeDocument/2006/relationships/image" Target="media/image40.png"/><Relationship Id="rId2" Type="http://schemas.openxmlformats.org/officeDocument/2006/relationships/customXml" Target="../customXml/item2.xml"/><Relationship Id="rId29" Type="http://schemas.openxmlformats.org/officeDocument/2006/relationships/footer" Target="footer9.xml"/><Relationship Id="rId24" Type="http://schemas.openxmlformats.org/officeDocument/2006/relationships/header" Target="header4.xml"/><Relationship Id="rId40" Type="http://schemas.openxmlformats.org/officeDocument/2006/relationships/footer" Target="footer14.xml"/><Relationship Id="rId45" Type="http://schemas.openxmlformats.org/officeDocument/2006/relationships/header" Target="header15.xml"/><Relationship Id="rId66" Type="http://schemas.openxmlformats.org/officeDocument/2006/relationships/image" Target="media/image19.png"/><Relationship Id="rId87" Type="http://schemas.openxmlformats.org/officeDocument/2006/relationships/image" Target="media/image36.png"/><Relationship Id="rId110" Type="http://schemas.openxmlformats.org/officeDocument/2006/relationships/image" Target="media/image55.png"/><Relationship Id="rId115" Type="http://schemas.openxmlformats.org/officeDocument/2006/relationships/header" Target="header25.xml"/><Relationship Id="rId61" Type="http://schemas.openxmlformats.org/officeDocument/2006/relationships/image" Target="media/image14.png"/><Relationship Id="rId82" Type="http://schemas.openxmlformats.org/officeDocument/2006/relationships/image" Target="media/image31.png"/><Relationship Id="rId19" Type="http://schemas.openxmlformats.org/officeDocument/2006/relationships/footer" Target="footer4.xml"/><Relationship Id="rId14" Type="http://schemas.openxmlformats.org/officeDocument/2006/relationships/header" Target="header2.xml"/><Relationship Id="rId30" Type="http://schemas.openxmlformats.org/officeDocument/2006/relationships/footer" Target="footer10.xml"/><Relationship Id="rId35" Type="http://schemas.openxmlformats.org/officeDocument/2006/relationships/footer" Target="footer12.xml"/><Relationship Id="rId56" Type="http://schemas.openxmlformats.org/officeDocument/2006/relationships/image" Target="media/image10.png"/><Relationship Id="rId77" Type="http://schemas.openxmlformats.org/officeDocument/2006/relationships/header" Target="header19.xml"/><Relationship Id="rId100" Type="http://schemas.openxmlformats.org/officeDocument/2006/relationships/image" Target="media/image46.png"/><Relationship Id="rId105" Type="http://schemas.openxmlformats.org/officeDocument/2006/relationships/image" Target="media/image50.png"/><Relationship Id="rId8" Type="http://schemas.openxmlformats.org/officeDocument/2006/relationships/webSettings" Target="webSettings.xml"/><Relationship Id="rId51" Type="http://schemas.openxmlformats.org/officeDocument/2006/relationships/image" Target="media/image5.png"/><Relationship Id="rId72" Type="http://schemas.openxmlformats.org/officeDocument/2006/relationships/image" Target="media/image24.png"/><Relationship Id="rId93" Type="http://schemas.openxmlformats.org/officeDocument/2006/relationships/image" Target="media/image41.png"/><Relationship Id="rId98" Type="http://schemas.openxmlformats.org/officeDocument/2006/relationships/header" Target="header20.xml"/><Relationship Id="rId121" Type="http://schemas.openxmlformats.org/officeDocument/2006/relationships/image" Target="media/image62.png"/><Relationship Id="rId3" Type="http://schemas.openxmlformats.org/officeDocument/2006/relationships/customXml" Target="../customXml/item3.xml"/><Relationship Id="rId25" Type="http://schemas.openxmlformats.org/officeDocument/2006/relationships/footer" Target="footer8.xml"/><Relationship Id="rId46" Type="http://schemas.openxmlformats.org/officeDocument/2006/relationships/footer" Target="footer17.xml"/><Relationship Id="rId67" Type="http://schemas.openxmlformats.org/officeDocument/2006/relationships/image" Target="media/image20.png"/><Relationship Id="rId116" Type="http://schemas.openxmlformats.org/officeDocument/2006/relationships/image" Target="media/image58.png"/><Relationship Id="rId20" Type="http://schemas.openxmlformats.org/officeDocument/2006/relationships/footer" Target="footer5.xml"/><Relationship Id="rId41" Type="http://schemas.openxmlformats.org/officeDocument/2006/relationships/footer" Target="footer15.xml"/><Relationship Id="rId62" Type="http://schemas.openxmlformats.org/officeDocument/2006/relationships/image" Target="media/image15.png"/><Relationship Id="rId83" Type="http://schemas.openxmlformats.org/officeDocument/2006/relationships/image" Target="media/image32.png"/><Relationship Id="rId88" Type="http://schemas.microsoft.com/office/2007/relationships/hdphoto" Target="media/hdphoto2.wdp"/><Relationship Id="rId111" Type="http://schemas.openxmlformats.org/officeDocument/2006/relationships/image" Target="media/image56.png"/><Relationship Id="rId15" Type="http://schemas.openxmlformats.org/officeDocument/2006/relationships/footer" Target="footer2.xml"/><Relationship Id="rId36" Type="http://schemas.openxmlformats.org/officeDocument/2006/relationships/header" Target="header11.xml"/><Relationship Id="rId57" Type="http://schemas.openxmlformats.org/officeDocument/2006/relationships/image" Target="media/image11.png"/><Relationship Id="rId106" Type="http://schemas.openxmlformats.org/officeDocument/2006/relationships/image" Target="media/image51.png"/><Relationship Id="rId10" Type="http://schemas.openxmlformats.org/officeDocument/2006/relationships/endnotes" Target="endnotes.xml"/><Relationship Id="rId31" Type="http://schemas.openxmlformats.org/officeDocument/2006/relationships/header" Target="header8.xml"/><Relationship Id="rId52" Type="http://schemas.openxmlformats.org/officeDocument/2006/relationships/image" Target="media/image6.png"/><Relationship Id="rId73" Type="http://schemas.openxmlformats.org/officeDocument/2006/relationships/image" Target="media/image25.png"/><Relationship Id="rId78" Type="http://schemas.openxmlformats.org/officeDocument/2006/relationships/image" Target="media/image27.png"/><Relationship Id="rId94" Type="http://schemas.openxmlformats.org/officeDocument/2006/relationships/image" Target="media/image42.png"/><Relationship Id="rId99" Type="http://schemas.openxmlformats.org/officeDocument/2006/relationships/header" Target="header21.xml"/><Relationship Id="rId101" Type="http://schemas.openxmlformats.org/officeDocument/2006/relationships/image" Target="media/image47.png"/><Relationship Id="rId122" Type="http://schemas.openxmlformats.org/officeDocument/2006/relationships/image" Target="media/image63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ba63eb5-d70b-4af5-9db0-af54ce6b99f2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B0C99137AC808469F2B50D8C0921CAC" ma:contentTypeVersion="8" ma:contentTypeDescription="Criar um novo documento." ma:contentTypeScope="" ma:versionID="f5ba793fa428f0497226c714b83c02ef">
  <xsd:schema xmlns:xsd="http://www.w3.org/2001/XMLSchema" xmlns:xs="http://www.w3.org/2001/XMLSchema" xmlns:p="http://schemas.microsoft.com/office/2006/metadata/properties" xmlns:ns2="cba63eb5-d70b-4af5-9db0-af54ce6b99f2" targetNamespace="http://schemas.microsoft.com/office/2006/metadata/properties" ma:root="true" ma:fieldsID="b5ef718dc0dd0b2172d96476705afdc2" ns2:_="">
    <xsd:import namespace="cba63eb5-d70b-4af5-9db0-af54ce6b99f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lcf76f155ced4ddcb4097134ff3c332f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a63eb5-d70b-4af5-9db0-af54ce6b99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15" nillable="true" ma:taxonomy="true" ma:internalName="lcf76f155ced4ddcb4097134ff3c332f" ma:taxonomyFieldName="MediaServiceImageTags" ma:displayName="Etiquetas de Imagem" ma:readOnly="false" ma:fieldId="{5cf76f15-5ced-4ddc-b409-7134ff3c332f}" ma:taxonomyMulti="true" ma:sspId="a8c611fa-73a5-4829-bfec-f47d5e8d07d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E4A8F6-1B4F-4C39-B713-8F028533E31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B42263A-F16D-40CE-8DA1-4DEA5A5209E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4462004-32FB-48BB-B96D-39CF475D9C47}"/>
</file>

<file path=customXml/itemProps4.xml><?xml version="1.0" encoding="utf-8"?>
<ds:datastoreItem xmlns:ds="http://schemas.openxmlformats.org/officeDocument/2006/customXml" ds:itemID="{F0B885CD-8BF0-4F1F-801F-A8250DDA34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3434</TotalTime>
  <Pages>1</Pages>
  <Words>14935</Words>
  <Characters>80653</Characters>
  <Application>Microsoft Office Word</Application>
  <DocSecurity>0</DocSecurity>
  <Lines>672</Lines>
  <Paragraphs>190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Condicionadores ativos</vt:lpstr>
      <vt:lpstr>Condicionadores ativos</vt:lpstr>
    </vt:vector>
  </TitlesOfParts>
  <Company/>
  <LinksUpToDate>false</LinksUpToDate>
  <CharactersWithSpaces>95398</CharactersWithSpaces>
  <SharedDoc>false</SharedDoc>
  <HLinks>
    <vt:vector size="552" baseType="variant">
      <vt:variant>
        <vt:i4>1179697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_Toc105865389</vt:lpwstr>
      </vt:variant>
      <vt:variant>
        <vt:i4>1179697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_Toc105865388</vt:lpwstr>
      </vt:variant>
      <vt:variant>
        <vt:i4>1179697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_Toc105865387</vt:lpwstr>
      </vt:variant>
      <vt:variant>
        <vt:i4>1179697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_Toc105865386</vt:lpwstr>
      </vt:variant>
      <vt:variant>
        <vt:i4>1179697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_Toc105865385</vt:lpwstr>
      </vt:variant>
      <vt:variant>
        <vt:i4>1179697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_Toc105865384</vt:lpwstr>
      </vt:variant>
      <vt:variant>
        <vt:i4>1179697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_Toc105865383</vt:lpwstr>
      </vt:variant>
      <vt:variant>
        <vt:i4>1179697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_Toc105865382</vt:lpwstr>
      </vt:variant>
      <vt:variant>
        <vt:i4>1179697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_Toc105865381</vt:lpwstr>
      </vt:variant>
      <vt:variant>
        <vt:i4>1179697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_Toc105865380</vt:lpwstr>
      </vt:variant>
      <vt:variant>
        <vt:i4>1900593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_Toc105865379</vt:lpwstr>
      </vt:variant>
      <vt:variant>
        <vt:i4>1900593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_Toc105865378</vt:lpwstr>
      </vt:variant>
      <vt:variant>
        <vt:i4>1900593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_Toc105865377</vt:lpwstr>
      </vt:variant>
      <vt:variant>
        <vt:i4>1900593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_Toc105865376</vt:lpwstr>
      </vt:variant>
      <vt:variant>
        <vt:i4>1900593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_Toc105865375</vt:lpwstr>
      </vt:variant>
      <vt:variant>
        <vt:i4>1900593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_Toc105865374</vt:lpwstr>
      </vt:variant>
      <vt:variant>
        <vt:i4>1900593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_Toc105865373</vt:lpwstr>
      </vt:variant>
      <vt:variant>
        <vt:i4>1900593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_Toc105865372</vt:lpwstr>
      </vt:variant>
      <vt:variant>
        <vt:i4>1900593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_Toc105865371</vt:lpwstr>
      </vt:variant>
      <vt:variant>
        <vt:i4>1900593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_Toc105865370</vt:lpwstr>
      </vt:variant>
      <vt:variant>
        <vt:i4>1835057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_Toc105865369</vt:lpwstr>
      </vt:variant>
      <vt:variant>
        <vt:i4>1835057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_Toc105865368</vt:lpwstr>
      </vt:variant>
      <vt:variant>
        <vt:i4>1835057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_Toc105865367</vt:lpwstr>
      </vt:variant>
      <vt:variant>
        <vt:i4>1835057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_Toc105865366</vt:lpwstr>
      </vt:variant>
      <vt:variant>
        <vt:i4>1835057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_Toc105865365</vt:lpwstr>
      </vt:variant>
      <vt:variant>
        <vt:i4>1835057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_Toc105865364</vt:lpwstr>
      </vt:variant>
      <vt:variant>
        <vt:i4>1835057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_Toc105865363</vt:lpwstr>
      </vt:variant>
      <vt:variant>
        <vt:i4>1835057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_Toc105865362</vt:lpwstr>
      </vt:variant>
      <vt:variant>
        <vt:i4>1835057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_Toc105865361</vt:lpwstr>
      </vt:variant>
      <vt:variant>
        <vt:i4>1835057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_Toc105865360</vt:lpwstr>
      </vt:variant>
      <vt:variant>
        <vt:i4>2031665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_Toc105865359</vt:lpwstr>
      </vt:variant>
      <vt:variant>
        <vt:i4>2031665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_Toc105865358</vt:lpwstr>
      </vt:variant>
      <vt:variant>
        <vt:i4>2031665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_Toc105865357</vt:lpwstr>
      </vt:variant>
      <vt:variant>
        <vt:i4>2031665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_Toc105865356</vt:lpwstr>
      </vt:variant>
      <vt:variant>
        <vt:i4>2031665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_Toc105865355</vt:lpwstr>
      </vt:variant>
      <vt:variant>
        <vt:i4>2031665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_Toc105865354</vt:lpwstr>
      </vt:variant>
      <vt:variant>
        <vt:i4>2031665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_Toc105865353</vt:lpwstr>
      </vt:variant>
      <vt:variant>
        <vt:i4>2031665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_Toc105865352</vt:lpwstr>
      </vt:variant>
      <vt:variant>
        <vt:i4>2031665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_Toc105865351</vt:lpwstr>
      </vt:variant>
      <vt:variant>
        <vt:i4>2031665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_Toc105865350</vt:lpwstr>
      </vt:variant>
      <vt:variant>
        <vt:i4>1966129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_Toc105865349</vt:lpwstr>
      </vt:variant>
      <vt:variant>
        <vt:i4>1966129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_Toc105865348</vt:lpwstr>
      </vt:variant>
      <vt:variant>
        <vt:i4>1966129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_Toc105865347</vt:lpwstr>
      </vt:variant>
      <vt:variant>
        <vt:i4>1966129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_Toc105865346</vt:lpwstr>
      </vt:variant>
      <vt:variant>
        <vt:i4>1966129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_Toc105865345</vt:lpwstr>
      </vt:variant>
      <vt:variant>
        <vt:i4>1966129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_Toc105865344</vt:lpwstr>
      </vt:variant>
      <vt:variant>
        <vt:i4>1966129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_Toc105865343</vt:lpwstr>
      </vt:variant>
      <vt:variant>
        <vt:i4>1966129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_Toc105865342</vt:lpwstr>
      </vt:variant>
      <vt:variant>
        <vt:i4>1966129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_Toc105865341</vt:lpwstr>
      </vt:variant>
      <vt:variant>
        <vt:i4>1966129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_Toc105865340</vt:lpwstr>
      </vt:variant>
      <vt:variant>
        <vt:i4>1638449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_Toc105865339</vt:lpwstr>
      </vt:variant>
      <vt:variant>
        <vt:i4>1638449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_Toc105865338</vt:lpwstr>
      </vt:variant>
      <vt:variant>
        <vt:i4>1638449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_Toc105865337</vt:lpwstr>
      </vt:variant>
      <vt:variant>
        <vt:i4>1638449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_Toc105865336</vt:lpwstr>
      </vt:variant>
      <vt:variant>
        <vt:i4>1638449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_Toc105865335</vt:lpwstr>
      </vt:variant>
      <vt:variant>
        <vt:i4>1638449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_Toc105865334</vt:lpwstr>
      </vt:variant>
      <vt:variant>
        <vt:i4>1638449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_Toc105865333</vt:lpwstr>
      </vt:variant>
      <vt:variant>
        <vt:i4>1638449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_Toc105865332</vt:lpwstr>
      </vt:variant>
      <vt:variant>
        <vt:i4>1638449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_Toc105865331</vt:lpwstr>
      </vt:variant>
      <vt:variant>
        <vt:i4>1638449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_Toc105865330</vt:lpwstr>
      </vt:variant>
      <vt:variant>
        <vt:i4>1572913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_Toc105865329</vt:lpwstr>
      </vt:variant>
      <vt:variant>
        <vt:i4>1572913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_Toc105865328</vt:lpwstr>
      </vt:variant>
      <vt:variant>
        <vt:i4>1572913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_Toc105865327</vt:lpwstr>
      </vt:variant>
      <vt:variant>
        <vt:i4>1572913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_Toc105865326</vt:lpwstr>
      </vt:variant>
      <vt:variant>
        <vt:i4>1572913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_Toc105865325</vt:lpwstr>
      </vt:variant>
      <vt:variant>
        <vt:i4>1572913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_Toc105865324</vt:lpwstr>
      </vt:variant>
      <vt:variant>
        <vt:i4>1572913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_Toc105865323</vt:lpwstr>
      </vt:variant>
      <vt:variant>
        <vt:i4>1572913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_Toc105865322</vt:lpwstr>
      </vt:variant>
      <vt:variant>
        <vt:i4>1572913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_Toc105865321</vt:lpwstr>
      </vt:variant>
      <vt:variant>
        <vt:i4>1572913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_Toc105865320</vt:lpwstr>
      </vt:variant>
      <vt:variant>
        <vt:i4>1769521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_Toc105865319</vt:lpwstr>
      </vt:variant>
      <vt:variant>
        <vt:i4>1769521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_Toc105865318</vt:lpwstr>
      </vt:variant>
      <vt:variant>
        <vt:i4>1769521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_Toc105865317</vt:lpwstr>
      </vt:variant>
      <vt:variant>
        <vt:i4>1769521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_Toc105865316</vt:lpwstr>
      </vt:variant>
      <vt:variant>
        <vt:i4>1769521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_Toc105865315</vt:lpwstr>
      </vt:variant>
      <vt:variant>
        <vt:i4>1769521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_Toc105865314</vt:lpwstr>
      </vt:variant>
      <vt:variant>
        <vt:i4>1769521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_Toc105865313</vt:lpwstr>
      </vt:variant>
      <vt:variant>
        <vt:i4>1769521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_Toc105865312</vt:lpwstr>
      </vt:variant>
      <vt:variant>
        <vt:i4>1769521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_Toc105865311</vt:lpwstr>
      </vt:variant>
      <vt:variant>
        <vt:i4>1769521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_Toc105865310</vt:lpwstr>
      </vt:variant>
      <vt:variant>
        <vt:i4>1703985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_Toc105865309</vt:lpwstr>
      </vt:variant>
      <vt:variant>
        <vt:i4>1703985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_Toc105865308</vt:lpwstr>
      </vt:variant>
      <vt:variant>
        <vt:i4>1703985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_Toc105865307</vt:lpwstr>
      </vt:variant>
      <vt:variant>
        <vt:i4>1703985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_Toc105865306</vt:lpwstr>
      </vt:variant>
      <vt:variant>
        <vt:i4>1703985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_Toc105865305</vt:lpwstr>
      </vt:variant>
      <vt:variant>
        <vt:i4>1703985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_Toc105865304</vt:lpwstr>
      </vt:variant>
      <vt:variant>
        <vt:i4>1703985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_Toc105865303</vt:lpwstr>
      </vt:variant>
      <vt:variant>
        <vt:i4>1703985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_Toc105865302</vt:lpwstr>
      </vt:variant>
      <vt:variant>
        <vt:i4>1703985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_Toc105865301</vt:lpwstr>
      </vt:variant>
      <vt:variant>
        <vt:i4>1703985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_Toc105865300</vt:lpwstr>
      </vt:variant>
      <vt:variant>
        <vt:i4>1245232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_Toc105865299</vt:lpwstr>
      </vt:variant>
      <vt:variant>
        <vt:i4>1245232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_Toc105865298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Condicionadores ativos</dc:title>
  <dc:subject/>
  <dc:creator>luisbarros_3@hotmail.com</dc:creator>
  <cp:keywords/>
  <dc:description/>
  <cp:lastModifiedBy>Luis André Magalhães Barros</cp:lastModifiedBy>
  <cp:revision>1011</cp:revision>
  <cp:lastPrinted>2018-09-25T07:20:00Z</cp:lastPrinted>
  <dcterms:created xsi:type="dcterms:W3CDTF">2020-01-17T10:58:00Z</dcterms:created>
  <dcterms:modified xsi:type="dcterms:W3CDTF">2022-06-15T07:59:00Z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gpinto@dei.uminho.pt@https://www.mendeley.com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0_1">
    <vt:lpwstr>http://www.zotero.org/styles/ama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1_1">
    <vt:lpwstr>http://www.zotero.org/styles/apsa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2_1">
    <vt:lpwstr>http://www.zotero.org/styles/apa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3_1">
    <vt:lpwstr>http://www.zotero.org/styles/asa</vt:lpwstr>
  </property>
  <property fmtid="{D5CDD505-2E9C-101B-9397-08002B2CF9AE}" pid="13" name="Mendeley Recent Style Name 4_1">
    <vt:lpwstr>Chicago Manual of Style (Author-Date format)</vt:lpwstr>
  </property>
  <property fmtid="{D5CDD505-2E9C-101B-9397-08002B2CF9AE}" pid="14" name="Mendeley Recent Style Id 4_1">
    <vt:lpwstr>http://www.zotero.org/styles/chicago-author-date</vt:lpwstr>
  </property>
  <property fmtid="{D5CDD505-2E9C-101B-9397-08002B2CF9AE}" pid="15" name="Mendeley Recent Style Name 5_1">
    <vt:lpwstr>Chicago Manual of Style (Full Note with Bibliography)</vt:lpwstr>
  </property>
  <property fmtid="{D5CDD505-2E9C-101B-9397-08002B2CF9AE}" pid="16" name="Mendeley Recent Style Id 5_1">
    <vt:lpwstr>http://www.zotero.org/styles/chicago-fullnote-bibliography</vt:lpwstr>
  </property>
  <property fmtid="{D5CDD505-2E9C-101B-9397-08002B2CF9AE}" pid="17" name="Mendeley Recent Style Name 6_1">
    <vt:lpwstr>Chicago Manual of Style (Note with Bibliography)</vt:lpwstr>
  </property>
  <property fmtid="{D5CDD505-2E9C-101B-9397-08002B2CF9AE}" pid="18" name="Mendeley Recent Style Id 6_1">
    <vt:lpwstr>http://www.zotero.org/styles/chicago-note-bibliography</vt:lpwstr>
  </property>
  <property fmtid="{D5CDD505-2E9C-101B-9397-08002B2CF9AE}" pid="19" name="Mendeley Recent Style Name 7_1">
    <vt:lpwstr>Harvard Reference format 1 (Author-Date)</vt:lpwstr>
  </property>
  <property fmtid="{D5CDD505-2E9C-101B-9397-08002B2CF9AE}" pid="20" name="Mendeley Recent Style Id 7_1">
    <vt:lpwstr>http://www.zotero.org/styles/harvard1</vt:lpwstr>
  </property>
  <property fmtid="{D5CDD505-2E9C-101B-9397-08002B2CF9AE}" pid="21" name="Mendeley Recent Style Name 8_1">
    <vt:lpwstr>IEEE</vt:lpwstr>
  </property>
  <property fmtid="{D5CDD505-2E9C-101B-9397-08002B2CF9AE}" pid="22" name="Mendeley Recent Style Id 8_1">
    <vt:lpwstr>http://www.zotero.org/styles/ieee</vt:lpwstr>
  </property>
  <property fmtid="{D5CDD505-2E9C-101B-9397-08002B2CF9AE}" pid="23" name="Mendeley Recent Style Name 9_1">
    <vt:lpwstr>Modern Humanities Research Association (Note with Bibliography)</vt:lpwstr>
  </property>
  <property fmtid="{D5CDD505-2E9C-101B-9397-08002B2CF9AE}" pid="24" name="Mendeley Recent Style Id 9_1">
    <vt:lpwstr>http://www.zotero.org/styles/mhra</vt:lpwstr>
  </property>
  <property fmtid="{D5CDD505-2E9C-101B-9397-08002B2CF9AE}" pid="25" name="ContentTypeId">
    <vt:lpwstr>0x0101006B0C99137AC808469F2B50D8C0921CAC</vt:lpwstr>
  </property>
</Properties>
</file>